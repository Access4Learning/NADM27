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b w:val="0"/>
          <w:bCs w:val="0"/>
          <w:color w:val="auto"/>
          <w:sz w:val="24"/>
          <w:szCs w:val="24"/>
        </w:rPr>
        <w:id w:val="24049676"/>
        <w:docPartObj>
          <w:docPartGallery w:val="Table of Contents"/>
          <w:docPartUnique/>
        </w:docPartObj>
      </w:sdtPr>
      <w:sdtContent>
        <w:p w:rsidR="001F14CB" w:rsidRDefault="001F14CB">
          <w:pPr>
            <w:pStyle w:val="TOCHeading"/>
          </w:pPr>
          <w:r>
            <w:t>Contents</w:t>
          </w:r>
        </w:p>
        <w:p w:rsidR="001877C0" w:rsidRDefault="004A4768">
          <w:pPr>
            <w:pStyle w:val="TOC1"/>
            <w:tabs>
              <w:tab w:val="right" w:leader="dot" w:pos="8630"/>
            </w:tabs>
            <w:rPr>
              <w:rFonts w:asciiTheme="minorHAnsi" w:eastAsiaTheme="minorEastAsia" w:hAnsiTheme="minorHAnsi" w:cstheme="minorBidi"/>
              <w:noProof/>
              <w:sz w:val="22"/>
              <w:szCs w:val="22"/>
            </w:rPr>
          </w:pPr>
          <w:r>
            <w:fldChar w:fldCharType="begin"/>
          </w:r>
          <w:r w:rsidR="001F14CB">
            <w:instrText xml:space="preserve"> TOC \o "1-3" \h \z \u </w:instrText>
          </w:r>
          <w:r>
            <w:fldChar w:fldCharType="separate"/>
          </w:r>
          <w:hyperlink w:anchor="_Toc271175858" w:history="1">
            <w:r w:rsidR="001877C0" w:rsidRPr="00B71087">
              <w:rPr>
                <w:rStyle w:val="Hyperlink"/>
                <w:b/>
                <w:bCs/>
                <w:noProof/>
                <w:kern w:val="36"/>
              </w:rPr>
              <w:t>2 Introduction</w:t>
            </w:r>
            <w:r w:rsidR="001877C0">
              <w:rPr>
                <w:noProof/>
                <w:webHidden/>
              </w:rPr>
              <w:tab/>
            </w:r>
            <w:r>
              <w:rPr>
                <w:noProof/>
                <w:webHidden/>
              </w:rPr>
              <w:fldChar w:fldCharType="begin"/>
            </w:r>
            <w:r w:rsidR="001877C0">
              <w:rPr>
                <w:noProof/>
                <w:webHidden/>
              </w:rPr>
              <w:instrText xml:space="preserve"> PAGEREF _Toc271175858 \h </w:instrText>
            </w:r>
            <w:r>
              <w:rPr>
                <w:noProof/>
                <w:webHidden/>
              </w:rPr>
            </w:r>
            <w:r>
              <w:rPr>
                <w:noProof/>
                <w:webHidden/>
              </w:rPr>
              <w:fldChar w:fldCharType="separate"/>
            </w:r>
            <w:r w:rsidR="001877C0">
              <w:rPr>
                <w:noProof/>
                <w:webHidden/>
              </w:rPr>
              <w:t>3</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59" w:history="1">
            <w:r w:rsidR="001877C0" w:rsidRPr="00B71087">
              <w:rPr>
                <w:rStyle w:val="Hyperlink"/>
                <w:b/>
                <w:bCs/>
                <w:noProof/>
              </w:rPr>
              <w:t>2.1 Specification Organization</w:t>
            </w:r>
            <w:r w:rsidR="001877C0">
              <w:rPr>
                <w:noProof/>
                <w:webHidden/>
              </w:rPr>
              <w:tab/>
            </w:r>
            <w:r>
              <w:rPr>
                <w:noProof/>
                <w:webHidden/>
              </w:rPr>
              <w:fldChar w:fldCharType="begin"/>
            </w:r>
            <w:r w:rsidR="001877C0">
              <w:rPr>
                <w:noProof/>
                <w:webHidden/>
              </w:rPr>
              <w:instrText xml:space="preserve"> PAGEREF _Toc271175859 \h </w:instrText>
            </w:r>
            <w:r>
              <w:rPr>
                <w:noProof/>
                <w:webHidden/>
              </w:rPr>
            </w:r>
            <w:r>
              <w:rPr>
                <w:noProof/>
                <w:webHidden/>
              </w:rPr>
              <w:fldChar w:fldCharType="separate"/>
            </w:r>
            <w:r w:rsidR="001877C0">
              <w:rPr>
                <w:noProof/>
                <w:webHidden/>
              </w:rPr>
              <w:t>4</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60" w:history="1">
            <w:r w:rsidR="001877C0" w:rsidRPr="00B71087">
              <w:rPr>
                <w:rStyle w:val="Hyperlink"/>
                <w:b/>
                <w:bCs/>
                <w:noProof/>
              </w:rPr>
              <w:t>2.2 Document Conventions</w:t>
            </w:r>
            <w:r w:rsidR="001877C0">
              <w:rPr>
                <w:noProof/>
                <w:webHidden/>
              </w:rPr>
              <w:tab/>
            </w:r>
            <w:r>
              <w:rPr>
                <w:noProof/>
                <w:webHidden/>
              </w:rPr>
              <w:fldChar w:fldCharType="begin"/>
            </w:r>
            <w:r w:rsidR="001877C0">
              <w:rPr>
                <w:noProof/>
                <w:webHidden/>
              </w:rPr>
              <w:instrText xml:space="preserve"> PAGEREF _Toc271175860 \h </w:instrText>
            </w:r>
            <w:r>
              <w:rPr>
                <w:noProof/>
                <w:webHidden/>
              </w:rPr>
            </w:r>
            <w:r>
              <w:rPr>
                <w:noProof/>
                <w:webHidden/>
              </w:rPr>
              <w:fldChar w:fldCharType="separate"/>
            </w:r>
            <w:r w:rsidR="001877C0">
              <w:rPr>
                <w:noProof/>
                <w:webHidden/>
              </w:rPr>
              <w:t>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1" w:history="1">
            <w:r w:rsidR="001877C0" w:rsidRPr="00B71087">
              <w:rPr>
                <w:rStyle w:val="Hyperlink"/>
                <w:b/>
                <w:bCs/>
                <w:noProof/>
              </w:rPr>
              <w:t>2.2.1 Definitions</w:t>
            </w:r>
            <w:r w:rsidR="001877C0">
              <w:rPr>
                <w:noProof/>
                <w:webHidden/>
              </w:rPr>
              <w:tab/>
            </w:r>
            <w:r>
              <w:rPr>
                <w:noProof/>
                <w:webHidden/>
              </w:rPr>
              <w:fldChar w:fldCharType="begin"/>
            </w:r>
            <w:r w:rsidR="001877C0">
              <w:rPr>
                <w:noProof/>
                <w:webHidden/>
              </w:rPr>
              <w:instrText xml:space="preserve"> PAGEREF _Toc271175861 \h </w:instrText>
            </w:r>
            <w:r>
              <w:rPr>
                <w:noProof/>
                <w:webHidden/>
              </w:rPr>
            </w:r>
            <w:r>
              <w:rPr>
                <w:noProof/>
                <w:webHidden/>
              </w:rPr>
              <w:fldChar w:fldCharType="separate"/>
            </w:r>
            <w:r w:rsidR="001877C0">
              <w:rPr>
                <w:noProof/>
                <w:webHidden/>
              </w:rPr>
              <w:t>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2" w:history="1">
            <w:r w:rsidR="001877C0" w:rsidRPr="00B71087">
              <w:rPr>
                <w:rStyle w:val="Hyperlink"/>
                <w:b/>
                <w:bCs/>
                <w:noProof/>
              </w:rPr>
              <w:t>2.2.2 Structure and Values</w:t>
            </w:r>
            <w:r w:rsidR="001877C0">
              <w:rPr>
                <w:noProof/>
                <w:webHidden/>
              </w:rPr>
              <w:tab/>
            </w:r>
            <w:r>
              <w:rPr>
                <w:noProof/>
                <w:webHidden/>
              </w:rPr>
              <w:fldChar w:fldCharType="begin"/>
            </w:r>
            <w:r w:rsidR="001877C0">
              <w:rPr>
                <w:noProof/>
                <w:webHidden/>
              </w:rPr>
              <w:instrText xml:space="preserve"> PAGEREF _Toc271175862 \h </w:instrText>
            </w:r>
            <w:r>
              <w:rPr>
                <w:noProof/>
                <w:webHidden/>
              </w:rPr>
            </w:r>
            <w:r>
              <w:rPr>
                <w:noProof/>
                <w:webHidden/>
              </w:rPr>
              <w:fldChar w:fldCharType="separate"/>
            </w:r>
            <w:r w:rsidR="001877C0">
              <w:rPr>
                <w:noProof/>
                <w:webHidden/>
              </w:rPr>
              <w:t>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3" w:history="1">
            <w:r w:rsidR="001877C0" w:rsidRPr="00B71087">
              <w:rPr>
                <w:rStyle w:val="Hyperlink"/>
                <w:b/>
                <w:bCs/>
                <w:noProof/>
              </w:rPr>
              <w:t>2.2.3 Examples</w:t>
            </w:r>
            <w:r w:rsidR="001877C0">
              <w:rPr>
                <w:noProof/>
                <w:webHidden/>
              </w:rPr>
              <w:tab/>
            </w:r>
            <w:r>
              <w:rPr>
                <w:noProof/>
                <w:webHidden/>
              </w:rPr>
              <w:fldChar w:fldCharType="begin"/>
            </w:r>
            <w:r w:rsidR="001877C0">
              <w:rPr>
                <w:noProof/>
                <w:webHidden/>
              </w:rPr>
              <w:instrText xml:space="preserve"> PAGEREF _Toc271175863 \h </w:instrText>
            </w:r>
            <w:r>
              <w:rPr>
                <w:noProof/>
                <w:webHidden/>
              </w:rPr>
            </w:r>
            <w:r>
              <w:rPr>
                <w:noProof/>
                <w:webHidden/>
              </w:rPr>
              <w:fldChar w:fldCharType="separate"/>
            </w:r>
            <w:r w:rsidR="001877C0">
              <w:rPr>
                <w:noProof/>
                <w:webHidden/>
              </w:rPr>
              <w:t>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4" w:history="1">
            <w:r w:rsidR="001877C0" w:rsidRPr="00B71087">
              <w:rPr>
                <w:rStyle w:val="Hyperlink"/>
                <w:b/>
                <w:bCs/>
                <w:noProof/>
              </w:rPr>
              <w:t>2.2.4 References</w:t>
            </w:r>
            <w:r w:rsidR="001877C0">
              <w:rPr>
                <w:noProof/>
                <w:webHidden/>
              </w:rPr>
              <w:tab/>
            </w:r>
            <w:r>
              <w:rPr>
                <w:noProof/>
                <w:webHidden/>
              </w:rPr>
              <w:fldChar w:fldCharType="begin"/>
            </w:r>
            <w:r w:rsidR="001877C0">
              <w:rPr>
                <w:noProof/>
                <w:webHidden/>
              </w:rPr>
              <w:instrText xml:space="preserve"> PAGEREF _Toc271175864 \h </w:instrText>
            </w:r>
            <w:r>
              <w:rPr>
                <w:noProof/>
                <w:webHidden/>
              </w:rPr>
            </w:r>
            <w:r>
              <w:rPr>
                <w:noProof/>
                <w:webHidden/>
              </w:rPr>
              <w:fldChar w:fldCharType="separate"/>
            </w:r>
            <w:r w:rsidR="001877C0">
              <w:rPr>
                <w:noProof/>
                <w:webHidden/>
              </w:rPr>
              <w:t>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5" w:history="1">
            <w:r w:rsidR="001877C0" w:rsidRPr="00B71087">
              <w:rPr>
                <w:rStyle w:val="Hyperlink"/>
                <w:b/>
                <w:bCs/>
                <w:noProof/>
              </w:rPr>
              <w:t>2.2.5 Terminology</w:t>
            </w:r>
            <w:r w:rsidR="001877C0">
              <w:rPr>
                <w:noProof/>
                <w:webHidden/>
              </w:rPr>
              <w:tab/>
            </w:r>
            <w:r>
              <w:rPr>
                <w:noProof/>
                <w:webHidden/>
              </w:rPr>
              <w:fldChar w:fldCharType="begin"/>
            </w:r>
            <w:r w:rsidR="001877C0">
              <w:rPr>
                <w:noProof/>
                <w:webHidden/>
              </w:rPr>
              <w:instrText xml:space="preserve"> PAGEREF _Toc271175865 \h </w:instrText>
            </w:r>
            <w:r>
              <w:rPr>
                <w:noProof/>
                <w:webHidden/>
              </w:rPr>
            </w:r>
            <w:r>
              <w:rPr>
                <w:noProof/>
                <w:webHidden/>
              </w:rPr>
              <w:fldChar w:fldCharType="separate"/>
            </w:r>
            <w:r w:rsidR="001877C0">
              <w:rPr>
                <w:noProof/>
                <w:webHidden/>
              </w:rPr>
              <w:t>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6" w:history="1">
            <w:r w:rsidR="001877C0" w:rsidRPr="00B71087">
              <w:rPr>
                <w:rStyle w:val="Hyperlink"/>
                <w:b/>
                <w:bCs/>
                <w:noProof/>
              </w:rPr>
              <w:t>2.2.6 XML Diagrams</w:t>
            </w:r>
            <w:r w:rsidR="001877C0">
              <w:rPr>
                <w:noProof/>
                <w:webHidden/>
              </w:rPr>
              <w:tab/>
            </w:r>
            <w:r>
              <w:rPr>
                <w:noProof/>
                <w:webHidden/>
              </w:rPr>
              <w:fldChar w:fldCharType="begin"/>
            </w:r>
            <w:r w:rsidR="001877C0">
              <w:rPr>
                <w:noProof/>
                <w:webHidden/>
              </w:rPr>
              <w:instrText xml:space="preserve"> PAGEREF _Toc271175866 \h </w:instrText>
            </w:r>
            <w:r>
              <w:rPr>
                <w:noProof/>
                <w:webHidden/>
              </w:rPr>
            </w:r>
            <w:r>
              <w:rPr>
                <w:noProof/>
                <w:webHidden/>
              </w:rPr>
              <w:fldChar w:fldCharType="separate"/>
            </w:r>
            <w:r w:rsidR="001877C0">
              <w:rPr>
                <w:noProof/>
                <w:webHidden/>
              </w:rPr>
              <w:t>5</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67" w:history="1">
            <w:r w:rsidR="001877C0" w:rsidRPr="00B71087">
              <w:rPr>
                <w:rStyle w:val="Hyperlink"/>
                <w:b/>
                <w:bCs/>
                <w:noProof/>
              </w:rPr>
              <w:t>2.3 Version Numbers</w:t>
            </w:r>
            <w:r w:rsidR="001877C0">
              <w:rPr>
                <w:noProof/>
                <w:webHidden/>
              </w:rPr>
              <w:tab/>
            </w:r>
            <w:r>
              <w:rPr>
                <w:noProof/>
                <w:webHidden/>
              </w:rPr>
              <w:fldChar w:fldCharType="begin"/>
            </w:r>
            <w:r w:rsidR="001877C0">
              <w:rPr>
                <w:noProof/>
                <w:webHidden/>
              </w:rPr>
              <w:instrText xml:space="preserve"> PAGEREF _Toc271175867 \h </w:instrText>
            </w:r>
            <w:r>
              <w:rPr>
                <w:noProof/>
                <w:webHidden/>
              </w:rPr>
            </w:r>
            <w:r>
              <w:rPr>
                <w:noProof/>
                <w:webHidden/>
              </w:rPr>
              <w:fldChar w:fldCharType="separate"/>
            </w:r>
            <w:r w:rsidR="001877C0">
              <w:rPr>
                <w:noProof/>
                <w:webHidden/>
              </w:rPr>
              <w:t>7</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68" w:history="1">
            <w:r w:rsidR="001877C0" w:rsidRPr="00B71087">
              <w:rPr>
                <w:rStyle w:val="Hyperlink"/>
                <w:b/>
                <w:bCs/>
                <w:noProof/>
              </w:rPr>
              <w:t>2.4 Highlighted Additions/Changes Since Version 2.3</w:t>
            </w:r>
            <w:r w:rsidR="001877C0">
              <w:rPr>
                <w:noProof/>
                <w:webHidden/>
              </w:rPr>
              <w:tab/>
            </w:r>
            <w:r>
              <w:rPr>
                <w:noProof/>
                <w:webHidden/>
              </w:rPr>
              <w:fldChar w:fldCharType="begin"/>
            </w:r>
            <w:r w:rsidR="001877C0">
              <w:rPr>
                <w:noProof/>
                <w:webHidden/>
              </w:rPr>
              <w:instrText xml:space="preserve"> PAGEREF _Toc271175868 \h </w:instrText>
            </w:r>
            <w:r>
              <w:rPr>
                <w:noProof/>
                <w:webHidden/>
              </w:rPr>
            </w:r>
            <w:r>
              <w:rPr>
                <w:noProof/>
                <w:webHidden/>
              </w:rPr>
              <w:fldChar w:fldCharType="separate"/>
            </w:r>
            <w:r w:rsidR="001877C0">
              <w:rPr>
                <w:noProof/>
                <w:webHidden/>
              </w:rPr>
              <w:t>8</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69" w:history="1">
            <w:r w:rsidR="001877C0" w:rsidRPr="00B71087">
              <w:rPr>
                <w:rStyle w:val="Hyperlink"/>
                <w:b/>
                <w:bCs/>
                <w:noProof/>
              </w:rPr>
              <w:t>2.4.1 Zone Services</w:t>
            </w:r>
            <w:r w:rsidR="001877C0">
              <w:rPr>
                <w:noProof/>
                <w:webHidden/>
              </w:rPr>
              <w:tab/>
            </w:r>
            <w:r>
              <w:rPr>
                <w:noProof/>
                <w:webHidden/>
              </w:rPr>
              <w:fldChar w:fldCharType="begin"/>
            </w:r>
            <w:r w:rsidR="001877C0">
              <w:rPr>
                <w:noProof/>
                <w:webHidden/>
              </w:rPr>
              <w:instrText xml:space="preserve"> PAGEREF _Toc271175869 \h </w:instrText>
            </w:r>
            <w:r>
              <w:rPr>
                <w:noProof/>
                <w:webHidden/>
              </w:rPr>
            </w:r>
            <w:r>
              <w:rPr>
                <w:noProof/>
                <w:webHidden/>
              </w:rPr>
              <w:fldChar w:fldCharType="separate"/>
            </w:r>
            <w:r w:rsidR="001877C0">
              <w:rPr>
                <w:noProof/>
                <w:webHidden/>
              </w:rPr>
              <w:t>8</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0" w:history="1">
            <w:r w:rsidR="001877C0" w:rsidRPr="00B71087">
              <w:rPr>
                <w:rStyle w:val="Hyperlink"/>
                <w:b/>
                <w:bCs/>
                <w:noProof/>
              </w:rPr>
              <w:t>2.4.2 Data Model</w:t>
            </w:r>
            <w:r w:rsidR="001877C0">
              <w:rPr>
                <w:noProof/>
                <w:webHidden/>
              </w:rPr>
              <w:tab/>
            </w:r>
            <w:r>
              <w:rPr>
                <w:noProof/>
                <w:webHidden/>
              </w:rPr>
              <w:fldChar w:fldCharType="begin"/>
            </w:r>
            <w:r w:rsidR="001877C0">
              <w:rPr>
                <w:noProof/>
                <w:webHidden/>
              </w:rPr>
              <w:instrText xml:space="preserve"> PAGEREF _Toc271175870 \h </w:instrText>
            </w:r>
            <w:r>
              <w:rPr>
                <w:noProof/>
                <w:webHidden/>
              </w:rPr>
            </w:r>
            <w:r>
              <w:rPr>
                <w:noProof/>
                <w:webHidden/>
              </w:rPr>
              <w:fldChar w:fldCharType="separate"/>
            </w:r>
            <w:r w:rsidR="001877C0">
              <w:rPr>
                <w:noProof/>
                <w:webHidden/>
              </w:rPr>
              <w:t>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1" w:history="1">
            <w:r w:rsidR="001877C0" w:rsidRPr="00B71087">
              <w:rPr>
                <w:rStyle w:val="Hyperlink"/>
                <w:b/>
                <w:bCs/>
                <w:noProof/>
              </w:rPr>
              <w:t>2.4.3 Content Catalog</w:t>
            </w:r>
            <w:r w:rsidR="001877C0">
              <w:rPr>
                <w:noProof/>
                <w:webHidden/>
              </w:rPr>
              <w:tab/>
            </w:r>
            <w:r>
              <w:rPr>
                <w:noProof/>
                <w:webHidden/>
              </w:rPr>
              <w:fldChar w:fldCharType="begin"/>
            </w:r>
            <w:r w:rsidR="001877C0">
              <w:rPr>
                <w:noProof/>
                <w:webHidden/>
              </w:rPr>
              <w:instrText xml:space="preserve"> PAGEREF _Toc271175871 \h </w:instrText>
            </w:r>
            <w:r>
              <w:rPr>
                <w:noProof/>
                <w:webHidden/>
              </w:rPr>
            </w:r>
            <w:r>
              <w:rPr>
                <w:noProof/>
                <w:webHidden/>
              </w:rPr>
              <w:fldChar w:fldCharType="separate"/>
            </w:r>
            <w:r w:rsidR="001877C0">
              <w:rPr>
                <w:noProof/>
                <w:webHidden/>
              </w:rPr>
              <w:t>11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2" w:history="1">
            <w:r w:rsidR="001877C0" w:rsidRPr="00B71087">
              <w:rPr>
                <w:rStyle w:val="Hyperlink"/>
                <w:b/>
                <w:bCs/>
                <w:noProof/>
              </w:rPr>
              <w:t>2.4.4 Enhanced Security</w:t>
            </w:r>
            <w:r w:rsidR="001877C0">
              <w:rPr>
                <w:noProof/>
                <w:webHidden/>
              </w:rPr>
              <w:tab/>
            </w:r>
            <w:r>
              <w:rPr>
                <w:noProof/>
                <w:webHidden/>
              </w:rPr>
              <w:fldChar w:fldCharType="begin"/>
            </w:r>
            <w:r w:rsidR="001877C0">
              <w:rPr>
                <w:noProof/>
                <w:webHidden/>
              </w:rPr>
              <w:instrText xml:space="preserve"> PAGEREF _Toc271175872 \h </w:instrText>
            </w:r>
            <w:r>
              <w:rPr>
                <w:noProof/>
                <w:webHidden/>
              </w:rPr>
            </w:r>
            <w:r>
              <w:rPr>
                <w:noProof/>
                <w:webHidden/>
              </w:rPr>
              <w:fldChar w:fldCharType="separate"/>
            </w:r>
            <w:r w:rsidR="001877C0">
              <w:rPr>
                <w:noProof/>
                <w:webHidden/>
              </w:rPr>
              <w:t>12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3" w:history="1">
            <w:r w:rsidR="001877C0" w:rsidRPr="00B71087">
              <w:rPr>
                <w:rStyle w:val="Hyperlink"/>
                <w:b/>
                <w:bCs/>
                <w:noProof/>
              </w:rPr>
              <w:t>2.4.5 XSD Updates</w:t>
            </w:r>
            <w:r w:rsidR="001877C0">
              <w:rPr>
                <w:noProof/>
                <w:webHidden/>
              </w:rPr>
              <w:tab/>
            </w:r>
            <w:r>
              <w:rPr>
                <w:noProof/>
                <w:webHidden/>
              </w:rPr>
              <w:fldChar w:fldCharType="begin"/>
            </w:r>
            <w:r w:rsidR="001877C0">
              <w:rPr>
                <w:noProof/>
                <w:webHidden/>
              </w:rPr>
              <w:instrText xml:space="preserve"> PAGEREF _Toc271175873 \h </w:instrText>
            </w:r>
            <w:r>
              <w:rPr>
                <w:noProof/>
                <w:webHidden/>
              </w:rPr>
            </w:r>
            <w:r>
              <w:rPr>
                <w:noProof/>
                <w:webHidden/>
              </w:rPr>
              <w:fldChar w:fldCharType="separate"/>
            </w:r>
            <w:r w:rsidR="001877C0">
              <w:rPr>
                <w:noProof/>
                <w:webHidden/>
              </w:rPr>
              <w:t>12</w:t>
            </w:r>
            <w:r>
              <w:rPr>
                <w:noProof/>
                <w:webHidden/>
              </w:rPr>
              <w:fldChar w:fldCharType="end"/>
            </w:r>
          </w:hyperlink>
        </w:p>
        <w:p w:rsidR="001877C0" w:rsidRDefault="004A4768">
          <w:pPr>
            <w:pStyle w:val="TOC1"/>
            <w:tabs>
              <w:tab w:val="right" w:leader="dot" w:pos="8630"/>
            </w:tabs>
            <w:rPr>
              <w:rFonts w:asciiTheme="minorHAnsi" w:eastAsiaTheme="minorEastAsia" w:hAnsiTheme="minorHAnsi" w:cstheme="minorBidi"/>
              <w:noProof/>
              <w:sz w:val="22"/>
              <w:szCs w:val="22"/>
            </w:rPr>
          </w:pPr>
          <w:hyperlink w:anchor="_Toc271175874" w:history="1">
            <w:r w:rsidR="001877C0" w:rsidRPr="00B71087">
              <w:rPr>
                <w:rStyle w:val="Hyperlink"/>
                <w:noProof/>
              </w:rPr>
              <w:t>3 Architecture</w:t>
            </w:r>
            <w:r w:rsidR="001877C0">
              <w:rPr>
                <w:noProof/>
                <w:webHidden/>
              </w:rPr>
              <w:tab/>
            </w:r>
            <w:r>
              <w:rPr>
                <w:noProof/>
                <w:webHidden/>
              </w:rPr>
              <w:fldChar w:fldCharType="begin"/>
            </w:r>
            <w:r w:rsidR="001877C0">
              <w:rPr>
                <w:noProof/>
                <w:webHidden/>
              </w:rPr>
              <w:instrText xml:space="preserve"> PAGEREF _Toc271175874 \h </w:instrText>
            </w:r>
            <w:r>
              <w:rPr>
                <w:noProof/>
                <w:webHidden/>
              </w:rPr>
            </w:r>
            <w:r>
              <w:rPr>
                <w:noProof/>
                <w:webHidden/>
              </w:rPr>
              <w:fldChar w:fldCharType="separate"/>
            </w:r>
            <w:r w:rsidR="001877C0">
              <w:rPr>
                <w:noProof/>
                <w:webHidden/>
              </w:rPr>
              <w:t>12</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75" w:history="1">
            <w:r w:rsidR="001877C0" w:rsidRPr="00B71087">
              <w:rPr>
                <w:rStyle w:val="Hyperlink"/>
                <w:noProof/>
              </w:rPr>
              <w:t>3.1 Assumptions</w:t>
            </w:r>
            <w:r w:rsidR="001877C0">
              <w:rPr>
                <w:noProof/>
                <w:webHidden/>
              </w:rPr>
              <w:tab/>
            </w:r>
            <w:r>
              <w:rPr>
                <w:noProof/>
                <w:webHidden/>
              </w:rPr>
              <w:fldChar w:fldCharType="begin"/>
            </w:r>
            <w:r w:rsidR="001877C0">
              <w:rPr>
                <w:noProof/>
                <w:webHidden/>
              </w:rPr>
              <w:instrText xml:space="preserve"> PAGEREF _Toc271175875 \h </w:instrText>
            </w:r>
            <w:r>
              <w:rPr>
                <w:noProof/>
                <w:webHidden/>
              </w:rPr>
            </w:r>
            <w:r>
              <w:rPr>
                <w:noProof/>
                <w:webHidden/>
              </w:rPr>
              <w:fldChar w:fldCharType="separate"/>
            </w:r>
            <w:r w:rsidR="001877C0">
              <w:rPr>
                <w:noProof/>
                <w:webHidden/>
              </w:rPr>
              <w:t>12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6" w:history="1">
            <w:r w:rsidR="001877C0" w:rsidRPr="00B71087">
              <w:rPr>
                <w:rStyle w:val="Hyperlink"/>
                <w:noProof/>
              </w:rPr>
              <w:t>3.1.1 Notes on Related Technologies</w:t>
            </w:r>
            <w:r w:rsidR="001877C0">
              <w:rPr>
                <w:noProof/>
                <w:webHidden/>
              </w:rPr>
              <w:tab/>
            </w:r>
            <w:r>
              <w:rPr>
                <w:noProof/>
                <w:webHidden/>
              </w:rPr>
              <w:fldChar w:fldCharType="begin"/>
            </w:r>
            <w:r w:rsidR="001877C0">
              <w:rPr>
                <w:noProof/>
                <w:webHidden/>
              </w:rPr>
              <w:instrText xml:space="preserve"> PAGEREF _Toc271175876 \h </w:instrText>
            </w:r>
            <w:r>
              <w:rPr>
                <w:noProof/>
                <w:webHidden/>
              </w:rPr>
            </w:r>
            <w:r>
              <w:rPr>
                <w:noProof/>
                <w:webHidden/>
              </w:rPr>
              <w:fldChar w:fldCharType="separate"/>
            </w:r>
            <w:r w:rsidR="001877C0">
              <w:rPr>
                <w:noProof/>
                <w:webHidden/>
              </w:rPr>
              <w:t>13</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77" w:history="1">
            <w:r w:rsidR="001877C0" w:rsidRPr="00B71087">
              <w:rPr>
                <w:rStyle w:val="Hyperlink"/>
                <w:noProof/>
              </w:rPr>
              <w:t>3.2 Concepts</w:t>
            </w:r>
            <w:r w:rsidR="001877C0">
              <w:rPr>
                <w:noProof/>
                <w:webHidden/>
              </w:rPr>
              <w:tab/>
            </w:r>
            <w:r>
              <w:rPr>
                <w:noProof/>
                <w:webHidden/>
              </w:rPr>
              <w:fldChar w:fldCharType="begin"/>
            </w:r>
            <w:r w:rsidR="001877C0">
              <w:rPr>
                <w:noProof/>
                <w:webHidden/>
              </w:rPr>
              <w:instrText xml:space="preserve"> PAGEREF _Toc271175877 \h </w:instrText>
            </w:r>
            <w:r>
              <w:rPr>
                <w:noProof/>
                <w:webHidden/>
              </w:rPr>
            </w:r>
            <w:r>
              <w:rPr>
                <w:noProof/>
                <w:webHidden/>
              </w:rPr>
              <w:fldChar w:fldCharType="separate"/>
            </w:r>
            <w:r w:rsidR="001877C0">
              <w:rPr>
                <w:noProof/>
                <w:webHidden/>
              </w:rPr>
              <w:t>13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8" w:history="1">
            <w:r w:rsidR="001877C0" w:rsidRPr="00B71087">
              <w:rPr>
                <w:rStyle w:val="Hyperlink"/>
                <w:noProof/>
              </w:rPr>
              <w:t>3.2.1 Data Model</w:t>
            </w:r>
            <w:r w:rsidR="001877C0">
              <w:rPr>
                <w:noProof/>
                <w:webHidden/>
              </w:rPr>
              <w:tab/>
            </w:r>
            <w:r>
              <w:rPr>
                <w:noProof/>
                <w:webHidden/>
              </w:rPr>
              <w:fldChar w:fldCharType="begin"/>
            </w:r>
            <w:r w:rsidR="001877C0">
              <w:rPr>
                <w:noProof/>
                <w:webHidden/>
              </w:rPr>
              <w:instrText xml:space="preserve"> PAGEREF _Toc271175878 \h </w:instrText>
            </w:r>
            <w:r>
              <w:rPr>
                <w:noProof/>
                <w:webHidden/>
              </w:rPr>
            </w:r>
            <w:r>
              <w:rPr>
                <w:noProof/>
                <w:webHidden/>
              </w:rPr>
              <w:fldChar w:fldCharType="separate"/>
            </w:r>
            <w:r w:rsidR="001877C0">
              <w:rPr>
                <w:noProof/>
                <w:webHidden/>
              </w:rPr>
              <w:t>14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79" w:history="1">
            <w:r w:rsidR="001877C0" w:rsidRPr="00B71087">
              <w:rPr>
                <w:rStyle w:val="Hyperlink"/>
                <w:noProof/>
              </w:rPr>
              <w:t>3.2.2 Zone Architecture</w:t>
            </w:r>
            <w:r w:rsidR="001877C0">
              <w:rPr>
                <w:noProof/>
                <w:webHidden/>
              </w:rPr>
              <w:tab/>
            </w:r>
            <w:r>
              <w:rPr>
                <w:noProof/>
                <w:webHidden/>
              </w:rPr>
              <w:fldChar w:fldCharType="begin"/>
            </w:r>
            <w:r w:rsidR="001877C0">
              <w:rPr>
                <w:noProof/>
                <w:webHidden/>
              </w:rPr>
              <w:instrText xml:space="preserve"> PAGEREF _Toc271175879 \h </w:instrText>
            </w:r>
            <w:r>
              <w:rPr>
                <w:noProof/>
                <w:webHidden/>
              </w:rPr>
            </w:r>
            <w:r>
              <w:rPr>
                <w:noProof/>
                <w:webHidden/>
              </w:rPr>
              <w:fldChar w:fldCharType="separate"/>
            </w:r>
            <w:r w:rsidR="001877C0">
              <w:rPr>
                <w:noProof/>
                <w:webHidden/>
              </w:rPr>
              <w:t>14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0" w:history="1">
            <w:r w:rsidR="001877C0" w:rsidRPr="00B71087">
              <w:rPr>
                <w:rStyle w:val="Hyperlink"/>
                <w:noProof/>
              </w:rPr>
              <w:t>3.2.3 Infrastructure and Messaging</w:t>
            </w:r>
            <w:r w:rsidR="001877C0">
              <w:rPr>
                <w:noProof/>
                <w:webHidden/>
              </w:rPr>
              <w:tab/>
            </w:r>
            <w:r>
              <w:rPr>
                <w:noProof/>
                <w:webHidden/>
              </w:rPr>
              <w:fldChar w:fldCharType="begin"/>
            </w:r>
            <w:r w:rsidR="001877C0">
              <w:rPr>
                <w:noProof/>
                <w:webHidden/>
              </w:rPr>
              <w:instrText xml:space="preserve"> PAGEREF _Toc271175880 \h </w:instrText>
            </w:r>
            <w:r>
              <w:rPr>
                <w:noProof/>
                <w:webHidden/>
              </w:rPr>
            </w:r>
            <w:r>
              <w:rPr>
                <w:noProof/>
                <w:webHidden/>
              </w:rPr>
              <w:fldChar w:fldCharType="separate"/>
            </w:r>
            <w:r w:rsidR="001877C0">
              <w:rPr>
                <w:noProof/>
                <w:webHidden/>
              </w:rPr>
              <w:t>15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1" w:history="1">
            <w:r w:rsidR="001877C0" w:rsidRPr="00B71087">
              <w:rPr>
                <w:rStyle w:val="Hyperlink"/>
                <w:noProof/>
              </w:rPr>
              <w:t>3.2.4 Data Provision: A Request/Response Model</w:t>
            </w:r>
            <w:r w:rsidR="001877C0">
              <w:rPr>
                <w:noProof/>
                <w:webHidden/>
              </w:rPr>
              <w:tab/>
            </w:r>
            <w:r>
              <w:rPr>
                <w:noProof/>
                <w:webHidden/>
              </w:rPr>
              <w:fldChar w:fldCharType="begin"/>
            </w:r>
            <w:r w:rsidR="001877C0">
              <w:rPr>
                <w:noProof/>
                <w:webHidden/>
              </w:rPr>
              <w:instrText xml:space="preserve"> PAGEREF _Toc271175881 \h </w:instrText>
            </w:r>
            <w:r>
              <w:rPr>
                <w:noProof/>
                <w:webHidden/>
              </w:rPr>
            </w:r>
            <w:r>
              <w:rPr>
                <w:noProof/>
                <w:webHidden/>
              </w:rPr>
              <w:fldChar w:fldCharType="separate"/>
            </w:r>
            <w:r w:rsidR="001877C0">
              <w:rPr>
                <w:noProof/>
                <w:webHidden/>
              </w:rPr>
              <w:t>16</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2" w:history="1">
            <w:r w:rsidR="001877C0" w:rsidRPr="00B71087">
              <w:rPr>
                <w:rStyle w:val="Hyperlink"/>
                <w:noProof/>
              </w:rPr>
              <w:t>3.2.5 Event Reporting: A Publish/Subscribe Model</w:t>
            </w:r>
            <w:r w:rsidR="001877C0">
              <w:rPr>
                <w:noProof/>
                <w:webHidden/>
              </w:rPr>
              <w:tab/>
            </w:r>
            <w:r>
              <w:rPr>
                <w:noProof/>
                <w:webHidden/>
              </w:rPr>
              <w:fldChar w:fldCharType="begin"/>
            </w:r>
            <w:r w:rsidR="001877C0">
              <w:rPr>
                <w:noProof/>
                <w:webHidden/>
              </w:rPr>
              <w:instrText xml:space="preserve"> PAGEREF _Toc271175882 \h </w:instrText>
            </w:r>
            <w:r>
              <w:rPr>
                <w:noProof/>
                <w:webHidden/>
              </w:rPr>
            </w:r>
            <w:r>
              <w:rPr>
                <w:noProof/>
                <w:webHidden/>
              </w:rPr>
              <w:fldChar w:fldCharType="separate"/>
            </w:r>
            <w:r w:rsidR="001877C0">
              <w:rPr>
                <w:noProof/>
                <w:webHidden/>
              </w:rPr>
              <w:t>17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3" w:history="1">
            <w:r w:rsidR="001877C0" w:rsidRPr="00B71087">
              <w:rPr>
                <w:rStyle w:val="Hyperlink"/>
                <w:noProof/>
              </w:rPr>
              <w:t>3.2.6 Communication: An Asynchronous Model</w:t>
            </w:r>
            <w:r w:rsidR="001877C0">
              <w:rPr>
                <w:noProof/>
                <w:webHidden/>
              </w:rPr>
              <w:tab/>
            </w:r>
            <w:r>
              <w:rPr>
                <w:noProof/>
                <w:webHidden/>
              </w:rPr>
              <w:fldChar w:fldCharType="begin"/>
            </w:r>
            <w:r w:rsidR="001877C0">
              <w:rPr>
                <w:noProof/>
                <w:webHidden/>
              </w:rPr>
              <w:instrText xml:space="preserve"> PAGEREF _Toc271175883 \h </w:instrText>
            </w:r>
            <w:r>
              <w:rPr>
                <w:noProof/>
                <w:webHidden/>
              </w:rPr>
            </w:r>
            <w:r>
              <w:rPr>
                <w:noProof/>
                <w:webHidden/>
              </w:rPr>
              <w:fldChar w:fldCharType="separate"/>
            </w:r>
            <w:r w:rsidR="001877C0">
              <w:rPr>
                <w:noProof/>
                <w:webHidden/>
              </w:rPr>
              <w:t>19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4" w:history="1">
            <w:r w:rsidR="001877C0" w:rsidRPr="00B71087">
              <w:rPr>
                <w:rStyle w:val="Hyperlink"/>
                <w:noProof/>
              </w:rPr>
              <w:t>3.2.7 Security Model</w:t>
            </w:r>
            <w:r w:rsidR="001877C0">
              <w:rPr>
                <w:noProof/>
                <w:webHidden/>
              </w:rPr>
              <w:tab/>
            </w:r>
            <w:r>
              <w:rPr>
                <w:noProof/>
                <w:webHidden/>
              </w:rPr>
              <w:fldChar w:fldCharType="begin"/>
            </w:r>
            <w:r w:rsidR="001877C0">
              <w:rPr>
                <w:noProof/>
                <w:webHidden/>
              </w:rPr>
              <w:instrText xml:space="preserve"> PAGEREF _Toc271175884 \h </w:instrText>
            </w:r>
            <w:r>
              <w:rPr>
                <w:noProof/>
                <w:webHidden/>
              </w:rPr>
            </w:r>
            <w:r>
              <w:rPr>
                <w:noProof/>
                <w:webHidden/>
              </w:rPr>
              <w:fldChar w:fldCharType="separate"/>
            </w:r>
            <w:r w:rsidR="001877C0">
              <w:rPr>
                <w:noProof/>
                <w:webHidden/>
              </w:rPr>
              <w:t>20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5" w:history="1">
            <w:r w:rsidR="001877C0" w:rsidRPr="00B71087">
              <w:rPr>
                <w:rStyle w:val="Hyperlink"/>
                <w:noProof/>
              </w:rPr>
              <w:t>3.2.8 Zone Services</w:t>
            </w:r>
            <w:r w:rsidR="001877C0">
              <w:rPr>
                <w:noProof/>
                <w:webHidden/>
              </w:rPr>
              <w:tab/>
            </w:r>
            <w:r>
              <w:rPr>
                <w:noProof/>
                <w:webHidden/>
              </w:rPr>
              <w:fldChar w:fldCharType="begin"/>
            </w:r>
            <w:r w:rsidR="001877C0">
              <w:rPr>
                <w:noProof/>
                <w:webHidden/>
              </w:rPr>
              <w:instrText xml:space="preserve"> PAGEREF _Toc271175885 \h </w:instrText>
            </w:r>
            <w:r>
              <w:rPr>
                <w:noProof/>
                <w:webHidden/>
              </w:rPr>
            </w:r>
            <w:r>
              <w:rPr>
                <w:noProof/>
                <w:webHidden/>
              </w:rPr>
              <w:fldChar w:fldCharType="separate"/>
            </w:r>
            <w:r w:rsidR="001877C0">
              <w:rPr>
                <w:noProof/>
                <w:webHidden/>
              </w:rPr>
              <w:t>22</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86" w:history="1">
            <w:r w:rsidR="001877C0" w:rsidRPr="00B71087">
              <w:rPr>
                <w:rStyle w:val="Hyperlink"/>
                <w:noProof/>
              </w:rPr>
              <w:t>3.3 SIF Architecture</w:t>
            </w:r>
            <w:r w:rsidR="001877C0">
              <w:rPr>
                <w:noProof/>
                <w:webHidden/>
              </w:rPr>
              <w:tab/>
            </w:r>
            <w:r>
              <w:rPr>
                <w:noProof/>
                <w:webHidden/>
              </w:rPr>
              <w:fldChar w:fldCharType="begin"/>
            </w:r>
            <w:r w:rsidR="001877C0">
              <w:rPr>
                <w:noProof/>
                <w:webHidden/>
              </w:rPr>
              <w:instrText xml:space="preserve"> PAGEREF _Toc271175886 \h </w:instrText>
            </w:r>
            <w:r>
              <w:rPr>
                <w:noProof/>
                <w:webHidden/>
              </w:rPr>
            </w:r>
            <w:r>
              <w:rPr>
                <w:noProof/>
                <w:webHidden/>
              </w:rPr>
              <w:fldChar w:fldCharType="separate"/>
            </w:r>
            <w:r w:rsidR="001877C0">
              <w:rPr>
                <w:noProof/>
                <w:webHidden/>
              </w:rPr>
              <w:t>25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7" w:history="1">
            <w:r w:rsidR="001877C0" w:rsidRPr="00B71087">
              <w:rPr>
                <w:rStyle w:val="Hyperlink"/>
                <w:noProof/>
              </w:rPr>
              <w:t>3.3.1 Architectural Components</w:t>
            </w:r>
            <w:r w:rsidR="001877C0">
              <w:rPr>
                <w:noProof/>
                <w:webHidden/>
              </w:rPr>
              <w:tab/>
            </w:r>
            <w:r>
              <w:rPr>
                <w:noProof/>
                <w:webHidden/>
              </w:rPr>
              <w:fldChar w:fldCharType="begin"/>
            </w:r>
            <w:r w:rsidR="001877C0">
              <w:rPr>
                <w:noProof/>
                <w:webHidden/>
              </w:rPr>
              <w:instrText xml:space="preserve"> PAGEREF _Toc271175887 \h </w:instrText>
            </w:r>
            <w:r>
              <w:rPr>
                <w:noProof/>
                <w:webHidden/>
              </w:rPr>
            </w:r>
            <w:r>
              <w:rPr>
                <w:noProof/>
                <w:webHidden/>
              </w:rPr>
              <w:fldChar w:fldCharType="separate"/>
            </w:r>
            <w:r w:rsidR="001877C0">
              <w:rPr>
                <w:noProof/>
                <w:webHidden/>
              </w:rPr>
              <w:t>25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8" w:history="1">
            <w:r w:rsidR="001877C0" w:rsidRPr="00B71087">
              <w:rPr>
                <w:rStyle w:val="Hyperlink"/>
                <w:noProof/>
              </w:rPr>
              <w:t>3.3.2 Communications Protocols</w:t>
            </w:r>
            <w:r w:rsidR="001877C0">
              <w:rPr>
                <w:noProof/>
                <w:webHidden/>
              </w:rPr>
              <w:tab/>
            </w:r>
            <w:r>
              <w:rPr>
                <w:noProof/>
                <w:webHidden/>
              </w:rPr>
              <w:fldChar w:fldCharType="begin"/>
            </w:r>
            <w:r w:rsidR="001877C0">
              <w:rPr>
                <w:noProof/>
                <w:webHidden/>
              </w:rPr>
              <w:instrText xml:space="preserve"> PAGEREF _Toc271175888 \h </w:instrText>
            </w:r>
            <w:r>
              <w:rPr>
                <w:noProof/>
                <w:webHidden/>
              </w:rPr>
            </w:r>
            <w:r>
              <w:rPr>
                <w:noProof/>
                <w:webHidden/>
              </w:rPr>
              <w:fldChar w:fldCharType="separate"/>
            </w:r>
            <w:r w:rsidR="001877C0">
              <w:rPr>
                <w:noProof/>
                <w:webHidden/>
              </w:rPr>
              <w:t>29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89" w:history="1">
            <w:r w:rsidR="001877C0" w:rsidRPr="00B71087">
              <w:rPr>
                <w:rStyle w:val="Hyperlink"/>
                <w:noProof/>
              </w:rPr>
              <w:t>3.3.2.1 Naming Conventions for Agents and Zone Integration Servers</w:t>
            </w:r>
            <w:r w:rsidR="001877C0">
              <w:rPr>
                <w:noProof/>
                <w:webHidden/>
              </w:rPr>
              <w:tab/>
            </w:r>
            <w:r>
              <w:rPr>
                <w:noProof/>
                <w:webHidden/>
              </w:rPr>
              <w:fldChar w:fldCharType="begin"/>
            </w:r>
            <w:r w:rsidR="001877C0">
              <w:rPr>
                <w:noProof/>
                <w:webHidden/>
              </w:rPr>
              <w:instrText xml:space="preserve"> PAGEREF _Toc271175889 \h </w:instrText>
            </w:r>
            <w:r>
              <w:rPr>
                <w:noProof/>
                <w:webHidden/>
              </w:rPr>
            </w:r>
            <w:r>
              <w:rPr>
                <w:noProof/>
                <w:webHidden/>
              </w:rPr>
              <w:fldChar w:fldCharType="separate"/>
            </w:r>
            <w:r w:rsidR="001877C0">
              <w:rPr>
                <w:noProof/>
                <w:webHidden/>
              </w:rPr>
              <w:t>30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0" w:history="1">
            <w:r w:rsidR="001877C0" w:rsidRPr="00B71087">
              <w:rPr>
                <w:rStyle w:val="Hyperlink"/>
                <w:noProof/>
              </w:rPr>
              <w:t>3.3.2.2 Object Identifiers</w:t>
            </w:r>
            <w:r w:rsidR="001877C0">
              <w:rPr>
                <w:noProof/>
                <w:webHidden/>
              </w:rPr>
              <w:tab/>
            </w:r>
            <w:r>
              <w:rPr>
                <w:noProof/>
                <w:webHidden/>
              </w:rPr>
              <w:fldChar w:fldCharType="begin"/>
            </w:r>
            <w:r w:rsidR="001877C0">
              <w:rPr>
                <w:noProof/>
                <w:webHidden/>
              </w:rPr>
              <w:instrText xml:space="preserve"> PAGEREF _Toc271175890 \h </w:instrText>
            </w:r>
            <w:r>
              <w:rPr>
                <w:noProof/>
                <w:webHidden/>
              </w:rPr>
            </w:r>
            <w:r>
              <w:rPr>
                <w:noProof/>
                <w:webHidden/>
              </w:rPr>
              <w:fldChar w:fldCharType="separate"/>
            </w:r>
            <w:r w:rsidR="001877C0">
              <w:rPr>
                <w:noProof/>
                <w:webHidden/>
              </w:rPr>
              <w:t>30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1" w:history="1">
            <w:r w:rsidR="001877C0" w:rsidRPr="00B71087">
              <w:rPr>
                <w:rStyle w:val="Hyperlink"/>
                <w:noProof/>
              </w:rPr>
              <w:t>3.3.4 Agent/Application Requirements</w:t>
            </w:r>
            <w:r w:rsidR="001877C0">
              <w:rPr>
                <w:noProof/>
                <w:webHidden/>
              </w:rPr>
              <w:tab/>
            </w:r>
            <w:r>
              <w:rPr>
                <w:noProof/>
                <w:webHidden/>
              </w:rPr>
              <w:fldChar w:fldCharType="begin"/>
            </w:r>
            <w:r w:rsidR="001877C0">
              <w:rPr>
                <w:noProof/>
                <w:webHidden/>
              </w:rPr>
              <w:instrText xml:space="preserve"> PAGEREF _Toc271175891 \h </w:instrText>
            </w:r>
            <w:r>
              <w:rPr>
                <w:noProof/>
                <w:webHidden/>
              </w:rPr>
            </w:r>
            <w:r>
              <w:rPr>
                <w:noProof/>
                <w:webHidden/>
              </w:rPr>
              <w:fldChar w:fldCharType="separate"/>
            </w:r>
            <w:r w:rsidR="001877C0">
              <w:rPr>
                <w:noProof/>
                <w:webHidden/>
              </w:rPr>
              <w:t>31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2" w:history="1">
            <w:r w:rsidR="001877C0" w:rsidRPr="00B71087">
              <w:rPr>
                <w:rStyle w:val="Hyperlink"/>
                <w:noProof/>
              </w:rPr>
              <w:t>3.3.5 Zone Integration Server Requirements</w:t>
            </w:r>
            <w:r w:rsidR="001877C0">
              <w:rPr>
                <w:noProof/>
                <w:webHidden/>
              </w:rPr>
              <w:tab/>
            </w:r>
            <w:r>
              <w:rPr>
                <w:noProof/>
                <w:webHidden/>
              </w:rPr>
              <w:fldChar w:fldCharType="begin"/>
            </w:r>
            <w:r w:rsidR="001877C0">
              <w:rPr>
                <w:noProof/>
                <w:webHidden/>
              </w:rPr>
              <w:instrText xml:space="preserve"> PAGEREF _Toc271175892 \h </w:instrText>
            </w:r>
            <w:r>
              <w:rPr>
                <w:noProof/>
                <w:webHidden/>
              </w:rPr>
            </w:r>
            <w:r>
              <w:rPr>
                <w:noProof/>
                <w:webHidden/>
              </w:rPr>
              <w:fldChar w:fldCharType="separate"/>
            </w:r>
            <w:r w:rsidR="001877C0">
              <w:rPr>
                <w:noProof/>
                <w:webHidden/>
              </w:rPr>
              <w:t>37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3" w:history="1">
            <w:r w:rsidR="001877C0" w:rsidRPr="00B71087">
              <w:rPr>
                <w:rStyle w:val="Hyperlink"/>
                <w:noProof/>
              </w:rPr>
              <w:t>3.3.6 Message Processing</w:t>
            </w:r>
            <w:r w:rsidR="001877C0">
              <w:rPr>
                <w:noProof/>
                <w:webHidden/>
              </w:rPr>
              <w:tab/>
            </w:r>
            <w:r>
              <w:rPr>
                <w:noProof/>
                <w:webHidden/>
              </w:rPr>
              <w:fldChar w:fldCharType="begin"/>
            </w:r>
            <w:r w:rsidR="001877C0">
              <w:rPr>
                <w:noProof/>
                <w:webHidden/>
              </w:rPr>
              <w:instrText xml:space="preserve"> PAGEREF _Toc271175893 \h </w:instrText>
            </w:r>
            <w:r>
              <w:rPr>
                <w:noProof/>
                <w:webHidden/>
              </w:rPr>
            </w:r>
            <w:r>
              <w:rPr>
                <w:noProof/>
                <w:webHidden/>
              </w:rPr>
              <w:fldChar w:fldCharType="separate"/>
            </w:r>
            <w:r w:rsidR="001877C0">
              <w:rPr>
                <w:noProof/>
                <w:webHidden/>
              </w:rPr>
              <w:t>47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4" w:history="1">
            <w:r w:rsidR="001877C0" w:rsidRPr="00B71087">
              <w:rPr>
                <w:rStyle w:val="Hyperlink"/>
                <w:noProof/>
              </w:rPr>
              <w:t>3.3.7 Infrastructure Transport Layer</w:t>
            </w:r>
            <w:r w:rsidR="001877C0">
              <w:rPr>
                <w:noProof/>
                <w:webHidden/>
              </w:rPr>
              <w:tab/>
            </w:r>
            <w:r>
              <w:rPr>
                <w:noProof/>
                <w:webHidden/>
              </w:rPr>
              <w:fldChar w:fldCharType="begin"/>
            </w:r>
            <w:r w:rsidR="001877C0">
              <w:rPr>
                <w:noProof/>
                <w:webHidden/>
              </w:rPr>
              <w:instrText xml:space="preserve"> PAGEREF _Toc271175894 \h </w:instrText>
            </w:r>
            <w:r>
              <w:rPr>
                <w:noProof/>
                <w:webHidden/>
              </w:rPr>
            </w:r>
            <w:r>
              <w:rPr>
                <w:noProof/>
                <w:webHidden/>
              </w:rPr>
              <w:fldChar w:fldCharType="separate"/>
            </w:r>
            <w:r w:rsidR="001877C0">
              <w:rPr>
                <w:noProof/>
                <w:webHidden/>
              </w:rPr>
              <w:t>59</w:t>
            </w:r>
            <w:r>
              <w:rPr>
                <w:noProof/>
                <w:webHidden/>
              </w:rPr>
              <w:fldChar w:fldCharType="end"/>
            </w:r>
          </w:hyperlink>
        </w:p>
        <w:p w:rsidR="001877C0" w:rsidRDefault="004A4768">
          <w:pPr>
            <w:pStyle w:val="TOC1"/>
            <w:tabs>
              <w:tab w:val="right" w:leader="dot" w:pos="8630"/>
            </w:tabs>
            <w:rPr>
              <w:rFonts w:asciiTheme="minorHAnsi" w:eastAsiaTheme="minorEastAsia" w:hAnsiTheme="minorHAnsi" w:cstheme="minorBidi"/>
              <w:noProof/>
              <w:sz w:val="22"/>
              <w:szCs w:val="22"/>
            </w:rPr>
          </w:pPr>
          <w:hyperlink w:anchor="_Toc271175895" w:history="1">
            <w:r w:rsidR="001877C0" w:rsidRPr="00B71087">
              <w:rPr>
                <w:rStyle w:val="Hyperlink"/>
                <w:noProof/>
              </w:rPr>
              <w:t>4 Messaging</w:t>
            </w:r>
            <w:r w:rsidR="001877C0">
              <w:rPr>
                <w:noProof/>
                <w:webHidden/>
              </w:rPr>
              <w:tab/>
            </w:r>
            <w:r>
              <w:rPr>
                <w:noProof/>
                <w:webHidden/>
              </w:rPr>
              <w:fldChar w:fldCharType="begin"/>
            </w:r>
            <w:r w:rsidR="001877C0">
              <w:rPr>
                <w:noProof/>
                <w:webHidden/>
              </w:rPr>
              <w:instrText xml:space="preserve"> PAGEREF _Toc271175895 \h </w:instrText>
            </w:r>
            <w:r>
              <w:rPr>
                <w:noProof/>
                <w:webHidden/>
              </w:rPr>
            </w:r>
            <w:r>
              <w:rPr>
                <w:noProof/>
                <w:webHidden/>
              </w:rPr>
              <w:fldChar w:fldCharType="separate"/>
            </w:r>
            <w:r w:rsidR="001877C0">
              <w:rPr>
                <w:noProof/>
                <w:webHidden/>
              </w:rPr>
              <w:t>68</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96" w:history="1">
            <w:r w:rsidR="001877C0" w:rsidRPr="00B71087">
              <w:rPr>
                <w:rStyle w:val="Hyperlink"/>
                <w:noProof/>
              </w:rPr>
              <w:t>4.1 Agent Protocols</w:t>
            </w:r>
            <w:r w:rsidR="001877C0">
              <w:rPr>
                <w:noProof/>
                <w:webHidden/>
              </w:rPr>
              <w:tab/>
            </w:r>
            <w:r>
              <w:rPr>
                <w:noProof/>
                <w:webHidden/>
              </w:rPr>
              <w:fldChar w:fldCharType="begin"/>
            </w:r>
            <w:r w:rsidR="001877C0">
              <w:rPr>
                <w:noProof/>
                <w:webHidden/>
              </w:rPr>
              <w:instrText xml:space="preserve"> PAGEREF _Toc271175896 \h </w:instrText>
            </w:r>
            <w:r>
              <w:rPr>
                <w:noProof/>
                <w:webHidden/>
              </w:rPr>
            </w:r>
            <w:r>
              <w:rPr>
                <w:noProof/>
                <w:webHidden/>
              </w:rPr>
              <w:fldChar w:fldCharType="separate"/>
            </w:r>
            <w:r w:rsidR="001877C0">
              <w:rPr>
                <w:noProof/>
                <w:webHidden/>
              </w:rPr>
              <w:t>68</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7" w:history="1">
            <w:r w:rsidR="001877C0" w:rsidRPr="00B71087">
              <w:rPr>
                <w:rStyle w:val="Hyperlink"/>
                <w:noProof/>
              </w:rPr>
              <w:t>4.1.1 Agent Messaging Protocols</w:t>
            </w:r>
            <w:r w:rsidR="001877C0">
              <w:rPr>
                <w:noProof/>
                <w:webHidden/>
              </w:rPr>
              <w:tab/>
            </w:r>
            <w:r>
              <w:rPr>
                <w:noProof/>
                <w:webHidden/>
              </w:rPr>
              <w:fldChar w:fldCharType="begin"/>
            </w:r>
            <w:r w:rsidR="001877C0">
              <w:rPr>
                <w:noProof/>
                <w:webHidden/>
              </w:rPr>
              <w:instrText xml:space="preserve"> PAGEREF _Toc271175897 \h </w:instrText>
            </w:r>
            <w:r>
              <w:rPr>
                <w:noProof/>
                <w:webHidden/>
              </w:rPr>
            </w:r>
            <w:r>
              <w:rPr>
                <w:noProof/>
                <w:webHidden/>
              </w:rPr>
              <w:fldChar w:fldCharType="separate"/>
            </w:r>
            <w:r w:rsidR="001877C0">
              <w:rPr>
                <w:noProof/>
                <w:webHidden/>
              </w:rPr>
              <w:t>69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898" w:history="1">
            <w:r w:rsidR="001877C0" w:rsidRPr="00B71087">
              <w:rPr>
                <w:rStyle w:val="Hyperlink"/>
                <w:noProof/>
              </w:rPr>
              <w:t>4.1.2 Agent Message Handling Protocols</w:t>
            </w:r>
            <w:r w:rsidR="001877C0">
              <w:rPr>
                <w:noProof/>
                <w:webHidden/>
              </w:rPr>
              <w:tab/>
            </w:r>
            <w:r>
              <w:rPr>
                <w:noProof/>
                <w:webHidden/>
              </w:rPr>
              <w:fldChar w:fldCharType="begin"/>
            </w:r>
            <w:r w:rsidR="001877C0">
              <w:rPr>
                <w:noProof/>
                <w:webHidden/>
              </w:rPr>
              <w:instrText xml:space="preserve"> PAGEREF _Toc271175898 \h </w:instrText>
            </w:r>
            <w:r>
              <w:rPr>
                <w:noProof/>
                <w:webHidden/>
              </w:rPr>
            </w:r>
            <w:r>
              <w:rPr>
                <w:noProof/>
                <w:webHidden/>
              </w:rPr>
              <w:fldChar w:fldCharType="separate"/>
            </w:r>
            <w:r w:rsidR="001877C0">
              <w:rPr>
                <w:noProof/>
                <w:webHidden/>
              </w:rPr>
              <w:t>116</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899" w:history="1">
            <w:r w:rsidR="001877C0" w:rsidRPr="00B71087">
              <w:rPr>
                <w:rStyle w:val="Hyperlink"/>
                <w:noProof/>
              </w:rPr>
              <w:t>4.2 ZIS Protocols</w:t>
            </w:r>
            <w:r w:rsidR="001877C0">
              <w:rPr>
                <w:noProof/>
                <w:webHidden/>
              </w:rPr>
              <w:tab/>
            </w:r>
            <w:r>
              <w:rPr>
                <w:noProof/>
                <w:webHidden/>
              </w:rPr>
              <w:fldChar w:fldCharType="begin"/>
            </w:r>
            <w:r w:rsidR="001877C0">
              <w:rPr>
                <w:noProof/>
                <w:webHidden/>
              </w:rPr>
              <w:instrText xml:space="preserve"> PAGEREF _Toc271175899 \h </w:instrText>
            </w:r>
            <w:r>
              <w:rPr>
                <w:noProof/>
                <w:webHidden/>
              </w:rPr>
            </w:r>
            <w:r>
              <w:rPr>
                <w:noProof/>
                <w:webHidden/>
              </w:rPr>
              <w:fldChar w:fldCharType="separate"/>
            </w:r>
            <w:r w:rsidR="001877C0">
              <w:rPr>
                <w:noProof/>
                <w:webHidden/>
              </w:rPr>
              <w:t>152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0" w:history="1">
            <w:r w:rsidR="001877C0" w:rsidRPr="00B71087">
              <w:rPr>
                <w:rStyle w:val="Hyperlink"/>
                <w:noProof/>
              </w:rPr>
              <w:t>4.2.1 ZIS Messaging Protocols</w:t>
            </w:r>
            <w:r w:rsidR="001877C0">
              <w:rPr>
                <w:noProof/>
                <w:webHidden/>
              </w:rPr>
              <w:tab/>
            </w:r>
            <w:r>
              <w:rPr>
                <w:noProof/>
                <w:webHidden/>
              </w:rPr>
              <w:fldChar w:fldCharType="begin"/>
            </w:r>
            <w:r w:rsidR="001877C0">
              <w:rPr>
                <w:noProof/>
                <w:webHidden/>
              </w:rPr>
              <w:instrText xml:space="preserve"> PAGEREF _Toc271175900 \h </w:instrText>
            </w:r>
            <w:r>
              <w:rPr>
                <w:noProof/>
                <w:webHidden/>
              </w:rPr>
            </w:r>
            <w:r>
              <w:rPr>
                <w:noProof/>
                <w:webHidden/>
              </w:rPr>
              <w:fldChar w:fldCharType="separate"/>
            </w:r>
            <w:r w:rsidR="001877C0">
              <w:rPr>
                <w:noProof/>
                <w:webHidden/>
              </w:rPr>
              <w:t>152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1" w:history="1">
            <w:r w:rsidR="001877C0" w:rsidRPr="00B71087">
              <w:rPr>
                <w:rStyle w:val="Hyperlink"/>
                <w:noProof/>
              </w:rPr>
              <w:t>4.2.2 ZIS Message Handling Protocols</w:t>
            </w:r>
            <w:r w:rsidR="001877C0">
              <w:rPr>
                <w:noProof/>
                <w:webHidden/>
              </w:rPr>
              <w:tab/>
            </w:r>
            <w:r>
              <w:rPr>
                <w:noProof/>
                <w:webHidden/>
              </w:rPr>
              <w:fldChar w:fldCharType="begin"/>
            </w:r>
            <w:r w:rsidR="001877C0">
              <w:rPr>
                <w:noProof/>
                <w:webHidden/>
              </w:rPr>
              <w:instrText xml:space="preserve"> PAGEREF _Toc271175901 \h </w:instrText>
            </w:r>
            <w:r>
              <w:rPr>
                <w:noProof/>
                <w:webHidden/>
              </w:rPr>
            </w:r>
            <w:r>
              <w:rPr>
                <w:noProof/>
                <w:webHidden/>
              </w:rPr>
              <w:fldChar w:fldCharType="separate"/>
            </w:r>
            <w:r w:rsidR="001877C0">
              <w:rPr>
                <w:noProof/>
                <w:webHidden/>
              </w:rPr>
              <w:t>160</w:t>
            </w:r>
            <w:r>
              <w:rPr>
                <w:noProof/>
                <w:webHidden/>
              </w:rPr>
              <w:fldChar w:fldCharType="end"/>
            </w:r>
          </w:hyperlink>
        </w:p>
        <w:p w:rsidR="001877C0" w:rsidRDefault="004A4768">
          <w:pPr>
            <w:pStyle w:val="TOC1"/>
            <w:tabs>
              <w:tab w:val="right" w:leader="dot" w:pos="8630"/>
            </w:tabs>
            <w:rPr>
              <w:rFonts w:asciiTheme="minorHAnsi" w:eastAsiaTheme="minorEastAsia" w:hAnsiTheme="minorHAnsi" w:cstheme="minorBidi"/>
              <w:noProof/>
              <w:sz w:val="22"/>
              <w:szCs w:val="22"/>
            </w:rPr>
          </w:pPr>
          <w:hyperlink w:anchor="_Toc271175902" w:history="1">
            <w:r w:rsidR="001877C0" w:rsidRPr="00B71087">
              <w:rPr>
                <w:rStyle w:val="Hyperlink"/>
                <w:noProof/>
              </w:rPr>
              <w:t>5 Infrastructure</w:t>
            </w:r>
            <w:r w:rsidR="001877C0">
              <w:rPr>
                <w:noProof/>
                <w:webHidden/>
              </w:rPr>
              <w:tab/>
            </w:r>
            <w:r>
              <w:rPr>
                <w:noProof/>
                <w:webHidden/>
              </w:rPr>
              <w:fldChar w:fldCharType="begin"/>
            </w:r>
            <w:r w:rsidR="001877C0">
              <w:rPr>
                <w:noProof/>
                <w:webHidden/>
              </w:rPr>
              <w:instrText xml:space="preserve"> PAGEREF _Toc271175902 \h </w:instrText>
            </w:r>
            <w:r>
              <w:rPr>
                <w:noProof/>
                <w:webHidden/>
              </w:rPr>
            </w:r>
            <w:r>
              <w:rPr>
                <w:noProof/>
                <w:webHidden/>
              </w:rPr>
              <w:fldChar w:fldCharType="separate"/>
            </w:r>
            <w:r w:rsidR="001877C0">
              <w:rPr>
                <w:noProof/>
                <w:webHidden/>
              </w:rPr>
              <w:t>199</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903" w:history="1">
            <w:r w:rsidR="001877C0" w:rsidRPr="00B71087">
              <w:rPr>
                <w:rStyle w:val="Hyperlink"/>
                <w:noProof/>
              </w:rPr>
              <w:t>5.1 Common Elements</w:t>
            </w:r>
            <w:r w:rsidR="001877C0">
              <w:rPr>
                <w:noProof/>
                <w:webHidden/>
              </w:rPr>
              <w:tab/>
            </w:r>
            <w:r>
              <w:rPr>
                <w:noProof/>
                <w:webHidden/>
              </w:rPr>
              <w:fldChar w:fldCharType="begin"/>
            </w:r>
            <w:r w:rsidR="001877C0">
              <w:rPr>
                <w:noProof/>
                <w:webHidden/>
              </w:rPr>
              <w:instrText xml:space="preserve"> PAGEREF _Toc271175903 \h </w:instrText>
            </w:r>
            <w:r>
              <w:rPr>
                <w:noProof/>
                <w:webHidden/>
              </w:rPr>
            </w:r>
            <w:r>
              <w:rPr>
                <w:noProof/>
                <w:webHidden/>
              </w:rPr>
              <w:fldChar w:fldCharType="separate"/>
            </w:r>
            <w:r w:rsidR="001877C0">
              <w:rPr>
                <w:noProof/>
                <w:webHidden/>
              </w:rPr>
              <w:t>199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4" w:history="1">
            <w:r w:rsidR="001877C0" w:rsidRPr="00B71087">
              <w:rPr>
                <w:rStyle w:val="Hyperlink"/>
                <w:noProof/>
              </w:rPr>
              <w:t>5.1.1 SIF_Message</w:t>
            </w:r>
            <w:r w:rsidR="001877C0">
              <w:rPr>
                <w:noProof/>
                <w:webHidden/>
              </w:rPr>
              <w:tab/>
            </w:r>
            <w:r>
              <w:rPr>
                <w:noProof/>
                <w:webHidden/>
              </w:rPr>
              <w:fldChar w:fldCharType="begin"/>
            </w:r>
            <w:r w:rsidR="001877C0">
              <w:rPr>
                <w:noProof/>
                <w:webHidden/>
              </w:rPr>
              <w:instrText xml:space="preserve"> PAGEREF _Toc271175904 \h </w:instrText>
            </w:r>
            <w:r>
              <w:rPr>
                <w:noProof/>
                <w:webHidden/>
              </w:rPr>
            </w:r>
            <w:r>
              <w:rPr>
                <w:noProof/>
                <w:webHidden/>
              </w:rPr>
              <w:fldChar w:fldCharType="separate"/>
            </w:r>
            <w:r w:rsidR="001877C0">
              <w:rPr>
                <w:noProof/>
                <w:webHidden/>
              </w:rPr>
              <w:t>200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5" w:history="1">
            <w:r w:rsidR="001877C0" w:rsidRPr="00B71087">
              <w:rPr>
                <w:rStyle w:val="Hyperlink"/>
                <w:noProof/>
              </w:rPr>
              <w:t>5.1.2 SIF_Header</w:t>
            </w:r>
            <w:r w:rsidR="001877C0">
              <w:rPr>
                <w:noProof/>
                <w:webHidden/>
              </w:rPr>
              <w:tab/>
            </w:r>
            <w:r>
              <w:rPr>
                <w:noProof/>
                <w:webHidden/>
              </w:rPr>
              <w:fldChar w:fldCharType="begin"/>
            </w:r>
            <w:r w:rsidR="001877C0">
              <w:rPr>
                <w:noProof/>
                <w:webHidden/>
              </w:rPr>
              <w:instrText xml:space="preserve"> PAGEREF _Toc271175905 \h </w:instrText>
            </w:r>
            <w:r>
              <w:rPr>
                <w:noProof/>
                <w:webHidden/>
              </w:rPr>
            </w:r>
            <w:r>
              <w:rPr>
                <w:noProof/>
                <w:webHidden/>
              </w:rPr>
              <w:fldChar w:fldCharType="separate"/>
            </w:r>
            <w:r w:rsidR="001877C0">
              <w:rPr>
                <w:noProof/>
                <w:webHidden/>
              </w:rPr>
              <w:t>203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6" w:history="1">
            <w:r w:rsidR="001877C0" w:rsidRPr="00B71087">
              <w:rPr>
                <w:rStyle w:val="Hyperlink"/>
                <w:noProof/>
              </w:rPr>
              <w:t>5.1.3 SIF_EncryptionLevel</w:t>
            </w:r>
            <w:r w:rsidR="001877C0">
              <w:rPr>
                <w:noProof/>
                <w:webHidden/>
              </w:rPr>
              <w:tab/>
            </w:r>
            <w:r>
              <w:rPr>
                <w:noProof/>
                <w:webHidden/>
              </w:rPr>
              <w:fldChar w:fldCharType="begin"/>
            </w:r>
            <w:r w:rsidR="001877C0">
              <w:rPr>
                <w:noProof/>
                <w:webHidden/>
              </w:rPr>
              <w:instrText xml:space="preserve"> PAGEREF _Toc271175906 \h </w:instrText>
            </w:r>
            <w:r>
              <w:rPr>
                <w:noProof/>
                <w:webHidden/>
              </w:rPr>
            </w:r>
            <w:r>
              <w:rPr>
                <w:noProof/>
                <w:webHidden/>
              </w:rPr>
              <w:fldChar w:fldCharType="separate"/>
            </w:r>
            <w:r w:rsidR="001877C0">
              <w:rPr>
                <w:noProof/>
                <w:webHidden/>
              </w:rPr>
              <w:t>208</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7" w:history="1">
            <w:r w:rsidR="001877C0" w:rsidRPr="00B71087">
              <w:rPr>
                <w:rStyle w:val="Hyperlink"/>
                <w:noProof/>
              </w:rPr>
              <w:t>5.1.4 SIF_AuthenticationLevel</w:t>
            </w:r>
            <w:r w:rsidR="001877C0">
              <w:rPr>
                <w:noProof/>
                <w:webHidden/>
              </w:rPr>
              <w:tab/>
            </w:r>
            <w:r>
              <w:rPr>
                <w:noProof/>
                <w:webHidden/>
              </w:rPr>
              <w:fldChar w:fldCharType="begin"/>
            </w:r>
            <w:r w:rsidR="001877C0">
              <w:rPr>
                <w:noProof/>
                <w:webHidden/>
              </w:rPr>
              <w:instrText xml:space="preserve"> PAGEREF _Toc271175907 \h </w:instrText>
            </w:r>
            <w:r>
              <w:rPr>
                <w:noProof/>
                <w:webHidden/>
              </w:rPr>
            </w:r>
            <w:r>
              <w:rPr>
                <w:noProof/>
                <w:webHidden/>
              </w:rPr>
              <w:fldChar w:fldCharType="separate"/>
            </w:r>
            <w:r w:rsidR="001877C0">
              <w:rPr>
                <w:noProof/>
                <w:webHidden/>
              </w:rPr>
              <w:t>209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8" w:history="1">
            <w:r w:rsidR="001877C0" w:rsidRPr="00B71087">
              <w:rPr>
                <w:rStyle w:val="Hyperlink"/>
                <w:noProof/>
              </w:rPr>
              <w:t>5.1.5 SIF_Contexts</w:t>
            </w:r>
            <w:r w:rsidR="001877C0">
              <w:rPr>
                <w:noProof/>
                <w:webHidden/>
              </w:rPr>
              <w:tab/>
            </w:r>
            <w:r>
              <w:rPr>
                <w:noProof/>
                <w:webHidden/>
              </w:rPr>
              <w:fldChar w:fldCharType="begin"/>
            </w:r>
            <w:r w:rsidR="001877C0">
              <w:rPr>
                <w:noProof/>
                <w:webHidden/>
              </w:rPr>
              <w:instrText xml:space="preserve"> PAGEREF _Toc271175908 \h </w:instrText>
            </w:r>
            <w:r>
              <w:rPr>
                <w:noProof/>
                <w:webHidden/>
              </w:rPr>
            </w:r>
            <w:r>
              <w:rPr>
                <w:noProof/>
                <w:webHidden/>
              </w:rPr>
              <w:fldChar w:fldCharType="separate"/>
            </w:r>
            <w:r w:rsidR="001877C0">
              <w:rPr>
                <w:noProof/>
                <w:webHidden/>
              </w:rPr>
              <w:t>210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09" w:history="1">
            <w:r w:rsidR="001877C0" w:rsidRPr="00B71087">
              <w:rPr>
                <w:rStyle w:val="Hyperlink"/>
                <w:noProof/>
              </w:rPr>
              <w:t>5.1.6 SIF_Context</w:t>
            </w:r>
            <w:r w:rsidR="001877C0">
              <w:rPr>
                <w:noProof/>
                <w:webHidden/>
              </w:rPr>
              <w:tab/>
            </w:r>
            <w:r>
              <w:rPr>
                <w:noProof/>
                <w:webHidden/>
              </w:rPr>
              <w:fldChar w:fldCharType="begin"/>
            </w:r>
            <w:r w:rsidR="001877C0">
              <w:rPr>
                <w:noProof/>
                <w:webHidden/>
              </w:rPr>
              <w:instrText xml:space="preserve"> PAGEREF _Toc271175909 \h </w:instrText>
            </w:r>
            <w:r>
              <w:rPr>
                <w:noProof/>
                <w:webHidden/>
              </w:rPr>
            </w:r>
            <w:r>
              <w:rPr>
                <w:noProof/>
                <w:webHidden/>
              </w:rPr>
              <w:fldChar w:fldCharType="separate"/>
            </w:r>
            <w:r w:rsidR="001877C0">
              <w:rPr>
                <w:noProof/>
                <w:webHidden/>
              </w:rPr>
              <w:t>210</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0" w:history="1">
            <w:r w:rsidR="001877C0" w:rsidRPr="00B71087">
              <w:rPr>
                <w:rStyle w:val="Hyperlink"/>
                <w:noProof/>
              </w:rPr>
              <w:t>5.1.7 SIF_Protocol</w:t>
            </w:r>
            <w:r w:rsidR="001877C0">
              <w:rPr>
                <w:noProof/>
                <w:webHidden/>
              </w:rPr>
              <w:tab/>
            </w:r>
            <w:r>
              <w:rPr>
                <w:noProof/>
                <w:webHidden/>
              </w:rPr>
              <w:fldChar w:fldCharType="begin"/>
            </w:r>
            <w:r w:rsidR="001877C0">
              <w:rPr>
                <w:noProof/>
                <w:webHidden/>
              </w:rPr>
              <w:instrText xml:space="preserve"> PAGEREF _Toc271175910 \h </w:instrText>
            </w:r>
            <w:r>
              <w:rPr>
                <w:noProof/>
                <w:webHidden/>
              </w:rPr>
            </w:r>
            <w:r>
              <w:rPr>
                <w:noProof/>
                <w:webHidden/>
              </w:rPr>
              <w:fldChar w:fldCharType="separate"/>
            </w:r>
            <w:r w:rsidR="001877C0">
              <w:rPr>
                <w:noProof/>
                <w:webHidden/>
              </w:rPr>
              <w:t>211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1" w:history="1">
            <w:r w:rsidR="001877C0" w:rsidRPr="00B71087">
              <w:rPr>
                <w:rStyle w:val="Hyperlink"/>
                <w:noProof/>
              </w:rPr>
              <w:t>5.1.8 SIF_Status</w:t>
            </w:r>
            <w:r w:rsidR="001877C0">
              <w:rPr>
                <w:noProof/>
                <w:webHidden/>
              </w:rPr>
              <w:tab/>
            </w:r>
            <w:r>
              <w:rPr>
                <w:noProof/>
                <w:webHidden/>
              </w:rPr>
              <w:fldChar w:fldCharType="begin"/>
            </w:r>
            <w:r w:rsidR="001877C0">
              <w:rPr>
                <w:noProof/>
                <w:webHidden/>
              </w:rPr>
              <w:instrText xml:space="preserve"> PAGEREF _Toc271175911 \h </w:instrText>
            </w:r>
            <w:r>
              <w:rPr>
                <w:noProof/>
                <w:webHidden/>
              </w:rPr>
            </w:r>
            <w:r>
              <w:rPr>
                <w:noProof/>
                <w:webHidden/>
              </w:rPr>
              <w:fldChar w:fldCharType="separate"/>
            </w:r>
            <w:r w:rsidR="001877C0">
              <w:rPr>
                <w:noProof/>
                <w:webHidden/>
              </w:rPr>
              <w:t>212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2" w:history="1">
            <w:r w:rsidR="001877C0" w:rsidRPr="00B71087">
              <w:rPr>
                <w:rStyle w:val="Hyperlink"/>
                <w:noProof/>
              </w:rPr>
              <w:t>5.1.9 SIF_Error</w:t>
            </w:r>
            <w:r w:rsidR="001877C0">
              <w:rPr>
                <w:noProof/>
                <w:webHidden/>
              </w:rPr>
              <w:tab/>
            </w:r>
            <w:r>
              <w:rPr>
                <w:noProof/>
                <w:webHidden/>
              </w:rPr>
              <w:fldChar w:fldCharType="begin"/>
            </w:r>
            <w:r w:rsidR="001877C0">
              <w:rPr>
                <w:noProof/>
                <w:webHidden/>
              </w:rPr>
              <w:instrText xml:space="preserve"> PAGEREF _Toc271175912 \h </w:instrText>
            </w:r>
            <w:r>
              <w:rPr>
                <w:noProof/>
                <w:webHidden/>
              </w:rPr>
            </w:r>
            <w:r>
              <w:rPr>
                <w:noProof/>
                <w:webHidden/>
              </w:rPr>
              <w:fldChar w:fldCharType="separate"/>
            </w:r>
            <w:r w:rsidR="001877C0">
              <w:rPr>
                <w:noProof/>
                <w:webHidden/>
              </w:rPr>
              <w:t>213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3" w:history="1">
            <w:r w:rsidR="001877C0" w:rsidRPr="00B71087">
              <w:rPr>
                <w:rStyle w:val="Hyperlink"/>
                <w:noProof/>
              </w:rPr>
              <w:t>5.1.10 SIF_Query</w:t>
            </w:r>
            <w:r w:rsidR="001877C0">
              <w:rPr>
                <w:noProof/>
                <w:webHidden/>
              </w:rPr>
              <w:tab/>
            </w:r>
            <w:r>
              <w:rPr>
                <w:noProof/>
                <w:webHidden/>
              </w:rPr>
              <w:fldChar w:fldCharType="begin"/>
            </w:r>
            <w:r w:rsidR="001877C0">
              <w:rPr>
                <w:noProof/>
                <w:webHidden/>
              </w:rPr>
              <w:instrText xml:space="preserve"> PAGEREF _Toc271175913 \h </w:instrText>
            </w:r>
            <w:r>
              <w:rPr>
                <w:noProof/>
                <w:webHidden/>
              </w:rPr>
            </w:r>
            <w:r>
              <w:rPr>
                <w:noProof/>
                <w:webHidden/>
              </w:rPr>
              <w:fldChar w:fldCharType="separate"/>
            </w:r>
            <w:r w:rsidR="001877C0">
              <w:rPr>
                <w:noProof/>
                <w:webHidden/>
              </w:rPr>
              <w:t>216</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4" w:history="1">
            <w:r w:rsidR="001877C0" w:rsidRPr="00B71087">
              <w:rPr>
                <w:rStyle w:val="Hyperlink"/>
                <w:noProof/>
              </w:rPr>
              <w:t>5.1.11 SIF_ExtendedQuery</w:t>
            </w:r>
            <w:r w:rsidR="001877C0">
              <w:rPr>
                <w:noProof/>
                <w:webHidden/>
              </w:rPr>
              <w:tab/>
            </w:r>
            <w:r>
              <w:rPr>
                <w:noProof/>
                <w:webHidden/>
              </w:rPr>
              <w:fldChar w:fldCharType="begin"/>
            </w:r>
            <w:r w:rsidR="001877C0">
              <w:rPr>
                <w:noProof/>
                <w:webHidden/>
              </w:rPr>
              <w:instrText xml:space="preserve"> PAGEREF _Toc271175914 \h </w:instrText>
            </w:r>
            <w:r>
              <w:rPr>
                <w:noProof/>
                <w:webHidden/>
              </w:rPr>
            </w:r>
            <w:r>
              <w:rPr>
                <w:noProof/>
                <w:webHidden/>
              </w:rPr>
              <w:fldChar w:fldCharType="separate"/>
            </w:r>
            <w:r w:rsidR="001877C0">
              <w:rPr>
                <w:noProof/>
                <w:webHidden/>
              </w:rPr>
              <w:t>224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5" w:history="1">
            <w:r w:rsidR="001877C0" w:rsidRPr="00B71087">
              <w:rPr>
                <w:rStyle w:val="Hyperlink"/>
                <w:noProof/>
              </w:rPr>
              <w:t>5.1.12 SIF_ExtendedQueryResults</w:t>
            </w:r>
            <w:r w:rsidR="001877C0">
              <w:rPr>
                <w:noProof/>
                <w:webHidden/>
              </w:rPr>
              <w:tab/>
            </w:r>
            <w:r>
              <w:rPr>
                <w:noProof/>
                <w:webHidden/>
              </w:rPr>
              <w:fldChar w:fldCharType="begin"/>
            </w:r>
            <w:r w:rsidR="001877C0">
              <w:rPr>
                <w:noProof/>
                <w:webHidden/>
              </w:rPr>
              <w:instrText xml:space="preserve"> PAGEREF _Toc271175915 \h </w:instrText>
            </w:r>
            <w:r>
              <w:rPr>
                <w:noProof/>
                <w:webHidden/>
              </w:rPr>
            </w:r>
            <w:r>
              <w:rPr>
                <w:noProof/>
                <w:webHidden/>
              </w:rPr>
              <w:fldChar w:fldCharType="separate"/>
            </w:r>
            <w:r w:rsidR="001877C0">
              <w:rPr>
                <w:noProof/>
                <w:webHidden/>
              </w:rPr>
              <w:t>238</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916" w:history="1">
            <w:r w:rsidR="001877C0" w:rsidRPr="00B71087">
              <w:rPr>
                <w:rStyle w:val="Hyperlink"/>
                <w:noProof/>
              </w:rPr>
              <w:t>5.2 Messages</w:t>
            </w:r>
            <w:r w:rsidR="001877C0">
              <w:rPr>
                <w:noProof/>
                <w:webHidden/>
              </w:rPr>
              <w:tab/>
            </w:r>
            <w:r>
              <w:rPr>
                <w:noProof/>
                <w:webHidden/>
              </w:rPr>
              <w:fldChar w:fldCharType="begin"/>
            </w:r>
            <w:r w:rsidR="001877C0">
              <w:rPr>
                <w:noProof/>
                <w:webHidden/>
              </w:rPr>
              <w:instrText xml:space="preserve"> PAGEREF _Toc271175916 \h </w:instrText>
            </w:r>
            <w:r>
              <w:rPr>
                <w:noProof/>
                <w:webHidden/>
              </w:rPr>
            </w:r>
            <w:r>
              <w:rPr>
                <w:noProof/>
                <w:webHidden/>
              </w:rPr>
              <w:fldChar w:fldCharType="separate"/>
            </w:r>
            <w:r w:rsidR="001877C0">
              <w:rPr>
                <w:noProof/>
                <w:webHidden/>
              </w:rPr>
              <w:t>241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7" w:history="1">
            <w:r w:rsidR="001877C0" w:rsidRPr="00B71087">
              <w:rPr>
                <w:rStyle w:val="Hyperlink"/>
                <w:noProof/>
              </w:rPr>
              <w:t>5.2.1 SIF_Ack</w:t>
            </w:r>
            <w:r w:rsidR="001877C0">
              <w:rPr>
                <w:noProof/>
                <w:webHidden/>
              </w:rPr>
              <w:tab/>
            </w:r>
            <w:r>
              <w:rPr>
                <w:noProof/>
                <w:webHidden/>
              </w:rPr>
              <w:fldChar w:fldCharType="begin"/>
            </w:r>
            <w:r w:rsidR="001877C0">
              <w:rPr>
                <w:noProof/>
                <w:webHidden/>
              </w:rPr>
              <w:instrText xml:space="preserve"> PAGEREF _Toc271175917 \h </w:instrText>
            </w:r>
            <w:r>
              <w:rPr>
                <w:noProof/>
                <w:webHidden/>
              </w:rPr>
            </w:r>
            <w:r>
              <w:rPr>
                <w:noProof/>
                <w:webHidden/>
              </w:rPr>
              <w:fldChar w:fldCharType="separate"/>
            </w:r>
            <w:r w:rsidR="001877C0">
              <w:rPr>
                <w:noProof/>
                <w:webHidden/>
              </w:rPr>
              <w:t>241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8" w:history="1">
            <w:r w:rsidR="001877C0" w:rsidRPr="00B71087">
              <w:rPr>
                <w:rStyle w:val="Hyperlink"/>
                <w:noProof/>
              </w:rPr>
              <w:t>5.2.2 SIF_Event</w:t>
            </w:r>
            <w:r w:rsidR="001877C0">
              <w:rPr>
                <w:noProof/>
                <w:webHidden/>
              </w:rPr>
              <w:tab/>
            </w:r>
            <w:r>
              <w:rPr>
                <w:noProof/>
                <w:webHidden/>
              </w:rPr>
              <w:fldChar w:fldCharType="begin"/>
            </w:r>
            <w:r w:rsidR="001877C0">
              <w:rPr>
                <w:noProof/>
                <w:webHidden/>
              </w:rPr>
              <w:instrText xml:space="preserve"> PAGEREF _Toc271175918 \h </w:instrText>
            </w:r>
            <w:r>
              <w:rPr>
                <w:noProof/>
                <w:webHidden/>
              </w:rPr>
            </w:r>
            <w:r>
              <w:rPr>
                <w:noProof/>
                <w:webHidden/>
              </w:rPr>
              <w:fldChar w:fldCharType="separate"/>
            </w:r>
            <w:r w:rsidR="001877C0">
              <w:rPr>
                <w:noProof/>
                <w:webHidden/>
              </w:rPr>
              <w:t>243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19" w:history="1">
            <w:r w:rsidR="001877C0" w:rsidRPr="00B71087">
              <w:rPr>
                <w:rStyle w:val="Hyperlink"/>
                <w:noProof/>
              </w:rPr>
              <w:t>5.2.3 SIF_Provide</w:t>
            </w:r>
            <w:r w:rsidR="001877C0">
              <w:rPr>
                <w:noProof/>
                <w:webHidden/>
              </w:rPr>
              <w:tab/>
            </w:r>
            <w:r>
              <w:rPr>
                <w:noProof/>
                <w:webHidden/>
              </w:rPr>
              <w:fldChar w:fldCharType="begin"/>
            </w:r>
            <w:r w:rsidR="001877C0">
              <w:rPr>
                <w:noProof/>
                <w:webHidden/>
              </w:rPr>
              <w:instrText xml:space="preserve"> PAGEREF _Toc271175919 \h </w:instrText>
            </w:r>
            <w:r>
              <w:rPr>
                <w:noProof/>
                <w:webHidden/>
              </w:rPr>
            </w:r>
            <w:r>
              <w:rPr>
                <w:noProof/>
                <w:webHidden/>
              </w:rPr>
              <w:fldChar w:fldCharType="separate"/>
            </w:r>
            <w:r w:rsidR="001877C0">
              <w:rPr>
                <w:noProof/>
                <w:webHidden/>
              </w:rPr>
              <w:t>245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0" w:history="1">
            <w:r w:rsidR="001877C0" w:rsidRPr="00B71087">
              <w:rPr>
                <w:rStyle w:val="Hyperlink"/>
                <w:noProof/>
              </w:rPr>
              <w:t>5.2.4 SIF_Provision</w:t>
            </w:r>
            <w:r w:rsidR="001877C0">
              <w:rPr>
                <w:noProof/>
                <w:webHidden/>
              </w:rPr>
              <w:tab/>
            </w:r>
            <w:r>
              <w:rPr>
                <w:noProof/>
                <w:webHidden/>
              </w:rPr>
              <w:fldChar w:fldCharType="begin"/>
            </w:r>
            <w:r w:rsidR="001877C0">
              <w:rPr>
                <w:noProof/>
                <w:webHidden/>
              </w:rPr>
              <w:instrText xml:space="preserve"> PAGEREF _Toc271175920 \h </w:instrText>
            </w:r>
            <w:r>
              <w:rPr>
                <w:noProof/>
                <w:webHidden/>
              </w:rPr>
            </w:r>
            <w:r>
              <w:rPr>
                <w:noProof/>
                <w:webHidden/>
              </w:rPr>
              <w:fldChar w:fldCharType="separate"/>
            </w:r>
            <w:r w:rsidR="001877C0">
              <w:rPr>
                <w:noProof/>
                <w:webHidden/>
              </w:rPr>
              <w:t>247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1" w:history="1">
            <w:r w:rsidR="001877C0" w:rsidRPr="00B71087">
              <w:rPr>
                <w:rStyle w:val="Hyperlink"/>
                <w:noProof/>
              </w:rPr>
              <w:t>5.2.5 SIF_Register</w:t>
            </w:r>
            <w:r w:rsidR="001877C0">
              <w:rPr>
                <w:noProof/>
                <w:webHidden/>
              </w:rPr>
              <w:tab/>
            </w:r>
            <w:r>
              <w:rPr>
                <w:noProof/>
                <w:webHidden/>
              </w:rPr>
              <w:fldChar w:fldCharType="begin"/>
            </w:r>
            <w:r w:rsidR="001877C0">
              <w:rPr>
                <w:noProof/>
                <w:webHidden/>
              </w:rPr>
              <w:instrText xml:space="preserve"> PAGEREF _Toc271175921 \h </w:instrText>
            </w:r>
            <w:r>
              <w:rPr>
                <w:noProof/>
                <w:webHidden/>
              </w:rPr>
            </w:r>
            <w:r>
              <w:rPr>
                <w:noProof/>
                <w:webHidden/>
              </w:rPr>
              <w:fldChar w:fldCharType="separate"/>
            </w:r>
            <w:r w:rsidR="001877C0">
              <w:rPr>
                <w:noProof/>
                <w:webHidden/>
              </w:rPr>
              <w:t>258</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2" w:history="1">
            <w:r w:rsidR="001877C0" w:rsidRPr="00B71087">
              <w:rPr>
                <w:rStyle w:val="Hyperlink"/>
                <w:noProof/>
              </w:rPr>
              <w:t>5.2.6 SIF_Request</w:t>
            </w:r>
            <w:r w:rsidR="001877C0">
              <w:rPr>
                <w:noProof/>
                <w:webHidden/>
              </w:rPr>
              <w:tab/>
            </w:r>
            <w:r>
              <w:rPr>
                <w:noProof/>
                <w:webHidden/>
              </w:rPr>
              <w:fldChar w:fldCharType="begin"/>
            </w:r>
            <w:r w:rsidR="001877C0">
              <w:rPr>
                <w:noProof/>
                <w:webHidden/>
              </w:rPr>
              <w:instrText xml:space="preserve"> PAGEREF _Toc271175922 \h </w:instrText>
            </w:r>
            <w:r>
              <w:rPr>
                <w:noProof/>
                <w:webHidden/>
              </w:rPr>
            </w:r>
            <w:r>
              <w:rPr>
                <w:noProof/>
                <w:webHidden/>
              </w:rPr>
              <w:fldChar w:fldCharType="separate"/>
            </w:r>
            <w:r w:rsidR="001877C0">
              <w:rPr>
                <w:noProof/>
                <w:webHidden/>
              </w:rPr>
              <w:t>263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3" w:history="1">
            <w:r w:rsidR="001877C0" w:rsidRPr="00B71087">
              <w:rPr>
                <w:rStyle w:val="Hyperlink"/>
                <w:noProof/>
              </w:rPr>
              <w:t>5.2.7 SIF_Response</w:t>
            </w:r>
            <w:r w:rsidR="001877C0">
              <w:rPr>
                <w:noProof/>
                <w:webHidden/>
              </w:rPr>
              <w:tab/>
            </w:r>
            <w:r>
              <w:rPr>
                <w:noProof/>
                <w:webHidden/>
              </w:rPr>
              <w:fldChar w:fldCharType="begin"/>
            </w:r>
            <w:r w:rsidR="001877C0">
              <w:rPr>
                <w:noProof/>
                <w:webHidden/>
              </w:rPr>
              <w:instrText xml:space="preserve"> PAGEREF _Toc271175923 \h </w:instrText>
            </w:r>
            <w:r>
              <w:rPr>
                <w:noProof/>
                <w:webHidden/>
              </w:rPr>
            </w:r>
            <w:r>
              <w:rPr>
                <w:noProof/>
                <w:webHidden/>
              </w:rPr>
              <w:fldChar w:fldCharType="separate"/>
            </w:r>
            <w:r w:rsidR="001877C0">
              <w:rPr>
                <w:noProof/>
                <w:webHidden/>
              </w:rPr>
              <w:t>265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4" w:history="1">
            <w:r w:rsidR="001877C0" w:rsidRPr="00B71087">
              <w:rPr>
                <w:rStyle w:val="Hyperlink"/>
                <w:noProof/>
              </w:rPr>
              <w:t>5.2.8 SIF_Subscribe</w:t>
            </w:r>
            <w:r w:rsidR="001877C0">
              <w:rPr>
                <w:noProof/>
                <w:webHidden/>
              </w:rPr>
              <w:tab/>
            </w:r>
            <w:r>
              <w:rPr>
                <w:noProof/>
                <w:webHidden/>
              </w:rPr>
              <w:fldChar w:fldCharType="begin"/>
            </w:r>
            <w:r w:rsidR="001877C0">
              <w:rPr>
                <w:noProof/>
                <w:webHidden/>
              </w:rPr>
              <w:instrText xml:space="preserve"> PAGEREF _Toc271175924 \h </w:instrText>
            </w:r>
            <w:r>
              <w:rPr>
                <w:noProof/>
                <w:webHidden/>
              </w:rPr>
            </w:r>
            <w:r>
              <w:rPr>
                <w:noProof/>
                <w:webHidden/>
              </w:rPr>
              <w:fldChar w:fldCharType="separate"/>
            </w:r>
            <w:r w:rsidR="001877C0">
              <w:rPr>
                <w:noProof/>
                <w:webHidden/>
              </w:rPr>
              <w:t>271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5" w:history="1">
            <w:r w:rsidR="001877C0" w:rsidRPr="00B71087">
              <w:rPr>
                <w:rStyle w:val="Hyperlink"/>
                <w:noProof/>
              </w:rPr>
              <w:t>5.2.9 SIF_SystemControl</w:t>
            </w:r>
            <w:r w:rsidR="001877C0">
              <w:rPr>
                <w:noProof/>
                <w:webHidden/>
              </w:rPr>
              <w:tab/>
            </w:r>
            <w:r>
              <w:rPr>
                <w:noProof/>
                <w:webHidden/>
              </w:rPr>
              <w:fldChar w:fldCharType="begin"/>
            </w:r>
            <w:r w:rsidR="001877C0">
              <w:rPr>
                <w:noProof/>
                <w:webHidden/>
              </w:rPr>
              <w:instrText xml:space="preserve"> PAGEREF _Toc271175925 \h </w:instrText>
            </w:r>
            <w:r>
              <w:rPr>
                <w:noProof/>
                <w:webHidden/>
              </w:rPr>
            </w:r>
            <w:r>
              <w:rPr>
                <w:noProof/>
                <w:webHidden/>
              </w:rPr>
              <w:fldChar w:fldCharType="separate"/>
            </w:r>
            <w:r w:rsidR="001877C0">
              <w:rPr>
                <w:noProof/>
                <w:webHidden/>
              </w:rPr>
              <w:t>272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6" w:history="1">
            <w:r w:rsidR="001877C0" w:rsidRPr="00B71087">
              <w:rPr>
                <w:rStyle w:val="Hyperlink"/>
                <w:noProof/>
              </w:rPr>
              <w:t>5.2.10 SIF_Ping</w:t>
            </w:r>
            <w:r w:rsidR="001877C0">
              <w:rPr>
                <w:noProof/>
                <w:webHidden/>
              </w:rPr>
              <w:tab/>
            </w:r>
            <w:r>
              <w:rPr>
                <w:noProof/>
                <w:webHidden/>
              </w:rPr>
              <w:fldChar w:fldCharType="begin"/>
            </w:r>
            <w:r w:rsidR="001877C0">
              <w:rPr>
                <w:noProof/>
                <w:webHidden/>
              </w:rPr>
              <w:instrText xml:space="preserve"> PAGEREF _Toc271175926 \h </w:instrText>
            </w:r>
            <w:r>
              <w:rPr>
                <w:noProof/>
                <w:webHidden/>
              </w:rPr>
            </w:r>
            <w:r>
              <w:rPr>
                <w:noProof/>
                <w:webHidden/>
              </w:rPr>
              <w:fldChar w:fldCharType="separate"/>
            </w:r>
            <w:r w:rsidR="001877C0">
              <w:rPr>
                <w:noProof/>
                <w:webHidden/>
              </w:rPr>
              <w:t>274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7" w:history="1">
            <w:r w:rsidR="001877C0" w:rsidRPr="00B71087">
              <w:rPr>
                <w:rStyle w:val="Hyperlink"/>
                <w:noProof/>
              </w:rPr>
              <w:t>5.2.11 SIF_Sleep</w:t>
            </w:r>
            <w:r w:rsidR="001877C0">
              <w:rPr>
                <w:noProof/>
                <w:webHidden/>
              </w:rPr>
              <w:tab/>
            </w:r>
            <w:r>
              <w:rPr>
                <w:noProof/>
                <w:webHidden/>
              </w:rPr>
              <w:fldChar w:fldCharType="begin"/>
            </w:r>
            <w:r w:rsidR="001877C0">
              <w:rPr>
                <w:noProof/>
                <w:webHidden/>
              </w:rPr>
              <w:instrText xml:space="preserve"> PAGEREF _Toc271175927 \h </w:instrText>
            </w:r>
            <w:r>
              <w:rPr>
                <w:noProof/>
                <w:webHidden/>
              </w:rPr>
            </w:r>
            <w:r>
              <w:rPr>
                <w:noProof/>
                <w:webHidden/>
              </w:rPr>
              <w:fldChar w:fldCharType="separate"/>
            </w:r>
            <w:r w:rsidR="001877C0">
              <w:rPr>
                <w:noProof/>
                <w:webHidden/>
              </w:rPr>
              <w:t>276</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8" w:history="1">
            <w:r w:rsidR="001877C0" w:rsidRPr="00B71087">
              <w:rPr>
                <w:rStyle w:val="Hyperlink"/>
                <w:noProof/>
              </w:rPr>
              <w:t>5.2.12 SIF_Wakeup</w:t>
            </w:r>
            <w:r w:rsidR="001877C0">
              <w:rPr>
                <w:noProof/>
                <w:webHidden/>
              </w:rPr>
              <w:tab/>
            </w:r>
            <w:r>
              <w:rPr>
                <w:noProof/>
                <w:webHidden/>
              </w:rPr>
              <w:fldChar w:fldCharType="begin"/>
            </w:r>
            <w:r w:rsidR="001877C0">
              <w:rPr>
                <w:noProof/>
                <w:webHidden/>
              </w:rPr>
              <w:instrText xml:space="preserve"> PAGEREF _Toc271175928 \h </w:instrText>
            </w:r>
            <w:r>
              <w:rPr>
                <w:noProof/>
                <w:webHidden/>
              </w:rPr>
            </w:r>
            <w:r>
              <w:rPr>
                <w:noProof/>
                <w:webHidden/>
              </w:rPr>
              <w:fldChar w:fldCharType="separate"/>
            </w:r>
            <w:r w:rsidR="001877C0">
              <w:rPr>
                <w:noProof/>
                <w:webHidden/>
              </w:rPr>
              <w:t>277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29" w:history="1">
            <w:r w:rsidR="001877C0" w:rsidRPr="00B71087">
              <w:rPr>
                <w:rStyle w:val="Hyperlink"/>
                <w:noProof/>
              </w:rPr>
              <w:t>5.2.13 SIF_GetMessage</w:t>
            </w:r>
            <w:r w:rsidR="001877C0">
              <w:rPr>
                <w:noProof/>
                <w:webHidden/>
              </w:rPr>
              <w:tab/>
            </w:r>
            <w:r>
              <w:rPr>
                <w:noProof/>
                <w:webHidden/>
              </w:rPr>
              <w:fldChar w:fldCharType="begin"/>
            </w:r>
            <w:r w:rsidR="001877C0">
              <w:rPr>
                <w:noProof/>
                <w:webHidden/>
              </w:rPr>
              <w:instrText xml:space="preserve"> PAGEREF _Toc271175929 \h </w:instrText>
            </w:r>
            <w:r>
              <w:rPr>
                <w:noProof/>
                <w:webHidden/>
              </w:rPr>
            </w:r>
            <w:r>
              <w:rPr>
                <w:noProof/>
                <w:webHidden/>
              </w:rPr>
              <w:fldChar w:fldCharType="separate"/>
            </w:r>
            <w:r w:rsidR="001877C0">
              <w:rPr>
                <w:noProof/>
                <w:webHidden/>
              </w:rPr>
              <w:t>279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0" w:history="1">
            <w:r w:rsidR="001877C0" w:rsidRPr="00B71087">
              <w:rPr>
                <w:rStyle w:val="Hyperlink"/>
                <w:noProof/>
              </w:rPr>
              <w:t>5.2.14 SIF_GetZoneStatus</w:t>
            </w:r>
            <w:r w:rsidR="001877C0">
              <w:rPr>
                <w:noProof/>
                <w:webHidden/>
              </w:rPr>
              <w:tab/>
            </w:r>
            <w:r>
              <w:rPr>
                <w:noProof/>
                <w:webHidden/>
              </w:rPr>
              <w:fldChar w:fldCharType="begin"/>
            </w:r>
            <w:r w:rsidR="001877C0">
              <w:rPr>
                <w:noProof/>
                <w:webHidden/>
              </w:rPr>
              <w:instrText xml:space="preserve"> PAGEREF _Toc271175930 \h </w:instrText>
            </w:r>
            <w:r>
              <w:rPr>
                <w:noProof/>
                <w:webHidden/>
              </w:rPr>
            </w:r>
            <w:r>
              <w:rPr>
                <w:noProof/>
                <w:webHidden/>
              </w:rPr>
              <w:fldChar w:fldCharType="separate"/>
            </w:r>
            <w:r w:rsidR="001877C0">
              <w:rPr>
                <w:noProof/>
                <w:webHidden/>
              </w:rPr>
              <w:t>281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1" w:history="1">
            <w:r w:rsidR="001877C0" w:rsidRPr="00B71087">
              <w:rPr>
                <w:rStyle w:val="Hyperlink"/>
                <w:noProof/>
              </w:rPr>
              <w:t>5.2.15 SIF_GetAgentACL</w:t>
            </w:r>
            <w:r w:rsidR="001877C0">
              <w:rPr>
                <w:noProof/>
                <w:webHidden/>
              </w:rPr>
              <w:tab/>
            </w:r>
            <w:r>
              <w:rPr>
                <w:noProof/>
                <w:webHidden/>
              </w:rPr>
              <w:fldChar w:fldCharType="begin"/>
            </w:r>
            <w:r w:rsidR="001877C0">
              <w:rPr>
                <w:noProof/>
                <w:webHidden/>
              </w:rPr>
              <w:instrText xml:space="preserve"> PAGEREF _Toc271175931 \h </w:instrText>
            </w:r>
            <w:r>
              <w:rPr>
                <w:noProof/>
                <w:webHidden/>
              </w:rPr>
            </w:r>
            <w:r>
              <w:rPr>
                <w:noProof/>
                <w:webHidden/>
              </w:rPr>
              <w:fldChar w:fldCharType="separate"/>
            </w:r>
            <w:r w:rsidR="001877C0">
              <w:rPr>
                <w:noProof/>
                <w:webHidden/>
              </w:rPr>
              <w:t>282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2" w:history="1">
            <w:r w:rsidR="001877C0" w:rsidRPr="00B71087">
              <w:rPr>
                <w:rStyle w:val="Hyperlink"/>
                <w:noProof/>
              </w:rPr>
              <w:t>5.2.16 SIF_CancelRequests</w:t>
            </w:r>
            <w:r w:rsidR="001877C0">
              <w:rPr>
                <w:noProof/>
                <w:webHidden/>
              </w:rPr>
              <w:tab/>
            </w:r>
            <w:r>
              <w:rPr>
                <w:noProof/>
                <w:webHidden/>
              </w:rPr>
              <w:fldChar w:fldCharType="begin"/>
            </w:r>
            <w:r w:rsidR="001877C0">
              <w:rPr>
                <w:noProof/>
                <w:webHidden/>
              </w:rPr>
              <w:instrText xml:space="preserve"> PAGEREF _Toc271175932 \h </w:instrText>
            </w:r>
            <w:r>
              <w:rPr>
                <w:noProof/>
                <w:webHidden/>
              </w:rPr>
            </w:r>
            <w:r>
              <w:rPr>
                <w:noProof/>
                <w:webHidden/>
              </w:rPr>
              <w:fldChar w:fldCharType="separate"/>
            </w:r>
            <w:r w:rsidR="001877C0">
              <w:rPr>
                <w:noProof/>
                <w:webHidden/>
              </w:rPr>
              <w:t>282</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3" w:history="1">
            <w:r w:rsidR="001877C0" w:rsidRPr="00B71087">
              <w:rPr>
                <w:rStyle w:val="Hyperlink"/>
                <w:noProof/>
              </w:rPr>
              <w:t>5.2.17 SIF_CancelServiceInputs</w:t>
            </w:r>
            <w:r w:rsidR="001877C0">
              <w:rPr>
                <w:noProof/>
                <w:webHidden/>
              </w:rPr>
              <w:tab/>
            </w:r>
            <w:r>
              <w:rPr>
                <w:noProof/>
                <w:webHidden/>
              </w:rPr>
              <w:fldChar w:fldCharType="begin"/>
            </w:r>
            <w:r w:rsidR="001877C0">
              <w:rPr>
                <w:noProof/>
                <w:webHidden/>
              </w:rPr>
              <w:instrText xml:space="preserve"> PAGEREF _Toc271175933 \h </w:instrText>
            </w:r>
            <w:r>
              <w:rPr>
                <w:noProof/>
                <w:webHidden/>
              </w:rPr>
            </w:r>
            <w:r>
              <w:rPr>
                <w:noProof/>
                <w:webHidden/>
              </w:rPr>
              <w:fldChar w:fldCharType="separate"/>
            </w:r>
            <w:r w:rsidR="001877C0">
              <w:rPr>
                <w:noProof/>
                <w:webHidden/>
              </w:rPr>
              <w:t>284</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4" w:history="1">
            <w:r w:rsidR="001877C0" w:rsidRPr="00B71087">
              <w:rPr>
                <w:rStyle w:val="Hyperlink"/>
                <w:noProof/>
              </w:rPr>
              <w:t>5.2.18 SIF_Unprovide</w:t>
            </w:r>
            <w:r w:rsidR="001877C0">
              <w:rPr>
                <w:noProof/>
                <w:webHidden/>
              </w:rPr>
              <w:tab/>
            </w:r>
            <w:r>
              <w:rPr>
                <w:noProof/>
                <w:webHidden/>
              </w:rPr>
              <w:fldChar w:fldCharType="begin"/>
            </w:r>
            <w:r w:rsidR="001877C0">
              <w:rPr>
                <w:noProof/>
                <w:webHidden/>
              </w:rPr>
              <w:instrText xml:space="preserve"> PAGEREF _Toc271175934 \h </w:instrText>
            </w:r>
            <w:r>
              <w:rPr>
                <w:noProof/>
                <w:webHidden/>
              </w:rPr>
            </w:r>
            <w:r>
              <w:rPr>
                <w:noProof/>
                <w:webHidden/>
              </w:rPr>
              <w:fldChar w:fldCharType="separate"/>
            </w:r>
            <w:r w:rsidR="001877C0">
              <w:rPr>
                <w:noProof/>
                <w:webHidden/>
              </w:rPr>
              <w:t>285</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5" w:history="1">
            <w:r w:rsidR="001877C0" w:rsidRPr="00B71087">
              <w:rPr>
                <w:rStyle w:val="Hyperlink"/>
                <w:noProof/>
              </w:rPr>
              <w:t>5.2.19 SIF_Unregister</w:t>
            </w:r>
            <w:r w:rsidR="001877C0">
              <w:rPr>
                <w:noProof/>
                <w:webHidden/>
              </w:rPr>
              <w:tab/>
            </w:r>
            <w:r>
              <w:rPr>
                <w:noProof/>
                <w:webHidden/>
              </w:rPr>
              <w:fldChar w:fldCharType="begin"/>
            </w:r>
            <w:r w:rsidR="001877C0">
              <w:rPr>
                <w:noProof/>
                <w:webHidden/>
              </w:rPr>
              <w:instrText xml:space="preserve"> PAGEREF _Toc271175935 \h </w:instrText>
            </w:r>
            <w:r>
              <w:rPr>
                <w:noProof/>
                <w:webHidden/>
              </w:rPr>
            </w:r>
            <w:r>
              <w:rPr>
                <w:noProof/>
                <w:webHidden/>
              </w:rPr>
              <w:fldChar w:fldCharType="separate"/>
            </w:r>
            <w:r w:rsidR="001877C0">
              <w:rPr>
                <w:noProof/>
                <w:webHidden/>
              </w:rPr>
              <w:t>287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6" w:history="1">
            <w:r w:rsidR="001877C0" w:rsidRPr="00B71087">
              <w:rPr>
                <w:rStyle w:val="Hyperlink"/>
                <w:noProof/>
              </w:rPr>
              <w:t>5.2.20 SIF_Unsubscribe</w:t>
            </w:r>
            <w:r w:rsidR="001877C0">
              <w:rPr>
                <w:noProof/>
                <w:webHidden/>
              </w:rPr>
              <w:tab/>
            </w:r>
            <w:r>
              <w:rPr>
                <w:noProof/>
                <w:webHidden/>
              </w:rPr>
              <w:fldChar w:fldCharType="begin"/>
            </w:r>
            <w:r w:rsidR="001877C0">
              <w:rPr>
                <w:noProof/>
                <w:webHidden/>
              </w:rPr>
              <w:instrText xml:space="preserve"> PAGEREF _Toc271175936 \h </w:instrText>
            </w:r>
            <w:r>
              <w:rPr>
                <w:noProof/>
                <w:webHidden/>
              </w:rPr>
            </w:r>
            <w:r>
              <w:rPr>
                <w:noProof/>
                <w:webHidden/>
              </w:rPr>
              <w:fldChar w:fldCharType="separate"/>
            </w:r>
            <w:r w:rsidR="001877C0">
              <w:rPr>
                <w:noProof/>
                <w:webHidden/>
              </w:rPr>
              <w:t>287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7" w:history="1">
            <w:r w:rsidR="001877C0" w:rsidRPr="00B71087">
              <w:rPr>
                <w:rStyle w:val="Hyperlink"/>
                <w:noProof/>
              </w:rPr>
              <w:t>5.2.21 SIF_ServiceInput</w:t>
            </w:r>
            <w:r w:rsidR="001877C0">
              <w:rPr>
                <w:noProof/>
                <w:webHidden/>
              </w:rPr>
              <w:tab/>
            </w:r>
            <w:r>
              <w:rPr>
                <w:noProof/>
                <w:webHidden/>
              </w:rPr>
              <w:fldChar w:fldCharType="begin"/>
            </w:r>
            <w:r w:rsidR="001877C0">
              <w:rPr>
                <w:noProof/>
                <w:webHidden/>
              </w:rPr>
              <w:instrText xml:space="preserve"> PAGEREF _Toc271175937 \h </w:instrText>
            </w:r>
            <w:r>
              <w:rPr>
                <w:noProof/>
                <w:webHidden/>
              </w:rPr>
            </w:r>
            <w:r>
              <w:rPr>
                <w:noProof/>
                <w:webHidden/>
              </w:rPr>
              <w:fldChar w:fldCharType="separate"/>
            </w:r>
            <w:r w:rsidR="001877C0">
              <w:rPr>
                <w:noProof/>
                <w:webHidden/>
              </w:rPr>
              <w:t>289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8" w:history="1">
            <w:r w:rsidR="001877C0" w:rsidRPr="00B71087">
              <w:rPr>
                <w:rStyle w:val="Hyperlink"/>
                <w:noProof/>
              </w:rPr>
              <w:t>5.2.22 SIF_ServiceOutput</w:t>
            </w:r>
            <w:r w:rsidR="001877C0">
              <w:rPr>
                <w:noProof/>
                <w:webHidden/>
              </w:rPr>
              <w:tab/>
            </w:r>
            <w:r>
              <w:rPr>
                <w:noProof/>
                <w:webHidden/>
              </w:rPr>
              <w:fldChar w:fldCharType="begin"/>
            </w:r>
            <w:r w:rsidR="001877C0">
              <w:rPr>
                <w:noProof/>
                <w:webHidden/>
              </w:rPr>
              <w:instrText xml:space="preserve"> PAGEREF _Toc271175938 \h </w:instrText>
            </w:r>
            <w:r>
              <w:rPr>
                <w:noProof/>
                <w:webHidden/>
              </w:rPr>
            </w:r>
            <w:r>
              <w:rPr>
                <w:noProof/>
                <w:webHidden/>
              </w:rPr>
              <w:fldChar w:fldCharType="separate"/>
            </w:r>
            <w:r w:rsidR="001877C0">
              <w:rPr>
                <w:noProof/>
                <w:webHidden/>
              </w:rPr>
              <w:t>297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39" w:history="1">
            <w:r w:rsidR="001877C0" w:rsidRPr="00B71087">
              <w:rPr>
                <w:rStyle w:val="Hyperlink"/>
                <w:noProof/>
              </w:rPr>
              <w:t>5.2.23 SIF_ServiceNotify</w:t>
            </w:r>
            <w:r w:rsidR="001877C0">
              <w:rPr>
                <w:noProof/>
                <w:webHidden/>
              </w:rPr>
              <w:tab/>
            </w:r>
            <w:r>
              <w:rPr>
                <w:noProof/>
                <w:webHidden/>
              </w:rPr>
              <w:fldChar w:fldCharType="begin"/>
            </w:r>
            <w:r w:rsidR="001877C0">
              <w:rPr>
                <w:noProof/>
                <w:webHidden/>
              </w:rPr>
              <w:instrText xml:space="preserve"> PAGEREF _Toc271175939 \h </w:instrText>
            </w:r>
            <w:r>
              <w:rPr>
                <w:noProof/>
                <w:webHidden/>
              </w:rPr>
            </w:r>
            <w:r>
              <w:rPr>
                <w:noProof/>
                <w:webHidden/>
              </w:rPr>
              <w:fldChar w:fldCharType="separate"/>
            </w:r>
            <w:r w:rsidR="001877C0">
              <w:rPr>
                <w:noProof/>
                <w:webHidden/>
              </w:rPr>
              <w:t>301</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940" w:history="1">
            <w:r w:rsidR="001877C0" w:rsidRPr="00B71087">
              <w:rPr>
                <w:rStyle w:val="Hyperlink"/>
                <w:noProof/>
              </w:rPr>
              <w:t>5.3 Objects</w:t>
            </w:r>
            <w:r w:rsidR="001877C0">
              <w:rPr>
                <w:noProof/>
                <w:webHidden/>
              </w:rPr>
              <w:tab/>
            </w:r>
            <w:r>
              <w:rPr>
                <w:noProof/>
                <w:webHidden/>
              </w:rPr>
              <w:fldChar w:fldCharType="begin"/>
            </w:r>
            <w:r w:rsidR="001877C0">
              <w:rPr>
                <w:noProof/>
                <w:webHidden/>
              </w:rPr>
              <w:instrText xml:space="preserve"> PAGEREF _Toc271175940 \h </w:instrText>
            </w:r>
            <w:r>
              <w:rPr>
                <w:noProof/>
                <w:webHidden/>
              </w:rPr>
            </w:r>
            <w:r>
              <w:rPr>
                <w:noProof/>
                <w:webHidden/>
              </w:rPr>
              <w:fldChar w:fldCharType="separate"/>
            </w:r>
            <w:r w:rsidR="001877C0">
              <w:rPr>
                <w:noProof/>
                <w:webHidden/>
              </w:rPr>
              <w:t>307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1" w:history="1">
            <w:r w:rsidR="001877C0" w:rsidRPr="00B71087">
              <w:rPr>
                <w:rStyle w:val="Hyperlink"/>
                <w:noProof/>
              </w:rPr>
              <w:t>5.3.1 SIF_AgentACL</w:t>
            </w:r>
            <w:r w:rsidR="001877C0">
              <w:rPr>
                <w:noProof/>
                <w:webHidden/>
              </w:rPr>
              <w:tab/>
            </w:r>
            <w:r>
              <w:rPr>
                <w:noProof/>
                <w:webHidden/>
              </w:rPr>
              <w:fldChar w:fldCharType="begin"/>
            </w:r>
            <w:r w:rsidR="001877C0">
              <w:rPr>
                <w:noProof/>
                <w:webHidden/>
              </w:rPr>
              <w:instrText xml:space="preserve"> PAGEREF _Toc271175941 \h </w:instrText>
            </w:r>
            <w:r>
              <w:rPr>
                <w:noProof/>
                <w:webHidden/>
              </w:rPr>
            </w:r>
            <w:r>
              <w:rPr>
                <w:noProof/>
                <w:webHidden/>
              </w:rPr>
              <w:fldChar w:fldCharType="separate"/>
            </w:r>
            <w:r w:rsidR="001877C0">
              <w:rPr>
                <w:noProof/>
                <w:webHidden/>
              </w:rPr>
              <w:t>307</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2" w:history="1">
            <w:r w:rsidR="001877C0" w:rsidRPr="00B71087">
              <w:rPr>
                <w:rStyle w:val="Hyperlink"/>
                <w:noProof/>
              </w:rPr>
              <w:t>5.3.2 SIF_LogEntry</w:t>
            </w:r>
            <w:r w:rsidR="001877C0">
              <w:rPr>
                <w:noProof/>
                <w:webHidden/>
              </w:rPr>
              <w:tab/>
            </w:r>
            <w:r>
              <w:rPr>
                <w:noProof/>
                <w:webHidden/>
              </w:rPr>
              <w:fldChar w:fldCharType="begin"/>
            </w:r>
            <w:r w:rsidR="001877C0">
              <w:rPr>
                <w:noProof/>
                <w:webHidden/>
              </w:rPr>
              <w:instrText xml:space="preserve"> PAGEREF _Toc271175942 \h </w:instrText>
            </w:r>
            <w:r>
              <w:rPr>
                <w:noProof/>
                <w:webHidden/>
              </w:rPr>
            </w:r>
            <w:r>
              <w:rPr>
                <w:noProof/>
                <w:webHidden/>
              </w:rPr>
              <w:fldChar w:fldCharType="separate"/>
            </w:r>
            <w:r w:rsidR="001877C0">
              <w:rPr>
                <w:noProof/>
                <w:webHidden/>
              </w:rPr>
              <w:t>316</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3" w:history="1">
            <w:r w:rsidR="001877C0" w:rsidRPr="00B71087">
              <w:rPr>
                <w:rStyle w:val="Hyperlink"/>
                <w:noProof/>
              </w:rPr>
              <w:t>5.3.3 SIF_ZoneStatus</w:t>
            </w:r>
            <w:r w:rsidR="001877C0">
              <w:rPr>
                <w:noProof/>
                <w:webHidden/>
              </w:rPr>
              <w:tab/>
            </w:r>
            <w:r>
              <w:rPr>
                <w:noProof/>
                <w:webHidden/>
              </w:rPr>
              <w:fldChar w:fldCharType="begin"/>
            </w:r>
            <w:r w:rsidR="001877C0">
              <w:rPr>
                <w:noProof/>
                <w:webHidden/>
              </w:rPr>
              <w:instrText xml:space="preserve"> PAGEREF _Toc271175943 \h </w:instrText>
            </w:r>
            <w:r>
              <w:rPr>
                <w:noProof/>
                <w:webHidden/>
              </w:rPr>
            </w:r>
            <w:r>
              <w:rPr>
                <w:noProof/>
                <w:webHidden/>
              </w:rPr>
              <w:fldChar w:fldCharType="separate"/>
            </w:r>
            <w:r w:rsidR="001877C0">
              <w:rPr>
                <w:noProof/>
                <w:webHidden/>
              </w:rPr>
              <w:t>325</w:t>
            </w:r>
            <w:r>
              <w:rPr>
                <w:noProof/>
                <w:webHidden/>
              </w:rPr>
              <w:fldChar w:fldCharType="end"/>
            </w:r>
          </w:hyperlink>
        </w:p>
        <w:p w:rsidR="001877C0" w:rsidRDefault="004A4768">
          <w:pPr>
            <w:pStyle w:val="TOC1"/>
            <w:tabs>
              <w:tab w:val="right" w:leader="dot" w:pos="8630"/>
            </w:tabs>
            <w:rPr>
              <w:rFonts w:asciiTheme="minorHAnsi" w:eastAsiaTheme="minorEastAsia" w:hAnsiTheme="minorHAnsi" w:cstheme="minorBidi"/>
              <w:noProof/>
              <w:sz w:val="22"/>
              <w:szCs w:val="22"/>
            </w:rPr>
          </w:pPr>
          <w:hyperlink w:anchor="_Toc271175944" w:history="1">
            <w:r w:rsidR="001877C0" w:rsidRPr="00B71087">
              <w:rPr>
                <w:rStyle w:val="Hyperlink"/>
                <w:noProof/>
              </w:rPr>
              <w:t>7 Zone Services</w:t>
            </w:r>
            <w:r w:rsidR="001877C0">
              <w:rPr>
                <w:noProof/>
                <w:webHidden/>
              </w:rPr>
              <w:tab/>
            </w:r>
            <w:r>
              <w:rPr>
                <w:noProof/>
                <w:webHidden/>
              </w:rPr>
              <w:fldChar w:fldCharType="begin"/>
            </w:r>
            <w:r w:rsidR="001877C0">
              <w:rPr>
                <w:noProof/>
                <w:webHidden/>
              </w:rPr>
              <w:instrText xml:space="preserve"> PAGEREF _Toc271175944 \h </w:instrText>
            </w:r>
            <w:r>
              <w:rPr>
                <w:noProof/>
                <w:webHidden/>
              </w:rPr>
            </w:r>
            <w:r>
              <w:rPr>
                <w:noProof/>
                <w:webHidden/>
              </w:rPr>
              <w:fldChar w:fldCharType="separate"/>
            </w:r>
            <w:r w:rsidR="001877C0">
              <w:rPr>
                <w:noProof/>
                <w:webHidden/>
              </w:rPr>
              <w:t>349</w:t>
            </w:r>
            <w:r>
              <w:rPr>
                <w:noProof/>
                <w:webHidden/>
              </w:rPr>
              <w:fldChar w:fldCharType="end"/>
            </w:r>
          </w:hyperlink>
        </w:p>
        <w:p w:rsidR="001877C0" w:rsidRDefault="004A4768">
          <w:pPr>
            <w:pStyle w:val="TOC2"/>
            <w:tabs>
              <w:tab w:val="right" w:leader="dot" w:pos="8630"/>
            </w:tabs>
            <w:rPr>
              <w:rFonts w:asciiTheme="minorHAnsi" w:eastAsiaTheme="minorEastAsia" w:hAnsiTheme="minorHAnsi" w:cstheme="minorBidi"/>
              <w:noProof/>
              <w:sz w:val="22"/>
              <w:szCs w:val="22"/>
            </w:rPr>
          </w:pPr>
          <w:hyperlink w:anchor="_Toc271175945" w:history="1">
            <w:r w:rsidR="001877C0" w:rsidRPr="00B71087">
              <w:rPr>
                <w:rStyle w:val="Hyperlink"/>
                <w:noProof/>
              </w:rPr>
              <w:t>7.1 Introduction</w:t>
            </w:r>
            <w:r w:rsidR="001877C0">
              <w:rPr>
                <w:noProof/>
                <w:webHidden/>
              </w:rPr>
              <w:tab/>
            </w:r>
            <w:r>
              <w:rPr>
                <w:noProof/>
                <w:webHidden/>
              </w:rPr>
              <w:fldChar w:fldCharType="begin"/>
            </w:r>
            <w:r w:rsidR="001877C0">
              <w:rPr>
                <w:noProof/>
                <w:webHidden/>
              </w:rPr>
              <w:instrText xml:space="preserve"> PAGEREF _Toc271175945 \h </w:instrText>
            </w:r>
            <w:r>
              <w:rPr>
                <w:noProof/>
                <w:webHidden/>
              </w:rPr>
            </w:r>
            <w:r>
              <w:rPr>
                <w:noProof/>
                <w:webHidden/>
              </w:rPr>
              <w:fldChar w:fldCharType="separate"/>
            </w:r>
            <w:r w:rsidR="001877C0">
              <w:rPr>
                <w:noProof/>
                <w:webHidden/>
              </w:rPr>
              <w:t>349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6" w:history="1">
            <w:r w:rsidR="001877C0" w:rsidRPr="00B71087">
              <w:rPr>
                <w:rStyle w:val="Hyperlink"/>
                <w:noProof/>
              </w:rPr>
              <w:t>7.1.1 Important Terms</w:t>
            </w:r>
            <w:r w:rsidR="001877C0">
              <w:rPr>
                <w:noProof/>
                <w:webHidden/>
              </w:rPr>
              <w:tab/>
            </w:r>
            <w:r>
              <w:rPr>
                <w:noProof/>
                <w:webHidden/>
              </w:rPr>
              <w:fldChar w:fldCharType="begin"/>
            </w:r>
            <w:r w:rsidR="001877C0">
              <w:rPr>
                <w:noProof/>
                <w:webHidden/>
              </w:rPr>
              <w:instrText xml:space="preserve"> PAGEREF _Toc271175946 \h </w:instrText>
            </w:r>
            <w:r>
              <w:rPr>
                <w:noProof/>
                <w:webHidden/>
              </w:rPr>
            </w:r>
            <w:r>
              <w:rPr>
                <w:noProof/>
                <w:webHidden/>
              </w:rPr>
              <w:fldChar w:fldCharType="separate"/>
            </w:r>
            <w:r w:rsidR="001877C0">
              <w:rPr>
                <w:noProof/>
                <w:webHidden/>
              </w:rPr>
              <w:t>349</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7" w:history="1">
            <w:r w:rsidR="001877C0" w:rsidRPr="00B71087">
              <w:rPr>
                <w:rStyle w:val="Hyperlink"/>
                <w:noProof/>
              </w:rPr>
              <w:t>7.1.2 New Message Types</w:t>
            </w:r>
            <w:r w:rsidR="001877C0">
              <w:rPr>
                <w:noProof/>
                <w:webHidden/>
              </w:rPr>
              <w:tab/>
            </w:r>
            <w:r>
              <w:rPr>
                <w:noProof/>
                <w:webHidden/>
              </w:rPr>
              <w:fldChar w:fldCharType="begin"/>
            </w:r>
            <w:r w:rsidR="001877C0">
              <w:rPr>
                <w:noProof/>
                <w:webHidden/>
              </w:rPr>
              <w:instrText xml:space="preserve"> PAGEREF _Toc271175947 \h </w:instrText>
            </w:r>
            <w:r>
              <w:rPr>
                <w:noProof/>
                <w:webHidden/>
              </w:rPr>
            </w:r>
            <w:r>
              <w:rPr>
                <w:noProof/>
                <w:webHidden/>
              </w:rPr>
              <w:fldChar w:fldCharType="separate"/>
            </w:r>
            <w:r w:rsidR="001877C0">
              <w:rPr>
                <w:noProof/>
                <w:webHidden/>
              </w:rPr>
              <w:t>351</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8" w:history="1">
            <w:r w:rsidR="001877C0" w:rsidRPr="00B71087">
              <w:rPr>
                <w:rStyle w:val="Hyperlink"/>
                <w:noProof/>
              </w:rPr>
              <w:t>7.1.3 SIF Design Requirements for Zone Service Technology</w:t>
            </w:r>
            <w:r w:rsidR="001877C0">
              <w:rPr>
                <w:noProof/>
                <w:webHidden/>
              </w:rPr>
              <w:tab/>
            </w:r>
            <w:r>
              <w:rPr>
                <w:noProof/>
                <w:webHidden/>
              </w:rPr>
              <w:fldChar w:fldCharType="begin"/>
            </w:r>
            <w:r w:rsidR="001877C0">
              <w:rPr>
                <w:noProof/>
                <w:webHidden/>
              </w:rPr>
              <w:instrText xml:space="preserve"> PAGEREF _Toc271175948 \h </w:instrText>
            </w:r>
            <w:r>
              <w:rPr>
                <w:noProof/>
                <w:webHidden/>
              </w:rPr>
            </w:r>
            <w:r>
              <w:rPr>
                <w:noProof/>
                <w:webHidden/>
              </w:rPr>
              <w:fldChar w:fldCharType="separate"/>
            </w:r>
            <w:r w:rsidR="001877C0">
              <w:rPr>
                <w:noProof/>
                <w:webHidden/>
              </w:rPr>
              <w:t>353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49" w:history="1">
            <w:r w:rsidR="001877C0" w:rsidRPr="00B71087">
              <w:rPr>
                <w:rStyle w:val="Hyperlink"/>
                <w:noProof/>
              </w:rPr>
              <w:t>7.1.4 Zone Service Design Best Practices</w:t>
            </w:r>
            <w:r w:rsidR="001877C0">
              <w:rPr>
                <w:noProof/>
                <w:webHidden/>
              </w:rPr>
              <w:tab/>
            </w:r>
            <w:r>
              <w:rPr>
                <w:noProof/>
                <w:webHidden/>
              </w:rPr>
              <w:fldChar w:fldCharType="begin"/>
            </w:r>
            <w:r w:rsidR="001877C0">
              <w:rPr>
                <w:noProof/>
                <w:webHidden/>
              </w:rPr>
              <w:instrText xml:space="preserve"> PAGEREF _Toc271175949 \h </w:instrText>
            </w:r>
            <w:r>
              <w:rPr>
                <w:noProof/>
                <w:webHidden/>
              </w:rPr>
            </w:r>
            <w:r>
              <w:rPr>
                <w:noProof/>
                <w:webHidden/>
              </w:rPr>
              <w:fldChar w:fldCharType="separate"/>
            </w:r>
            <w:r w:rsidR="001877C0">
              <w:rPr>
                <w:noProof/>
                <w:webHidden/>
              </w:rPr>
              <w:t>353</w:t>
            </w:r>
            <w:r>
              <w:rPr>
                <w:noProof/>
                <w:webHidden/>
              </w:rPr>
              <w:fldChar w:fldCharType="end"/>
            </w:r>
          </w:hyperlink>
        </w:p>
        <w:p w:rsidR="001877C0" w:rsidRDefault="004A4768">
          <w:pPr>
            <w:pStyle w:val="TOC3"/>
            <w:tabs>
              <w:tab w:val="right" w:leader="dot" w:pos="8630"/>
            </w:tabs>
            <w:rPr>
              <w:rFonts w:asciiTheme="minorHAnsi" w:eastAsiaTheme="minorEastAsia" w:hAnsiTheme="minorHAnsi" w:cstheme="minorBidi"/>
              <w:noProof/>
              <w:sz w:val="22"/>
              <w:szCs w:val="22"/>
            </w:rPr>
          </w:pPr>
          <w:hyperlink w:anchor="_Toc271175950" w:history="1">
            <w:r w:rsidR="001877C0" w:rsidRPr="00B71087">
              <w:rPr>
                <w:rStyle w:val="Hyperlink"/>
                <w:noProof/>
              </w:rPr>
              <w:t>7.1.5 Zone Service Usage Best Practices</w:t>
            </w:r>
            <w:r w:rsidR="001877C0">
              <w:rPr>
                <w:noProof/>
                <w:webHidden/>
              </w:rPr>
              <w:tab/>
            </w:r>
            <w:r>
              <w:rPr>
                <w:noProof/>
                <w:webHidden/>
              </w:rPr>
              <w:fldChar w:fldCharType="begin"/>
            </w:r>
            <w:r w:rsidR="001877C0">
              <w:rPr>
                <w:noProof/>
                <w:webHidden/>
              </w:rPr>
              <w:instrText xml:space="preserve"> PAGEREF _Toc271175950 \h </w:instrText>
            </w:r>
            <w:r>
              <w:rPr>
                <w:noProof/>
                <w:webHidden/>
              </w:rPr>
            </w:r>
            <w:r>
              <w:rPr>
                <w:noProof/>
                <w:webHidden/>
              </w:rPr>
              <w:fldChar w:fldCharType="separate"/>
            </w:r>
            <w:r w:rsidR="001877C0">
              <w:rPr>
                <w:noProof/>
                <w:webHidden/>
              </w:rPr>
              <w:t>354</w:t>
            </w:r>
            <w:r>
              <w:rPr>
                <w:noProof/>
                <w:webHidden/>
              </w:rPr>
              <w:fldChar w:fldCharType="end"/>
            </w:r>
          </w:hyperlink>
        </w:p>
        <w:p w:rsidR="001F14CB" w:rsidRDefault="004A4768">
          <w:r>
            <w:fldChar w:fldCharType="end"/>
          </w:r>
        </w:p>
      </w:sdtContent>
    </w:sdt>
    <w:p w:rsidR="001F14CB" w:rsidRPr="001F14CB" w:rsidRDefault="001F14CB" w:rsidP="001F14CB">
      <w:pPr>
        <w:pStyle w:val="TOC1"/>
      </w:pPr>
    </w:p>
    <w:p w:rsidR="001F14CB" w:rsidRPr="00FA6BC9" w:rsidRDefault="001F14CB" w:rsidP="00FA6BC9">
      <w:pPr>
        <w:jc w:val="center"/>
      </w:pPr>
    </w:p>
    <w:p w:rsidR="00FA6BC9" w:rsidRPr="00FA6BC9" w:rsidRDefault="00FA6BC9" w:rsidP="00FA6BC9">
      <w:pPr>
        <w:pBdr>
          <w:top w:val="single" w:sz="18" w:space="4" w:color="005696"/>
          <w:left w:val="single" w:sz="18" w:space="4" w:color="005696"/>
          <w:bottom w:val="single" w:sz="18" w:space="4" w:color="005696"/>
          <w:right w:val="single" w:sz="18" w:space="4" w:color="005696"/>
        </w:pBdr>
        <w:spacing w:before="100" w:beforeAutospacing="1" w:after="270"/>
        <w:outlineLvl w:val="0"/>
        <w:rPr>
          <w:b/>
          <w:bCs/>
          <w:color w:val="005696"/>
          <w:kern w:val="36"/>
          <w:sz w:val="48"/>
          <w:szCs w:val="48"/>
        </w:rPr>
      </w:pPr>
      <w:bookmarkStart w:id="0" w:name="_Toc271175858"/>
      <w:bookmarkStart w:id="1" w:name="Introduction"/>
      <w:r w:rsidRPr="00FA6BC9">
        <w:rPr>
          <w:b/>
          <w:bCs/>
          <w:color w:val="005696"/>
          <w:kern w:val="36"/>
          <w:sz w:val="48"/>
          <w:szCs w:val="48"/>
        </w:rPr>
        <w:t>2 Introduction</w:t>
      </w:r>
      <w:bookmarkEnd w:id="0"/>
    </w:p>
    <w:p w:rsidR="00FA6BC9" w:rsidRPr="00FA6BC9" w:rsidRDefault="00FA6BC9" w:rsidP="00FA6BC9">
      <w:pPr>
        <w:spacing w:before="405" w:after="270"/>
        <w:outlineLvl w:val="1"/>
        <w:rPr>
          <w:b/>
          <w:bCs/>
          <w:color w:val="005696"/>
          <w:sz w:val="36"/>
          <w:szCs w:val="36"/>
        </w:rPr>
      </w:pPr>
      <w:bookmarkStart w:id="2" w:name="_Toc271175859"/>
      <w:bookmarkStart w:id="3" w:name="SpecificationOrganization"/>
      <w:bookmarkEnd w:id="1"/>
      <w:r w:rsidRPr="00FA6BC9">
        <w:rPr>
          <w:b/>
          <w:bCs/>
          <w:color w:val="005696"/>
          <w:sz w:val="36"/>
          <w:szCs w:val="36"/>
        </w:rPr>
        <w:lastRenderedPageBreak/>
        <w:t>2.1 Specification Organization</w:t>
      </w:r>
      <w:bookmarkEnd w:id="2"/>
    </w:p>
    <w:p w:rsidR="00FA6BC9" w:rsidRPr="00FA6BC9" w:rsidRDefault="00FA6BC9" w:rsidP="00FA6BC9">
      <w:pPr>
        <w:spacing w:before="100" w:beforeAutospacing="1" w:after="100" w:afterAutospacing="1"/>
      </w:pPr>
      <w:r w:rsidRPr="00FA6BC9">
        <w:t xml:space="preserve">Beyond the abstract and this introduction, educators and non-technical readers are typically interested in the pK-12 data objects that can be shared and reported on by SIF-enabled applications in SIF implementations. These are presented in the </w:t>
      </w:r>
      <w:bookmarkEnd w:id="3"/>
      <w:r w:rsidR="004A4768" w:rsidRPr="00FA6BC9">
        <w:fldChar w:fldCharType="begin"/>
      </w:r>
      <w:r w:rsidRPr="00FA6BC9">
        <w:instrText xml:space="preserve"> HYPERLINK "http://specification.sifinfo.org/Implementation/2.4/DataModel.html" </w:instrText>
      </w:r>
      <w:r w:rsidR="004A4768" w:rsidRPr="00FA6BC9">
        <w:fldChar w:fldCharType="separate"/>
      </w:r>
      <w:r w:rsidRPr="00FA6BC9">
        <w:rPr>
          <w:color w:val="005696"/>
        </w:rPr>
        <w:t>Data Model</w:t>
      </w:r>
      <w:r w:rsidR="004A4768" w:rsidRPr="00FA6BC9">
        <w:fldChar w:fldCharType="end"/>
      </w:r>
      <w:r w:rsidRPr="00FA6BC9">
        <w:t xml:space="preserve"> section in a format that should not be a barrier to readers with a background that includes a brief introduction to </w:t>
      </w:r>
      <w:hyperlink r:id="rId6" w:anchor="XML" w:history="1">
        <w:r w:rsidRPr="00FA6BC9">
          <w:rPr>
            <w:color w:val="005696"/>
          </w:rPr>
          <w:t>[XML]</w:t>
        </w:r>
      </w:hyperlink>
      <w:r w:rsidRPr="00FA6BC9">
        <w:t xml:space="preserve">, though they may benefit from the introductory sections of </w:t>
      </w:r>
      <w:hyperlink r:id="rId7" w:history="1">
        <w:r w:rsidRPr="00FA6BC9">
          <w:rPr>
            <w:color w:val="005696"/>
          </w:rPr>
          <w:t>Architecture</w:t>
        </w:r>
      </w:hyperlink>
      <w:r w:rsidRPr="00FA6BC9">
        <w:t xml:space="preserve">. Technical readers, including software architects, developers and integrators, should have a solid background in </w:t>
      </w:r>
      <w:hyperlink r:id="rId8" w:history="1">
        <w:r w:rsidRPr="00FA6BC9">
          <w:rPr>
            <w:color w:val="005696"/>
          </w:rPr>
          <w:t>Architecture</w:t>
        </w:r>
      </w:hyperlink>
      <w:r w:rsidRPr="00FA6BC9">
        <w:t xml:space="preserve">, </w:t>
      </w:r>
      <w:hyperlink r:id="rId9" w:history="1">
        <w:r w:rsidRPr="00FA6BC9">
          <w:rPr>
            <w:color w:val="005696"/>
          </w:rPr>
          <w:t>Messaging</w:t>
        </w:r>
      </w:hyperlink>
      <w:r w:rsidRPr="00FA6BC9">
        <w:t xml:space="preserve">, </w:t>
      </w:r>
      <w:hyperlink r:id="rId10" w:history="1">
        <w:r w:rsidRPr="00FA6BC9">
          <w:rPr>
            <w:color w:val="005696"/>
          </w:rPr>
          <w:t>Infrastructure</w:t>
        </w:r>
      </w:hyperlink>
      <w:r w:rsidRPr="00FA6BC9">
        <w:t xml:space="preserve"> and </w:t>
      </w:r>
      <w:hyperlink r:id="rId11" w:history="1">
        <w:r w:rsidRPr="00FA6BC9">
          <w:rPr>
            <w:color w:val="005696"/>
          </w:rPr>
          <w:t>Data Model</w:t>
        </w:r>
      </w:hyperlink>
      <w:r w:rsidRPr="00FA6BC9">
        <w:t xml:space="preserve">. </w:t>
      </w:r>
    </w:p>
    <w:p w:rsidR="00FA6BC9" w:rsidRPr="00FA6BC9" w:rsidRDefault="00FA6BC9" w:rsidP="00FA6BC9">
      <w:pPr>
        <w:numPr>
          <w:ilvl w:val="0"/>
          <w:numId w:val="1"/>
        </w:numPr>
        <w:spacing w:before="100" w:beforeAutospacing="1" w:after="100" w:afterAutospacing="1"/>
        <w:ind w:left="1770"/>
      </w:pPr>
      <w:r w:rsidRPr="00FA6BC9">
        <w:t xml:space="preserve">The </w:t>
      </w:r>
      <w:hyperlink r:id="rId12" w:anchor="Preamble" w:history="1">
        <w:r w:rsidRPr="00FA6BC9">
          <w:rPr>
            <w:color w:val="005696"/>
          </w:rPr>
          <w:t>Preamble</w:t>
        </w:r>
      </w:hyperlink>
      <w:r w:rsidRPr="00FA6BC9">
        <w:t xml:space="preserve"> provides an abstract of SIF along with the SIF Association disclaimer and details regarding certification and compliance claims. </w:t>
      </w:r>
    </w:p>
    <w:p w:rsidR="00FA6BC9" w:rsidRPr="00FA6BC9" w:rsidRDefault="00FA6BC9" w:rsidP="00FA6BC9">
      <w:pPr>
        <w:numPr>
          <w:ilvl w:val="0"/>
          <w:numId w:val="1"/>
        </w:numPr>
        <w:spacing w:before="100" w:beforeAutospacing="1" w:after="100" w:afterAutospacing="1"/>
        <w:ind w:left="1770"/>
      </w:pPr>
      <w:r w:rsidRPr="00FA6BC9">
        <w:t xml:space="preserve">This Introduction outlines the organization of the specification, provides conventions used in this document, and summarizes versioning of the specification. Highlights of additions/changes since the previous version of the specification are also provided. </w:t>
      </w:r>
    </w:p>
    <w:p w:rsidR="00FA6BC9" w:rsidRPr="00FA6BC9" w:rsidRDefault="004A4768" w:rsidP="00FA6BC9">
      <w:pPr>
        <w:numPr>
          <w:ilvl w:val="0"/>
          <w:numId w:val="1"/>
        </w:numPr>
        <w:spacing w:before="100" w:beforeAutospacing="1" w:after="100" w:afterAutospacing="1"/>
        <w:ind w:left="1770"/>
      </w:pPr>
      <w:hyperlink r:id="rId13" w:history="1">
        <w:r w:rsidR="00FA6BC9" w:rsidRPr="00FA6BC9">
          <w:rPr>
            <w:color w:val="005696"/>
          </w:rPr>
          <w:t>Architecture</w:t>
        </w:r>
      </w:hyperlink>
      <w:r w:rsidR="00FA6BC9" w:rsidRPr="00FA6BC9">
        <w:t xml:space="preserve"> describes the assumptions, concepts, models, and requirements related to the SIF infrastructure and data model. </w:t>
      </w:r>
    </w:p>
    <w:p w:rsidR="00FA6BC9" w:rsidRPr="00FA6BC9" w:rsidRDefault="004A4768" w:rsidP="00FA6BC9">
      <w:pPr>
        <w:numPr>
          <w:ilvl w:val="0"/>
          <w:numId w:val="1"/>
        </w:numPr>
        <w:spacing w:before="100" w:beforeAutospacing="1" w:after="100" w:afterAutospacing="1"/>
        <w:ind w:left="1770"/>
      </w:pPr>
      <w:hyperlink r:id="rId14" w:history="1">
        <w:r w:rsidR="00FA6BC9" w:rsidRPr="00FA6BC9">
          <w:rPr>
            <w:color w:val="005696"/>
          </w:rPr>
          <w:t>Messaging</w:t>
        </w:r>
      </w:hyperlink>
      <w:r w:rsidR="00FA6BC9" w:rsidRPr="00FA6BC9">
        <w:t xml:space="preserve"> details the actions Agents and Zone Integration Servers take when sending and receiving messages. </w:t>
      </w:r>
    </w:p>
    <w:p w:rsidR="00FA6BC9" w:rsidRPr="00FA6BC9" w:rsidRDefault="004A4768" w:rsidP="00FA6BC9">
      <w:pPr>
        <w:numPr>
          <w:ilvl w:val="0"/>
          <w:numId w:val="1"/>
        </w:numPr>
        <w:spacing w:before="100" w:beforeAutospacing="1" w:after="100" w:afterAutospacing="1"/>
        <w:ind w:left="1770"/>
      </w:pPr>
      <w:hyperlink r:id="rId15" w:history="1">
        <w:r w:rsidR="00FA6BC9" w:rsidRPr="00FA6BC9">
          <w:rPr>
            <w:color w:val="005696"/>
          </w:rPr>
          <w:t>Infrastructure</w:t>
        </w:r>
      </w:hyperlink>
      <w:r w:rsidR="00FA6BC9" w:rsidRPr="00FA6BC9">
        <w:t xml:space="preserve"> provides definitions of the XML structure of elements, messages and objects related to SIF infrastructure as opposed to data in the pK-12 environment. </w:t>
      </w:r>
    </w:p>
    <w:p w:rsidR="00FA6BC9" w:rsidRPr="00FA6BC9" w:rsidRDefault="00FA6BC9" w:rsidP="00FA6BC9">
      <w:pPr>
        <w:numPr>
          <w:ilvl w:val="0"/>
          <w:numId w:val="1"/>
        </w:numPr>
        <w:spacing w:before="100" w:beforeAutospacing="1" w:after="100" w:afterAutospacing="1"/>
        <w:ind w:left="1770"/>
      </w:pPr>
      <w:r w:rsidRPr="00FA6BC9">
        <w:t xml:space="preserve">The </w:t>
      </w:r>
      <w:hyperlink r:id="rId16" w:history="1">
        <w:r w:rsidRPr="00FA6BC9">
          <w:rPr>
            <w:color w:val="005696"/>
          </w:rPr>
          <w:t>Data Model</w:t>
        </w:r>
      </w:hyperlink>
      <w:r w:rsidRPr="00FA6BC9">
        <w:t xml:space="preserve"> section provides definitions of the XML structure for common elements in the data model and all objects related to entities in the pK-12 environment. This section is organized by the working groups and task forces within the SIF Association that have defined common elements or objects. </w:t>
      </w:r>
    </w:p>
    <w:p w:rsidR="00FA6BC9" w:rsidRPr="00FA6BC9" w:rsidRDefault="004A4768" w:rsidP="00FA6BC9">
      <w:pPr>
        <w:numPr>
          <w:ilvl w:val="0"/>
          <w:numId w:val="1"/>
        </w:numPr>
        <w:spacing w:before="100" w:beforeAutospacing="1" w:after="100" w:afterAutospacing="1"/>
        <w:ind w:left="1770"/>
      </w:pPr>
      <w:hyperlink r:id="rId17" w:history="1">
        <w:r w:rsidR="00FA6BC9" w:rsidRPr="00FA6BC9">
          <w:rPr>
            <w:color w:val="005696"/>
          </w:rPr>
          <w:t>Zone Services</w:t>
        </w:r>
      </w:hyperlink>
      <w:r w:rsidR="00FA6BC9" w:rsidRPr="00FA6BC9">
        <w:t xml:space="preserve"> details the data formats and operation choreographies of the interfaces which Zone Services provide in support of their clients. </w:t>
      </w:r>
    </w:p>
    <w:p w:rsidR="00FA6BC9" w:rsidRPr="00FA6BC9" w:rsidRDefault="00FA6BC9" w:rsidP="00FA6BC9">
      <w:pPr>
        <w:numPr>
          <w:ilvl w:val="0"/>
          <w:numId w:val="1"/>
        </w:numPr>
        <w:spacing w:before="100" w:beforeAutospacing="1" w:after="100" w:afterAutospacing="1"/>
        <w:ind w:left="1770"/>
      </w:pPr>
      <w:r w:rsidRPr="00FA6BC9">
        <w:t xml:space="preserve">The document concludes with various appendices including lists of code set values defined within SIF and in external documents, and ends with a list of </w:t>
      </w:r>
      <w:hyperlink r:id="rId18" w:history="1">
        <w:r w:rsidRPr="00FA6BC9">
          <w:rPr>
            <w:color w:val="005696"/>
          </w:rPr>
          <w:t>references</w:t>
        </w:r>
      </w:hyperlink>
      <w:r w:rsidRPr="00FA6BC9">
        <w:t xml:space="preserve"> to other documents. </w:t>
      </w:r>
    </w:p>
    <w:p w:rsidR="00FA6BC9" w:rsidRPr="00FA6BC9" w:rsidRDefault="00FA6BC9" w:rsidP="00FA6BC9">
      <w:pPr>
        <w:spacing w:before="405" w:after="270"/>
        <w:outlineLvl w:val="1"/>
        <w:rPr>
          <w:b/>
          <w:bCs/>
          <w:color w:val="005696"/>
          <w:sz w:val="36"/>
          <w:szCs w:val="36"/>
        </w:rPr>
      </w:pPr>
      <w:bookmarkStart w:id="4" w:name="_Toc271175860"/>
      <w:bookmarkStart w:id="5" w:name="DocumentConventions"/>
      <w:r w:rsidRPr="00FA6BC9">
        <w:rPr>
          <w:b/>
          <w:bCs/>
          <w:color w:val="005696"/>
          <w:sz w:val="36"/>
          <w:szCs w:val="36"/>
        </w:rPr>
        <w:t>2.2 Document Conventions</w:t>
      </w:r>
      <w:bookmarkEnd w:id="4"/>
    </w:p>
    <w:p w:rsidR="00FA6BC9" w:rsidRPr="00FA6BC9" w:rsidRDefault="00FA6BC9" w:rsidP="00FA6BC9">
      <w:pPr>
        <w:spacing w:before="360" w:after="225"/>
        <w:outlineLvl w:val="2"/>
        <w:rPr>
          <w:b/>
          <w:bCs/>
          <w:color w:val="005696"/>
          <w:sz w:val="27"/>
          <w:szCs w:val="27"/>
        </w:rPr>
      </w:pPr>
      <w:bookmarkStart w:id="6" w:name="_Toc271175861"/>
      <w:bookmarkStart w:id="7" w:name="Definitions"/>
      <w:bookmarkEnd w:id="5"/>
      <w:r w:rsidRPr="00FA6BC9">
        <w:rPr>
          <w:b/>
          <w:bCs/>
          <w:color w:val="005696"/>
          <w:sz w:val="27"/>
          <w:szCs w:val="27"/>
        </w:rPr>
        <w:t>2.2.1 Definitions</w:t>
      </w:r>
      <w:bookmarkEnd w:id="6"/>
    </w:p>
    <w:p w:rsidR="00FA6BC9" w:rsidRPr="00FA6BC9" w:rsidRDefault="00FA6BC9" w:rsidP="00FA6BC9">
      <w:pPr>
        <w:spacing w:before="100" w:beforeAutospacing="1" w:after="100" w:afterAutospacing="1"/>
      </w:pPr>
      <w:r w:rsidRPr="00FA6BC9">
        <w:t xml:space="preserve">The first time a term or concept is defined, it may be </w:t>
      </w:r>
      <w:r w:rsidRPr="00FA6BC9">
        <w:rPr>
          <w:i/>
          <w:iCs/>
          <w:color w:val="005696"/>
        </w:rPr>
        <w:t>emphasized</w:t>
      </w:r>
      <w:r w:rsidRPr="00FA6BC9">
        <w:t xml:space="preserve">. </w:t>
      </w:r>
    </w:p>
    <w:p w:rsidR="00FA6BC9" w:rsidRPr="00FA6BC9" w:rsidRDefault="00FA6BC9" w:rsidP="00FA6BC9">
      <w:pPr>
        <w:spacing w:before="360" w:after="225"/>
        <w:outlineLvl w:val="2"/>
        <w:rPr>
          <w:b/>
          <w:bCs/>
          <w:color w:val="005696"/>
          <w:sz w:val="27"/>
          <w:szCs w:val="27"/>
        </w:rPr>
      </w:pPr>
      <w:bookmarkStart w:id="8" w:name="_Toc271175862"/>
      <w:bookmarkStart w:id="9" w:name="StructureAndValues"/>
      <w:bookmarkEnd w:id="7"/>
      <w:r w:rsidRPr="00FA6BC9">
        <w:rPr>
          <w:b/>
          <w:bCs/>
          <w:color w:val="005696"/>
          <w:sz w:val="27"/>
          <w:szCs w:val="27"/>
        </w:rPr>
        <w:t>2.2.2 Structure and Values</w:t>
      </w:r>
      <w:bookmarkEnd w:id="8"/>
    </w:p>
    <w:p w:rsidR="00FA6BC9" w:rsidRPr="00FA6BC9" w:rsidRDefault="00FA6BC9" w:rsidP="00FA6BC9">
      <w:pPr>
        <w:spacing w:before="100" w:beforeAutospacing="1" w:after="100" w:afterAutospacing="1"/>
      </w:pPr>
      <w:r w:rsidRPr="00FA6BC9">
        <w:rPr>
          <w:rFonts w:ascii="Courier New" w:hAnsi="Courier New" w:cs="Courier New"/>
          <w:sz w:val="20"/>
        </w:rPr>
        <w:lastRenderedPageBreak/>
        <w:t>SIF message and object names, XML element tags, attribute names and values, and other codes or values are typically presented as in this sentence.</w:t>
      </w:r>
      <w:r w:rsidRPr="00FA6BC9">
        <w:t xml:space="preserve"> </w:t>
      </w:r>
    </w:p>
    <w:p w:rsidR="00FA6BC9" w:rsidRPr="00FA6BC9" w:rsidRDefault="00FA6BC9" w:rsidP="00FA6BC9">
      <w:pPr>
        <w:spacing w:before="360" w:after="225"/>
        <w:outlineLvl w:val="2"/>
        <w:rPr>
          <w:b/>
          <w:bCs/>
          <w:color w:val="005696"/>
          <w:sz w:val="27"/>
          <w:szCs w:val="27"/>
        </w:rPr>
      </w:pPr>
      <w:bookmarkStart w:id="10" w:name="_Toc271175863"/>
      <w:bookmarkStart w:id="11" w:name="Examples"/>
      <w:bookmarkEnd w:id="9"/>
      <w:r w:rsidRPr="00FA6BC9">
        <w:rPr>
          <w:b/>
          <w:bCs/>
          <w:color w:val="005696"/>
          <w:sz w:val="27"/>
          <w:szCs w:val="27"/>
        </w:rPr>
        <w:t>2.2.3 Examples</w:t>
      </w:r>
      <w:bookmarkEnd w:id="10"/>
    </w:p>
    <w:p w:rsidR="00FA6BC9" w:rsidRPr="00FA6BC9" w:rsidRDefault="00FA6BC9" w:rsidP="00FA6BC9">
      <w:pPr>
        <w:shd w:val="clear" w:color="auto" w:fill="FAFAFA"/>
        <w:rPr>
          <w:rFonts w:ascii="Courier New" w:hAnsi="Courier New" w:cs="Courier New"/>
          <w:sz w:val="20"/>
          <w:szCs w:val="20"/>
        </w:rPr>
      </w:pPr>
      <w:bookmarkStart w:id="12" w:name="Example2231ExamplesConvention"/>
      <w:bookmarkEnd w:id="11"/>
      <w:r w:rsidRPr="00FA6BC9">
        <w:rPr>
          <w:rFonts w:ascii="Courier New" w:hAnsi="Courier New" w:cs="Courier New"/>
          <w:sz w:val="20"/>
          <w:szCs w:val="20"/>
        </w:rPr>
        <w:t>Longer examples of XML or HTTP messages are typically numbered and presented as given here.</w:t>
      </w:r>
    </w:p>
    <w:p w:rsidR="00FA6BC9" w:rsidRPr="00FA6BC9" w:rsidRDefault="00FA6BC9" w:rsidP="00FA6BC9">
      <w:r w:rsidRPr="00FA6BC9">
        <w:rPr>
          <w:i/>
          <w:iCs/>
          <w:sz w:val="20"/>
        </w:rPr>
        <w:t>Example 2.2.3-1: Examples Convention</w:t>
      </w:r>
      <w:r w:rsidRPr="00FA6BC9">
        <w:t xml:space="preserve"> </w:t>
      </w:r>
      <w:bookmarkStart w:id="13" w:name="References"/>
      <w:bookmarkEnd w:id="12"/>
    </w:p>
    <w:p w:rsidR="00FA6BC9" w:rsidRPr="00FA6BC9" w:rsidRDefault="00FA6BC9" w:rsidP="00FA6BC9">
      <w:pPr>
        <w:spacing w:before="360" w:after="225"/>
        <w:outlineLvl w:val="2"/>
        <w:rPr>
          <w:b/>
          <w:bCs/>
          <w:color w:val="005696"/>
          <w:sz w:val="27"/>
          <w:szCs w:val="27"/>
        </w:rPr>
      </w:pPr>
      <w:bookmarkStart w:id="14" w:name="_Toc271175864"/>
      <w:r w:rsidRPr="00FA6BC9">
        <w:rPr>
          <w:b/>
          <w:bCs/>
          <w:color w:val="005696"/>
          <w:sz w:val="27"/>
          <w:szCs w:val="27"/>
        </w:rPr>
        <w:t>2.2.4 References</w:t>
      </w:r>
      <w:bookmarkEnd w:id="14"/>
    </w:p>
    <w:p w:rsidR="00FA6BC9" w:rsidRPr="00FA6BC9" w:rsidRDefault="00FA6BC9" w:rsidP="00FA6BC9">
      <w:pPr>
        <w:spacing w:before="100" w:beforeAutospacing="1" w:after="100" w:afterAutospacing="1"/>
      </w:pPr>
      <w:r w:rsidRPr="00FA6BC9">
        <w:t xml:space="preserve">References to other works occurring in this text are given in brackets, e.g. [REFERENCE]. The text in brackets corresponds to a key in the </w:t>
      </w:r>
      <w:bookmarkEnd w:id="13"/>
      <w:r w:rsidR="004A4768" w:rsidRPr="00FA6BC9">
        <w:fldChar w:fldCharType="begin"/>
      </w:r>
      <w:r w:rsidRPr="00FA6BC9">
        <w:instrText xml:space="preserve"> HYPERLINK "http://specification.sifinfo.org/Implementation/2.4/References.html" \l "References" </w:instrText>
      </w:r>
      <w:r w:rsidR="004A4768" w:rsidRPr="00FA6BC9">
        <w:fldChar w:fldCharType="separate"/>
      </w:r>
      <w:r w:rsidRPr="00FA6BC9">
        <w:rPr>
          <w:color w:val="005696"/>
        </w:rPr>
        <w:t>References</w:t>
      </w:r>
      <w:r w:rsidR="004A4768" w:rsidRPr="00FA6BC9">
        <w:fldChar w:fldCharType="end"/>
      </w:r>
      <w:r w:rsidRPr="00FA6BC9">
        <w:t xml:space="preserve"> appendix. Often when the text in the brackets duplicates surrounding text, the reference alone is used (e.g. [XML] instead of XML [XML]). </w:t>
      </w:r>
    </w:p>
    <w:p w:rsidR="00FA6BC9" w:rsidRPr="00FA6BC9" w:rsidRDefault="00FA6BC9" w:rsidP="00FA6BC9">
      <w:pPr>
        <w:spacing w:before="360" w:after="225"/>
        <w:outlineLvl w:val="2"/>
        <w:rPr>
          <w:b/>
          <w:bCs/>
          <w:color w:val="005696"/>
          <w:sz w:val="27"/>
          <w:szCs w:val="27"/>
        </w:rPr>
      </w:pPr>
      <w:bookmarkStart w:id="15" w:name="_Toc271175865"/>
      <w:bookmarkStart w:id="16" w:name="Terminology"/>
      <w:r w:rsidRPr="00FA6BC9">
        <w:rPr>
          <w:b/>
          <w:bCs/>
          <w:color w:val="005696"/>
          <w:sz w:val="27"/>
          <w:szCs w:val="27"/>
        </w:rPr>
        <w:t>2.2.5 Terminology</w:t>
      </w:r>
      <w:bookmarkEnd w:id="15"/>
    </w:p>
    <w:p w:rsidR="00FA6BC9" w:rsidRPr="00FA6BC9" w:rsidRDefault="00FA6BC9" w:rsidP="00FA6BC9">
      <w:pPr>
        <w:spacing w:before="100" w:beforeAutospacing="1" w:after="100" w:afterAutospacing="1"/>
      </w:pPr>
      <w:r w:rsidRPr="00FA6BC9">
        <w:t xml:space="preserve">The key words </w:t>
      </w:r>
      <w:r w:rsidRPr="00FA6BC9">
        <w:rPr>
          <w:rFonts w:ascii="Courier New" w:hAnsi="Courier New" w:cs="Courier New"/>
          <w:color w:val="005696"/>
        </w:rPr>
        <w:t>MUST</w:t>
      </w:r>
      <w:r w:rsidRPr="00FA6BC9">
        <w:t xml:space="preserve">, </w:t>
      </w:r>
      <w:r w:rsidRPr="00FA6BC9">
        <w:rPr>
          <w:rFonts w:ascii="Courier New" w:hAnsi="Courier New" w:cs="Courier New"/>
          <w:color w:val="005696"/>
        </w:rPr>
        <w:t>MUST NOT</w:t>
      </w:r>
      <w:r w:rsidRPr="00FA6BC9">
        <w:t xml:space="preserve">, </w:t>
      </w:r>
      <w:r w:rsidRPr="00FA6BC9">
        <w:rPr>
          <w:rFonts w:ascii="Courier New" w:hAnsi="Courier New" w:cs="Courier New"/>
          <w:color w:val="005696"/>
        </w:rPr>
        <w:t>REQUIRED</w:t>
      </w:r>
      <w:r w:rsidRPr="00FA6BC9">
        <w:t xml:space="preserve">, </w:t>
      </w:r>
      <w:r w:rsidRPr="00FA6BC9">
        <w:rPr>
          <w:rFonts w:ascii="Courier New" w:hAnsi="Courier New" w:cs="Courier New"/>
          <w:color w:val="005696"/>
        </w:rPr>
        <w:t>SHALL</w:t>
      </w:r>
      <w:r w:rsidRPr="00FA6BC9">
        <w:t xml:space="preserve">, </w:t>
      </w:r>
      <w:r w:rsidRPr="00FA6BC9">
        <w:rPr>
          <w:rFonts w:ascii="Courier New" w:hAnsi="Courier New" w:cs="Courier New"/>
          <w:color w:val="005696"/>
        </w:rPr>
        <w:t>SHALL NOT</w:t>
      </w:r>
      <w:r w:rsidRPr="00FA6BC9">
        <w:t xml:space="preserve">, </w:t>
      </w:r>
      <w:r w:rsidRPr="00FA6BC9">
        <w:rPr>
          <w:rFonts w:ascii="Courier New" w:hAnsi="Courier New" w:cs="Courier New"/>
          <w:color w:val="005696"/>
        </w:rPr>
        <w:t>SHOULD</w:t>
      </w:r>
      <w:r w:rsidRPr="00FA6BC9">
        <w:t xml:space="preserve">, </w:t>
      </w:r>
      <w:r w:rsidRPr="00FA6BC9">
        <w:rPr>
          <w:rFonts w:ascii="Courier New" w:hAnsi="Courier New" w:cs="Courier New"/>
          <w:color w:val="005696"/>
        </w:rPr>
        <w:t>SHOULD NOT</w:t>
      </w:r>
      <w:r w:rsidRPr="00FA6BC9">
        <w:t xml:space="preserve">, </w:t>
      </w:r>
      <w:r w:rsidRPr="00FA6BC9">
        <w:rPr>
          <w:rFonts w:ascii="Courier New" w:hAnsi="Courier New" w:cs="Courier New"/>
          <w:color w:val="005696"/>
        </w:rPr>
        <w:t>RECOMMENDED</w:t>
      </w:r>
      <w:r w:rsidRPr="00FA6BC9">
        <w:t xml:space="preserve">, </w:t>
      </w:r>
      <w:r w:rsidRPr="00FA6BC9">
        <w:rPr>
          <w:rFonts w:ascii="Courier New" w:hAnsi="Courier New" w:cs="Courier New"/>
          <w:color w:val="005696"/>
        </w:rPr>
        <w:t>MAY</w:t>
      </w:r>
      <w:r w:rsidRPr="00FA6BC9">
        <w:t xml:space="preserve">, </w:t>
      </w:r>
      <w:r w:rsidRPr="00FA6BC9">
        <w:rPr>
          <w:rFonts w:ascii="Courier New" w:hAnsi="Courier New" w:cs="Courier New"/>
          <w:color w:val="005696"/>
        </w:rPr>
        <w:t>OPTIONAL</w:t>
      </w:r>
      <w:r w:rsidRPr="00FA6BC9">
        <w:t xml:space="preserve">, when </w:t>
      </w:r>
      <w:r w:rsidRPr="00FA6BC9">
        <w:rPr>
          <w:rFonts w:ascii="Courier New" w:hAnsi="Courier New" w:cs="Courier New"/>
          <w:color w:val="005696"/>
        </w:rPr>
        <w:t>EMPHASIZED</w:t>
      </w:r>
      <w:r w:rsidRPr="00FA6BC9">
        <w:t xml:space="preserve">, are to be interpreted as described in </w:t>
      </w:r>
      <w:bookmarkEnd w:id="16"/>
      <w:r w:rsidR="004A4768" w:rsidRPr="00FA6BC9">
        <w:fldChar w:fldCharType="begin"/>
      </w:r>
      <w:r w:rsidRPr="00FA6BC9">
        <w:instrText xml:space="preserve"> HYPERLINK "http://specification.sifinfo.org/Implementation/2.4/References.html" \l "RFC2119" </w:instrText>
      </w:r>
      <w:r w:rsidR="004A4768" w:rsidRPr="00FA6BC9">
        <w:fldChar w:fldCharType="separate"/>
      </w:r>
      <w:r w:rsidRPr="00FA6BC9">
        <w:rPr>
          <w:color w:val="005696"/>
        </w:rPr>
        <w:t>[RFC 2119]</w:t>
      </w:r>
      <w:r w:rsidR="004A4768" w:rsidRPr="00FA6BC9">
        <w:fldChar w:fldCharType="end"/>
      </w:r>
      <w:r w:rsidRPr="00FA6BC9">
        <w:t xml:space="preserve">. </w:t>
      </w:r>
    </w:p>
    <w:p w:rsidR="00FA6BC9" w:rsidRPr="00FA6BC9" w:rsidRDefault="00FA6BC9" w:rsidP="00FA6BC9">
      <w:pPr>
        <w:spacing w:before="360" w:after="225"/>
        <w:outlineLvl w:val="2"/>
        <w:rPr>
          <w:b/>
          <w:bCs/>
          <w:color w:val="005696"/>
          <w:sz w:val="27"/>
          <w:szCs w:val="27"/>
        </w:rPr>
      </w:pPr>
      <w:bookmarkStart w:id="17" w:name="_Toc271175866"/>
      <w:bookmarkStart w:id="18" w:name="XMLDiagrams"/>
      <w:r w:rsidRPr="00FA6BC9">
        <w:rPr>
          <w:b/>
          <w:bCs/>
          <w:color w:val="005696"/>
          <w:sz w:val="27"/>
          <w:szCs w:val="27"/>
        </w:rPr>
        <w:t>2.2.6 XML Diagrams</w:t>
      </w:r>
      <w:bookmarkEnd w:id="17"/>
    </w:p>
    <w:p w:rsidR="00FA6BC9" w:rsidRPr="00FA6BC9" w:rsidRDefault="00FA6BC9" w:rsidP="00FA6BC9">
      <w:pPr>
        <w:spacing w:before="100" w:beforeAutospacing="1" w:after="100" w:afterAutospacing="1"/>
      </w:pPr>
      <w:r w:rsidRPr="00FA6BC9">
        <w:t xml:space="preserve">Quick overviews of XML structures, including messages, objects, common elements and types, are provided in XML diagrams. The following diagram illustrates the conventions typically encountered in SIF. </w:t>
      </w:r>
    </w:p>
    <w:p w:rsidR="00FA6BC9" w:rsidRPr="00FA6BC9" w:rsidRDefault="00FA6BC9" w:rsidP="00FA6BC9">
      <w:pPr>
        <w:spacing w:before="100" w:beforeAutospacing="1" w:after="100" w:afterAutospacing="1"/>
      </w:pPr>
      <w:bookmarkStart w:id="19" w:name="Figure2261XMLDiagramConventions"/>
      <w:bookmarkEnd w:id="18"/>
      <w:r>
        <w:rPr>
          <w:noProof/>
        </w:rPr>
        <w:lastRenderedPageBreak/>
        <w:drawing>
          <wp:inline distT="0" distB="0" distL="0" distR="0">
            <wp:extent cx="8572500" cy="6210300"/>
            <wp:effectExtent l="19050" t="0" r="0" b="0"/>
            <wp:docPr id="2" name="Picture 2" descr="http://specification.sifinfo.org/Implementation/2.4/images/Sequence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cification.sifinfo.org/Implementation/2.4/images/SequenceElement.png"/>
                    <pic:cNvPicPr>
                      <a:picLocks noChangeAspect="1" noChangeArrowheads="1"/>
                    </pic:cNvPicPr>
                  </pic:nvPicPr>
                  <pic:blipFill>
                    <a:blip r:embed="rId19" cstate="print"/>
                    <a:srcRect/>
                    <a:stretch>
                      <a:fillRect/>
                    </a:stretch>
                  </pic:blipFill>
                  <pic:spPr bwMode="auto">
                    <a:xfrm>
                      <a:off x="0" y="0"/>
                      <a:ext cx="8572500" cy="6210300"/>
                    </a:xfrm>
                    <a:prstGeom prst="rect">
                      <a:avLst/>
                    </a:prstGeom>
                    <a:noFill/>
                    <a:ln w="9525">
                      <a:noFill/>
                      <a:miter lim="800000"/>
                      <a:headEnd/>
                      <a:tailEnd/>
                    </a:ln>
                  </pic:spPr>
                </pic:pic>
              </a:graphicData>
            </a:graphic>
          </wp:inline>
        </w:drawing>
      </w:r>
    </w:p>
    <w:p w:rsidR="00FA6BC9" w:rsidRPr="00FA6BC9" w:rsidRDefault="00FA6BC9" w:rsidP="00FA6BC9">
      <w:r w:rsidRPr="00FA6BC9">
        <w:rPr>
          <w:i/>
          <w:iCs/>
          <w:sz w:val="20"/>
        </w:rPr>
        <w:t>Figure 2.2.6-1: XML Diagram Conventions</w:t>
      </w:r>
      <w:r w:rsidRPr="00FA6BC9">
        <w:t xml:space="preserve"> </w:t>
      </w:r>
    </w:p>
    <w:p w:rsidR="00FA6BC9" w:rsidRPr="00FA6BC9" w:rsidRDefault="00FA6BC9" w:rsidP="00FA6BC9">
      <w:pPr>
        <w:spacing w:before="100" w:beforeAutospacing="1" w:after="100" w:afterAutospacing="1"/>
      </w:pPr>
      <w:r w:rsidRPr="00FA6BC9">
        <w:t xml:space="preserve">XML elements are represented by rectangles with the name of the element in the upper portion and the type, if any, in the lower portion. Attributes are represented in the same fashion, but have an </w:t>
      </w:r>
      <w:r w:rsidRPr="00FA6BC9">
        <w:rPr>
          <w:rFonts w:ascii="Courier New" w:hAnsi="Courier New" w:cs="Courier New"/>
          <w:sz w:val="20"/>
        </w:rPr>
        <w:t>@</w:t>
      </w:r>
      <w:r w:rsidRPr="00FA6BC9">
        <w:t xml:space="preserve"> icon rather than a SIF icon. Elements and attributes that are optional have a circled </w:t>
      </w:r>
      <w:r w:rsidRPr="00FA6BC9">
        <w:rPr>
          <w:rFonts w:ascii="Courier New" w:hAnsi="Courier New" w:cs="Courier New"/>
          <w:sz w:val="20"/>
        </w:rPr>
        <w:t>?</w:t>
      </w:r>
      <w:r w:rsidRPr="00FA6BC9">
        <w:t xml:space="preserve"> (0 or 1 occurrence) to the left of the rectangle. Optional and mandatory repeatable elements are indicated by a circled </w:t>
      </w:r>
      <w:r w:rsidRPr="00FA6BC9">
        <w:rPr>
          <w:rFonts w:ascii="Courier New" w:hAnsi="Courier New" w:cs="Courier New"/>
          <w:sz w:val="20"/>
        </w:rPr>
        <w:t>*</w:t>
      </w:r>
      <w:r w:rsidRPr="00FA6BC9">
        <w:t xml:space="preserve"> (0 or more occurrences) and </w:t>
      </w:r>
      <w:r w:rsidRPr="00FA6BC9">
        <w:rPr>
          <w:rFonts w:ascii="Courier New" w:hAnsi="Courier New" w:cs="Courier New"/>
          <w:sz w:val="20"/>
        </w:rPr>
        <w:t>+</w:t>
      </w:r>
      <w:r w:rsidRPr="00FA6BC9">
        <w:t xml:space="preserve"> (1 or more occurrences), respectively. Element attributes are grouped together in a rectangular block and connected to the element with a line that turns at right angles. Ordered sequences of XML elements are bracketed by lines that turn at right angles. </w:t>
      </w:r>
      <w:r w:rsidRPr="00FA6BC9">
        <w:lastRenderedPageBreak/>
        <w:t xml:space="preserve">When a choice of XML elements is indicated, the elements are bracketed by angled lines. A choice of elements can occur within an element, or may be an unnamed choice of elements. </w:t>
      </w:r>
    </w:p>
    <w:p w:rsidR="00FA6BC9" w:rsidRPr="00FA6BC9" w:rsidRDefault="00FA6BC9" w:rsidP="00FA6BC9">
      <w:pPr>
        <w:spacing w:before="100" w:beforeAutospacing="1" w:after="100" w:afterAutospacing="1"/>
      </w:pPr>
      <w:r w:rsidRPr="00FA6BC9">
        <w:t>XML types are represented using the same conventions as for XML elements, though the type portion of the rectangle typically indicates a base type, if any.</w:t>
      </w:r>
    </w:p>
    <w:p w:rsidR="00FA6BC9" w:rsidRPr="00FA6BC9" w:rsidRDefault="00FA6BC9" w:rsidP="00FA6BC9">
      <w:pPr>
        <w:spacing w:before="100" w:beforeAutospacing="1" w:after="100" w:afterAutospacing="1"/>
      </w:pPr>
      <w:r w:rsidRPr="00FA6BC9">
        <w:t xml:space="preserve">The type name of any element, attribute or type may be prefixed with a </w:t>
      </w:r>
      <w:r w:rsidRPr="00FA6BC9">
        <w:rPr>
          <w:rFonts w:ascii="Courier New" w:hAnsi="Courier New" w:cs="Courier New"/>
          <w:sz w:val="20"/>
        </w:rPr>
        <w:t>↓</w:t>
      </w:r>
      <w:r w:rsidRPr="00FA6BC9">
        <w:t xml:space="preserve">, indicating the type is restricted in some fashion by one or more XML Schema facets (e.g. enumeration). When the type is a union of types, a list of types is presented, each type separated by </w:t>
      </w:r>
      <w:r w:rsidRPr="00FA6BC9">
        <w:rPr>
          <w:rFonts w:ascii="Courier New" w:hAnsi="Courier New" w:cs="Courier New"/>
          <w:sz w:val="20"/>
        </w:rPr>
        <w:t>|</w:t>
      </w:r>
      <w:r w:rsidRPr="00FA6BC9">
        <w:t xml:space="preserve">; if the list of union types is long, the list may be marked with ellipses, e.g., </w:t>
      </w:r>
      <w:r w:rsidRPr="00FA6BC9">
        <w:rPr>
          <w:rFonts w:ascii="Courier New" w:hAnsi="Courier New" w:cs="Courier New"/>
          <w:sz w:val="20"/>
        </w:rPr>
        <w:t>| ...</w:t>
      </w:r>
    </w:p>
    <w:p w:rsidR="00FA6BC9" w:rsidRPr="00FA6BC9" w:rsidRDefault="00FA6BC9" w:rsidP="00FA6BC9">
      <w:pPr>
        <w:spacing w:before="100" w:beforeAutospacing="1" w:after="100" w:afterAutospacing="1"/>
      </w:pPr>
      <w:r w:rsidRPr="00FA6BC9">
        <w:t>In an actual XML diagram, element, type and attribute rectangles are usually linked to their corresponding definitions/descriptions in accompanying tables.</w:t>
      </w:r>
    </w:p>
    <w:p w:rsidR="00FA6BC9" w:rsidRPr="00FA6BC9" w:rsidRDefault="00FA6BC9" w:rsidP="00FA6BC9">
      <w:pPr>
        <w:spacing w:before="405" w:after="270"/>
        <w:outlineLvl w:val="1"/>
        <w:rPr>
          <w:b/>
          <w:bCs/>
          <w:color w:val="005696"/>
          <w:sz w:val="36"/>
          <w:szCs w:val="36"/>
        </w:rPr>
      </w:pPr>
      <w:bookmarkStart w:id="20" w:name="_Toc271175867"/>
      <w:bookmarkStart w:id="21" w:name="VersionNumbers"/>
      <w:bookmarkEnd w:id="19"/>
      <w:r w:rsidRPr="00FA6BC9">
        <w:rPr>
          <w:b/>
          <w:bCs/>
          <w:color w:val="005696"/>
          <w:sz w:val="36"/>
          <w:szCs w:val="36"/>
        </w:rPr>
        <w:t>2.3 Version Numbers</w:t>
      </w:r>
      <w:bookmarkEnd w:id="20"/>
    </w:p>
    <w:p w:rsidR="00FA6BC9" w:rsidRPr="00FA6BC9" w:rsidRDefault="00FA6BC9" w:rsidP="00FA6BC9">
      <w:pPr>
        <w:spacing w:before="100" w:beforeAutospacing="1" w:after="100" w:afterAutospacing="1"/>
      </w:pPr>
      <w:r w:rsidRPr="00FA6BC9">
        <w:t>The SIF Implementation Specification uses the following version numbering scheme:</w:t>
      </w:r>
    </w:p>
    <w:p w:rsidR="00FA6BC9" w:rsidRPr="00FA6BC9" w:rsidRDefault="00FA6BC9" w:rsidP="00FA6BC9">
      <w:pPr>
        <w:spacing w:before="100" w:beforeAutospacing="1" w:after="100" w:afterAutospacing="1"/>
      </w:pPr>
      <w:r w:rsidRPr="00FA6BC9">
        <w:rPr>
          <w:i/>
          <w:iCs/>
          <w:color w:val="005696"/>
        </w:rPr>
        <w:t>major version</w:t>
      </w:r>
      <w:r w:rsidRPr="00FA6BC9">
        <w:t xml:space="preserve"> </w:t>
      </w:r>
      <w:r w:rsidRPr="00FA6BC9">
        <w:rPr>
          <w:rFonts w:ascii="Courier New" w:hAnsi="Courier New" w:cs="Courier New"/>
          <w:sz w:val="20"/>
        </w:rPr>
        <w:t>.</w:t>
      </w:r>
      <w:r w:rsidRPr="00FA6BC9">
        <w:t xml:space="preserve"> </w:t>
      </w:r>
      <w:r w:rsidRPr="00FA6BC9">
        <w:rPr>
          <w:i/>
          <w:iCs/>
          <w:color w:val="005696"/>
        </w:rPr>
        <w:t>minor version</w:t>
      </w:r>
      <w:r w:rsidRPr="00FA6BC9">
        <w:t xml:space="preserve"> </w:t>
      </w:r>
      <w:r w:rsidRPr="00FA6BC9">
        <w:rPr>
          <w:rFonts w:ascii="Courier New" w:hAnsi="Courier New" w:cs="Courier New"/>
          <w:sz w:val="20"/>
        </w:rPr>
        <w:t>r</w:t>
      </w:r>
      <w:r w:rsidRPr="00FA6BC9">
        <w:t xml:space="preserve"> </w:t>
      </w:r>
      <w:r w:rsidRPr="00FA6BC9">
        <w:rPr>
          <w:i/>
          <w:iCs/>
          <w:color w:val="005696"/>
        </w:rPr>
        <w:t>revision number</w:t>
      </w:r>
      <w:r w:rsidRPr="00FA6BC9">
        <w:t xml:space="preserve"> </w:t>
      </w:r>
    </w:p>
    <w:p w:rsidR="00FA6BC9" w:rsidRPr="00FA6BC9" w:rsidRDefault="00FA6BC9" w:rsidP="00FA6BC9">
      <w:pPr>
        <w:spacing w:before="100" w:beforeAutospacing="1" w:after="100" w:afterAutospacing="1"/>
      </w:pPr>
      <w:r w:rsidRPr="00FA6BC9">
        <w:t xml:space="preserve">Major versions typically introduce additions/changes to the SIF infrastructure and/or data model changes that impact a significant percentage of SIF-enabled applications (e.g. making previously optional elements mandatory, removal of deprecated objects, elements or values). The first release of a major version has a minor version of </w:t>
      </w:r>
      <w:r w:rsidRPr="00FA6BC9">
        <w:rPr>
          <w:rFonts w:ascii="Courier New" w:hAnsi="Courier New" w:cs="Courier New"/>
          <w:sz w:val="20"/>
        </w:rPr>
        <w:t>0</w:t>
      </w:r>
      <w:r w:rsidRPr="00FA6BC9">
        <w:t xml:space="preserve"> (</w:t>
      </w:r>
      <w:r w:rsidRPr="00FA6BC9">
        <w:rPr>
          <w:rFonts w:ascii="Courier New" w:hAnsi="Courier New" w:cs="Courier New"/>
          <w:sz w:val="20"/>
        </w:rPr>
        <w:t>2.0</w:t>
      </w:r>
      <w:r w:rsidRPr="00FA6BC9">
        <w:t xml:space="preserve">); major version numbers start at </w:t>
      </w:r>
      <w:r w:rsidRPr="00FA6BC9">
        <w:rPr>
          <w:rFonts w:ascii="Courier New" w:hAnsi="Courier New" w:cs="Courier New"/>
          <w:sz w:val="20"/>
        </w:rPr>
        <w:t>1</w:t>
      </w:r>
      <w:r w:rsidRPr="00FA6BC9">
        <w:t xml:space="preserve"> and are incremented as major versions are released (</w:t>
      </w:r>
      <w:r w:rsidRPr="00FA6BC9">
        <w:rPr>
          <w:rFonts w:ascii="Courier New" w:hAnsi="Courier New" w:cs="Courier New"/>
          <w:sz w:val="20"/>
        </w:rPr>
        <w:t>1.0</w:t>
      </w:r>
      <w:r w:rsidRPr="00FA6BC9">
        <w:t xml:space="preserve">, </w:t>
      </w:r>
      <w:r w:rsidRPr="00FA6BC9">
        <w:rPr>
          <w:rFonts w:ascii="Courier New" w:hAnsi="Courier New" w:cs="Courier New"/>
          <w:sz w:val="20"/>
        </w:rPr>
        <w:t>2.0</w:t>
      </w:r>
      <w:r w:rsidRPr="00FA6BC9">
        <w:t xml:space="preserve">, </w:t>
      </w:r>
      <w:r w:rsidRPr="00FA6BC9">
        <w:rPr>
          <w:rFonts w:ascii="Courier New" w:hAnsi="Courier New" w:cs="Courier New"/>
          <w:sz w:val="20"/>
        </w:rPr>
        <w:t>3.0</w:t>
      </w:r>
      <w:r w:rsidRPr="00FA6BC9">
        <w:t xml:space="preserve">, ...). </w:t>
      </w:r>
    </w:p>
    <w:p w:rsidR="00FA6BC9" w:rsidRPr="00FA6BC9" w:rsidRDefault="00FA6BC9" w:rsidP="00FA6BC9">
      <w:pPr>
        <w:spacing w:before="100" w:beforeAutospacing="1" w:after="100" w:afterAutospacing="1"/>
      </w:pPr>
      <w:r w:rsidRPr="00FA6BC9">
        <w:t xml:space="preserve">Minor releases typically introduce new data objects, or optional additions to data objects, to the marketplace, and may include minor infrastructure additions/changes that do not impact existing SIF-enabled applications and that ZIS vendors have agreed to implement. The first minor version released subsequent to and within a major release has a minor version of </w:t>
      </w:r>
      <w:r w:rsidRPr="00FA6BC9">
        <w:rPr>
          <w:rFonts w:ascii="Courier New" w:hAnsi="Courier New" w:cs="Courier New"/>
          <w:sz w:val="20"/>
        </w:rPr>
        <w:t>1</w:t>
      </w:r>
      <w:r w:rsidRPr="00FA6BC9">
        <w:t xml:space="preserve"> and is incremented as new minor versions are released (</w:t>
      </w:r>
      <w:r w:rsidRPr="00FA6BC9">
        <w:rPr>
          <w:rFonts w:ascii="Courier New" w:hAnsi="Courier New" w:cs="Courier New"/>
          <w:sz w:val="20"/>
        </w:rPr>
        <w:t>2.1</w:t>
      </w:r>
      <w:r w:rsidRPr="00FA6BC9">
        <w:t xml:space="preserve">, </w:t>
      </w:r>
      <w:r w:rsidRPr="00FA6BC9">
        <w:rPr>
          <w:rFonts w:ascii="Courier New" w:hAnsi="Courier New" w:cs="Courier New"/>
          <w:sz w:val="20"/>
        </w:rPr>
        <w:t>2.2</w:t>
      </w:r>
      <w:r w:rsidRPr="00FA6BC9">
        <w:t xml:space="preserve">, ...). If a significant number of minor release features is introduced in a specification, the SIF Association may decide to increment the minor version number by more than </w:t>
      </w:r>
      <w:r w:rsidRPr="00FA6BC9">
        <w:rPr>
          <w:rFonts w:ascii="Courier New" w:hAnsi="Courier New" w:cs="Courier New"/>
          <w:sz w:val="20"/>
        </w:rPr>
        <w:t>1</w:t>
      </w:r>
      <w:r w:rsidRPr="00FA6BC9">
        <w:t xml:space="preserve"> (e.g. </w:t>
      </w:r>
      <w:r w:rsidRPr="00FA6BC9">
        <w:rPr>
          <w:rFonts w:ascii="Courier New" w:hAnsi="Courier New" w:cs="Courier New"/>
          <w:sz w:val="20"/>
        </w:rPr>
        <w:t>1.1</w:t>
      </w:r>
      <w:r w:rsidRPr="00FA6BC9">
        <w:t xml:space="preserve"> to </w:t>
      </w:r>
      <w:r w:rsidRPr="00FA6BC9">
        <w:rPr>
          <w:rFonts w:ascii="Courier New" w:hAnsi="Courier New" w:cs="Courier New"/>
          <w:sz w:val="20"/>
        </w:rPr>
        <w:t>1.5</w:t>
      </w:r>
      <w:r w:rsidRPr="00FA6BC9">
        <w:t xml:space="preserve">), though a number like </w:t>
      </w:r>
      <w:r w:rsidRPr="00FA6BC9">
        <w:rPr>
          <w:rFonts w:ascii="Courier New" w:hAnsi="Courier New" w:cs="Courier New"/>
          <w:sz w:val="20"/>
        </w:rPr>
        <w:t>1.5</w:t>
      </w:r>
      <w:r w:rsidRPr="00FA6BC9">
        <w:t xml:space="preserve"> is not an indication of being halfway to a major release, as minor version numbers may be incremented significantly past </w:t>
      </w:r>
      <w:r w:rsidRPr="00FA6BC9">
        <w:rPr>
          <w:rFonts w:ascii="Courier New" w:hAnsi="Courier New" w:cs="Courier New"/>
          <w:sz w:val="20"/>
        </w:rPr>
        <w:t>10</w:t>
      </w:r>
      <w:r w:rsidRPr="00FA6BC9">
        <w:t xml:space="preserve"> (</w:t>
      </w:r>
      <w:r w:rsidRPr="00FA6BC9">
        <w:rPr>
          <w:rFonts w:ascii="Courier New" w:hAnsi="Courier New" w:cs="Courier New"/>
          <w:sz w:val="20"/>
        </w:rPr>
        <w:t>2.10</w:t>
      </w:r>
      <w:r w:rsidRPr="00FA6BC9">
        <w:t xml:space="preserve">, </w:t>
      </w:r>
      <w:r w:rsidRPr="00FA6BC9">
        <w:rPr>
          <w:rFonts w:ascii="Courier New" w:hAnsi="Courier New" w:cs="Courier New"/>
          <w:sz w:val="20"/>
        </w:rPr>
        <w:t>2.11</w:t>
      </w:r>
      <w:r w:rsidRPr="00FA6BC9">
        <w:t xml:space="preserve">, ...) as data objects and other minor version features are released. </w:t>
      </w:r>
    </w:p>
    <w:p w:rsidR="00FA6BC9" w:rsidRPr="00FA6BC9" w:rsidRDefault="00FA6BC9" w:rsidP="00FA6BC9">
      <w:pPr>
        <w:spacing w:before="100" w:beforeAutospacing="1" w:after="100" w:afterAutospacing="1"/>
      </w:pPr>
      <w:r w:rsidRPr="00FA6BC9">
        <w:t xml:space="preserve">Corrections resulting from identified errata, as well as textual changes, may be incorporated into a revision release. These typically include minor corrections to messages or data objects, corrections of typographical errors, or corrected/expanded documentation. If major errors in any release are identified, a revision release may incorporate changes more typical of a major or minor release. First major and minor releases have a revision number of </w:t>
      </w:r>
      <w:r w:rsidRPr="00FA6BC9">
        <w:rPr>
          <w:rFonts w:ascii="Courier New" w:hAnsi="Courier New" w:cs="Courier New"/>
          <w:sz w:val="20"/>
        </w:rPr>
        <w:t>0</w:t>
      </w:r>
      <w:r w:rsidRPr="00FA6BC9">
        <w:t>, which is omitted from the version number (</w:t>
      </w:r>
      <w:r w:rsidRPr="00FA6BC9">
        <w:rPr>
          <w:rFonts w:ascii="Courier New" w:hAnsi="Courier New" w:cs="Courier New"/>
          <w:sz w:val="20"/>
        </w:rPr>
        <w:t>2.0</w:t>
      </w:r>
      <w:r w:rsidRPr="00FA6BC9">
        <w:t xml:space="preserve">, not </w:t>
      </w:r>
      <w:r w:rsidRPr="00FA6BC9">
        <w:rPr>
          <w:rFonts w:ascii="Courier New" w:hAnsi="Courier New" w:cs="Courier New"/>
          <w:sz w:val="20"/>
        </w:rPr>
        <w:lastRenderedPageBreak/>
        <w:t>2.0r0</w:t>
      </w:r>
      <w:r w:rsidRPr="00FA6BC9">
        <w:t xml:space="preserve">); subsequent revision numbers start at </w:t>
      </w:r>
      <w:r w:rsidRPr="00FA6BC9">
        <w:rPr>
          <w:rFonts w:ascii="Courier New" w:hAnsi="Courier New" w:cs="Courier New"/>
          <w:sz w:val="20"/>
        </w:rPr>
        <w:t>1</w:t>
      </w:r>
      <w:r w:rsidRPr="00FA6BC9">
        <w:t xml:space="preserve"> and are incremented as new revisions are released (</w:t>
      </w:r>
      <w:r w:rsidRPr="00FA6BC9">
        <w:rPr>
          <w:rFonts w:ascii="Courier New" w:hAnsi="Courier New" w:cs="Courier New"/>
          <w:sz w:val="20"/>
        </w:rPr>
        <w:t>2.0r1</w:t>
      </w:r>
      <w:r w:rsidRPr="00FA6BC9">
        <w:t xml:space="preserve">, </w:t>
      </w:r>
      <w:r w:rsidRPr="00FA6BC9">
        <w:rPr>
          <w:rFonts w:ascii="Courier New" w:hAnsi="Courier New" w:cs="Courier New"/>
          <w:sz w:val="20"/>
        </w:rPr>
        <w:t>2.0r2</w:t>
      </w:r>
      <w:r w:rsidRPr="00FA6BC9">
        <w:t xml:space="preserve">, ...). </w:t>
      </w:r>
    </w:p>
    <w:p w:rsidR="00FA6BC9" w:rsidRPr="00FA6BC9" w:rsidRDefault="00FA6BC9" w:rsidP="00FA6BC9">
      <w:pPr>
        <w:spacing w:before="405" w:after="270"/>
        <w:outlineLvl w:val="1"/>
        <w:rPr>
          <w:b/>
          <w:bCs/>
          <w:color w:val="005696"/>
          <w:sz w:val="36"/>
          <w:szCs w:val="36"/>
        </w:rPr>
      </w:pPr>
      <w:bookmarkStart w:id="22" w:name="_Toc271175868"/>
      <w:bookmarkStart w:id="23" w:name="HighlightedAdditionsChangesSinceVersion2"/>
      <w:bookmarkEnd w:id="21"/>
      <w:r w:rsidRPr="00FA6BC9">
        <w:rPr>
          <w:b/>
          <w:bCs/>
          <w:color w:val="005696"/>
          <w:sz w:val="36"/>
          <w:szCs w:val="36"/>
        </w:rPr>
        <w:t>2.4 Highlighted Additions/Changes Since Version 2.3</w:t>
      </w:r>
      <w:bookmarkEnd w:id="22"/>
    </w:p>
    <w:p w:rsidR="00FA6BC9" w:rsidRPr="00FA6BC9" w:rsidRDefault="00FA6BC9" w:rsidP="00FA6BC9">
      <w:pPr>
        <w:spacing w:before="100" w:beforeAutospacing="1" w:after="100" w:afterAutospacing="1"/>
      </w:pPr>
      <w:r w:rsidRPr="00FA6BC9">
        <w:t>This release contains the following significant updates and extensions to the SIF specification.</w:t>
      </w:r>
    </w:p>
    <w:p w:rsidR="00FA6BC9" w:rsidRPr="00FA6BC9" w:rsidRDefault="00FA6BC9" w:rsidP="00FA6BC9">
      <w:pPr>
        <w:spacing w:before="360" w:after="225"/>
        <w:outlineLvl w:val="2"/>
        <w:rPr>
          <w:b/>
          <w:bCs/>
          <w:color w:val="005696"/>
          <w:sz w:val="27"/>
          <w:szCs w:val="27"/>
        </w:rPr>
      </w:pPr>
      <w:bookmarkStart w:id="24" w:name="_Toc271175869"/>
      <w:bookmarkStart w:id="25" w:name="ZoneServices"/>
      <w:bookmarkEnd w:id="23"/>
      <w:r w:rsidRPr="00FA6BC9">
        <w:rPr>
          <w:b/>
          <w:bCs/>
          <w:color w:val="005696"/>
          <w:sz w:val="27"/>
          <w:szCs w:val="27"/>
        </w:rPr>
        <w:t>2.4.1 Zone Services</w:t>
      </w:r>
      <w:bookmarkEnd w:id="24"/>
    </w:p>
    <w:p w:rsidR="00FA6BC9" w:rsidRPr="00FA6BC9" w:rsidRDefault="00FA6BC9" w:rsidP="00FA6BC9">
      <w:pPr>
        <w:spacing w:before="100" w:beforeAutospacing="1" w:after="100" w:afterAutospacing="1"/>
      </w:pPr>
      <w:r w:rsidRPr="00FA6BC9">
        <w:t>Zone Services is the third major transactional model of the SIF Implementation Specification; joining the publish/subscribe and the request/response functionality. Zone Services provide</w:t>
      </w:r>
      <w:del w:id="26" w:author="Richard Halter" w:date="2010-07-14T19:55:00Z">
        <w:r w:rsidRPr="00FA6BC9" w:rsidDel="005605B1">
          <w:delText>s</w:delText>
        </w:r>
      </w:del>
      <w:r w:rsidRPr="00FA6BC9">
        <w:t xml:space="preserve"> its clients (existing SIF applications and other Zone Services) with the following capabilities:</w:t>
      </w:r>
    </w:p>
    <w:p w:rsidR="00FA6BC9" w:rsidRPr="00FA6BC9" w:rsidRDefault="00FA6BC9" w:rsidP="00FA6BC9">
      <w:pPr>
        <w:numPr>
          <w:ilvl w:val="0"/>
          <w:numId w:val="2"/>
        </w:numPr>
        <w:spacing w:before="100" w:beforeAutospacing="1" w:after="100" w:afterAutospacing="1"/>
        <w:ind w:left="1770"/>
      </w:pPr>
      <w:r w:rsidRPr="00FA6BC9">
        <w:rPr>
          <w:b/>
          <w:bCs/>
          <w:color w:val="005696"/>
        </w:rPr>
        <w:t>Customized Interfaces</w:t>
      </w:r>
      <w:r w:rsidRPr="00FA6BC9">
        <w:t xml:space="preserve"> </w:t>
      </w:r>
    </w:p>
    <w:p w:rsidR="00FA6BC9" w:rsidRPr="00FA6BC9" w:rsidRDefault="00FA6BC9" w:rsidP="00FA6BC9">
      <w:pPr>
        <w:spacing w:before="100" w:beforeAutospacing="1" w:after="100" w:afterAutospacing="1"/>
        <w:ind w:left="1770"/>
      </w:pPr>
      <w:r w:rsidRPr="00FA6BC9">
        <w:t>The supported operations and notifications of a Zone Service can extend beyond the “create/read/update/delete” (CRUD) data interface of an object provider.</w:t>
      </w:r>
    </w:p>
    <w:p w:rsidR="00FA6BC9" w:rsidRPr="00FA6BC9" w:rsidRDefault="00FA6BC9" w:rsidP="00FA6BC9">
      <w:pPr>
        <w:numPr>
          <w:ilvl w:val="0"/>
          <w:numId w:val="2"/>
        </w:numPr>
        <w:spacing w:before="100" w:beforeAutospacing="1" w:after="100" w:afterAutospacing="1"/>
        <w:ind w:left="1770"/>
      </w:pPr>
      <w:r w:rsidRPr="00FA6BC9">
        <w:rPr>
          <w:b/>
          <w:bCs/>
          <w:color w:val="005696"/>
        </w:rPr>
        <w:t>Process Choreographies</w:t>
      </w:r>
      <w:r w:rsidRPr="00FA6BC9">
        <w:t xml:space="preserve"> </w:t>
      </w:r>
    </w:p>
    <w:p w:rsidR="00FA6BC9" w:rsidRPr="00FA6BC9" w:rsidRDefault="00FA6BC9" w:rsidP="00FA6BC9">
      <w:pPr>
        <w:spacing w:before="100" w:beforeAutospacing="1" w:after="100" w:afterAutospacing="1"/>
        <w:ind w:left="1770"/>
      </w:pPr>
      <w:r w:rsidRPr="00FA6BC9">
        <w:t>A Zone Service interface can encapsulate the implementation details of a stateful process that includes multiple transactions.</w:t>
      </w:r>
    </w:p>
    <w:p w:rsidR="00FA6BC9" w:rsidRPr="00FA6BC9" w:rsidRDefault="00FA6BC9" w:rsidP="00FA6BC9">
      <w:pPr>
        <w:numPr>
          <w:ilvl w:val="0"/>
          <w:numId w:val="2"/>
        </w:numPr>
        <w:spacing w:before="100" w:beforeAutospacing="1" w:after="100" w:afterAutospacing="1"/>
        <w:ind w:left="1770"/>
      </w:pPr>
      <w:r w:rsidRPr="00FA6BC9">
        <w:rPr>
          <w:b/>
          <w:bCs/>
          <w:color w:val="005696"/>
        </w:rPr>
        <w:t>Customized Data Collections</w:t>
      </w:r>
      <w:r w:rsidRPr="00FA6BC9">
        <w:t xml:space="preserve"> </w:t>
      </w:r>
    </w:p>
    <w:p w:rsidR="00FA6BC9" w:rsidRPr="00FA6BC9" w:rsidRDefault="00FA6BC9" w:rsidP="00FA6BC9">
      <w:pPr>
        <w:spacing w:before="100" w:beforeAutospacing="1" w:after="100" w:afterAutospacing="1"/>
        <w:ind w:left="1770"/>
      </w:pPr>
      <w:r w:rsidRPr="00FA6BC9">
        <w:t xml:space="preserve">A Zone Service response can package together data elements from multiple data objects of different types, effectively encapsulating the SIF Data Object hierarchy. </w:t>
      </w:r>
    </w:p>
    <w:p w:rsidR="00FA6BC9" w:rsidRPr="00FA6BC9" w:rsidRDefault="00FA6BC9" w:rsidP="00FA6BC9">
      <w:pPr>
        <w:spacing w:before="100" w:beforeAutospacing="1" w:after="100" w:afterAutospacing="1"/>
      </w:pPr>
      <w:r w:rsidRPr="00FA6BC9">
        <w:t>Four new messages were added to the SIF infrastructure to support these capabilities: ServiceInput, ServiceOutput, ServiceNotification, and CancelServiceInputs. Message processing choreographies are described in Section 4: Messaging and message contents are defined in Section 5: Infrastructure.</w:t>
      </w:r>
    </w:p>
    <w:p w:rsidR="00FA6BC9" w:rsidRPr="00FA6BC9" w:rsidRDefault="00FA6BC9" w:rsidP="00FA6BC9">
      <w:pPr>
        <w:spacing w:before="100" w:beforeAutospacing="1" w:after="100" w:afterAutospacing="1"/>
      </w:pPr>
      <w:r w:rsidRPr="00FA6BC9">
        <w:t xml:space="preserve">Three sets of Zone Services are included with this release, all of which are defined in Section 7: Zone Services. </w:t>
      </w:r>
    </w:p>
    <w:p w:rsidR="00FA6BC9" w:rsidRPr="00FA6BC9" w:rsidRDefault="00FA6BC9" w:rsidP="00FA6BC9">
      <w:pPr>
        <w:numPr>
          <w:ilvl w:val="0"/>
          <w:numId w:val="3"/>
        </w:numPr>
        <w:spacing w:before="100" w:beforeAutospacing="1" w:after="100" w:afterAutospacing="1"/>
        <w:ind w:left="1770"/>
      </w:pPr>
      <w:r w:rsidRPr="00FA6BC9">
        <w:t xml:space="preserve">Student and Staff Identifier </w:t>
      </w:r>
    </w:p>
    <w:p w:rsidR="00FA6BC9" w:rsidRPr="00FA6BC9" w:rsidRDefault="00FA6BC9" w:rsidP="00FA6BC9">
      <w:pPr>
        <w:numPr>
          <w:ilvl w:val="0"/>
          <w:numId w:val="3"/>
        </w:numPr>
        <w:spacing w:before="100" w:beforeAutospacing="1" w:after="100" w:afterAutospacing="1"/>
        <w:ind w:left="1770"/>
      </w:pPr>
      <w:r w:rsidRPr="00FA6BC9">
        <w:t xml:space="preserve">Assessment </w:t>
      </w:r>
    </w:p>
    <w:p w:rsidR="00FA6BC9" w:rsidRPr="00FA6BC9" w:rsidRDefault="00FA6BC9" w:rsidP="00FA6BC9">
      <w:pPr>
        <w:numPr>
          <w:ilvl w:val="0"/>
          <w:numId w:val="3"/>
        </w:numPr>
        <w:spacing w:before="100" w:beforeAutospacing="1" w:after="100" w:afterAutospacing="1"/>
        <w:ind w:left="1770"/>
      </w:pPr>
      <w:r w:rsidRPr="00FA6BC9">
        <w:t xml:space="preserve">Student Record Exchange </w:t>
      </w:r>
    </w:p>
    <w:p w:rsidR="00FA6BC9" w:rsidRPr="00FA6BC9" w:rsidRDefault="00FA6BC9" w:rsidP="00FA6BC9">
      <w:pPr>
        <w:spacing w:before="100" w:beforeAutospacing="1" w:after="100" w:afterAutospacing="1"/>
      </w:pPr>
      <w:r w:rsidRPr="00FA6BC9">
        <w:t>The specific changes are detailed below.</w:t>
      </w:r>
    </w:p>
    <w:p w:rsidR="00FA6BC9" w:rsidRPr="00FA6BC9" w:rsidRDefault="00FA6BC9" w:rsidP="00FA6BC9">
      <w:pPr>
        <w:numPr>
          <w:ilvl w:val="0"/>
          <w:numId w:val="4"/>
        </w:numPr>
        <w:spacing w:before="100" w:beforeAutospacing="1" w:after="100" w:afterAutospacing="1"/>
        <w:ind w:left="1770"/>
      </w:pPr>
      <w:r w:rsidRPr="00FA6BC9">
        <w:lastRenderedPageBreak/>
        <w:t xml:space="preserve">Added SIF Zone Services Infrastructure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serviceAgencyStudentIdRequest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serviceAgencyStudentIdManagement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serviceAgencyStaffIdRequest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serviceAgencyStaffIdManagement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serviceAssessmentProcessing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serviceAssessmentAdministration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serviceSREBroker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serviceSREPublisher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serviceSREConsumer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serviceSREDemographicRecordConsumer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serviceSREAcademicRecordConsumer </w:t>
      </w:r>
    </w:p>
    <w:p w:rsidR="00FA6BC9" w:rsidRPr="00FA6BC9" w:rsidRDefault="00FA6BC9" w:rsidP="00FA6BC9">
      <w:pPr>
        <w:numPr>
          <w:ilvl w:val="0"/>
          <w:numId w:val="4"/>
        </w:numPr>
        <w:spacing w:before="100" w:beforeAutospacing="1" w:after="100" w:afterAutospacing="1"/>
        <w:ind w:left="1770"/>
      </w:pPr>
      <w:r w:rsidRPr="00FA6BC9">
        <w:t xml:space="preserve">Added new SIF Zone Service serviceSRESpecialEducationRecordConsumer </w:t>
      </w:r>
    </w:p>
    <w:p w:rsidR="00FA6BC9" w:rsidRPr="00FA6BC9" w:rsidRDefault="00FA6BC9" w:rsidP="00FA6BC9">
      <w:pPr>
        <w:spacing w:before="360" w:after="225"/>
        <w:outlineLvl w:val="2"/>
        <w:rPr>
          <w:b/>
          <w:bCs/>
          <w:color w:val="005696"/>
          <w:sz w:val="27"/>
          <w:szCs w:val="27"/>
        </w:rPr>
      </w:pPr>
      <w:bookmarkStart w:id="27" w:name="_Toc271175870"/>
      <w:bookmarkStart w:id="28" w:name="DataModel"/>
      <w:bookmarkEnd w:id="25"/>
      <w:r w:rsidRPr="00FA6BC9">
        <w:rPr>
          <w:b/>
          <w:bCs/>
          <w:color w:val="005696"/>
          <w:sz w:val="27"/>
          <w:szCs w:val="27"/>
        </w:rPr>
        <w:t>2.4.2 Data Model</w:t>
      </w:r>
      <w:bookmarkEnd w:id="27"/>
    </w:p>
    <w:p w:rsidR="00FA6BC9" w:rsidRPr="00FA6BC9" w:rsidRDefault="00FA6BC9" w:rsidP="00FA6BC9">
      <w:pPr>
        <w:spacing w:before="100" w:beforeAutospacing="1" w:after="100" w:afterAutospacing="1"/>
      </w:pPr>
      <w:r w:rsidRPr="00FA6BC9">
        <w:t>Data Model changes were made for Instructional Services, Student Record Exchange, Assessment, Special Programs, Student Information Systems and Metadata. The specific changes are detailed below.</w:t>
      </w:r>
    </w:p>
    <w:p w:rsidR="00FA6BC9" w:rsidRPr="00FA6BC9" w:rsidRDefault="00FA6BC9" w:rsidP="00FA6BC9">
      <w:pPr>
        <w:numPr>
          <w:ilvl w:val="0"/>
          <w:numId w:val="5"/>
        </w:numPr>
        <w:spacing w:before="100" w:beforeAutospacing="1" w:after="100" w:afterAutospacing="1"/>
        <w:ind w:left="1770"/>
      </w:pPr>
      <w:r w:rsidRPr="00FA6BC9">
        <w:t xml:space="preserve">Added code set value(s) to 1048 Secondary Incident Behavior </w:t>
      </w:r>
    </w:p>
    <w:p w:rsidR="00FA6BC9" w:rsidRPr="00FA6BC9" w:rsidRDefault="00FA6BC9" w:rsidP="00FA6BC9">
      <w:pPr>
        <w:numPr>
          <w:ilvl w:val="0"/>
          <w:numId w:val="5"/>
        </w:numPr>
        <w:spacing w:before="100" w:beforeAutospacing="1" w:after="100" w:afterAutospacing="1"/>
        <w:ind w:left="1770"/>
      </w:pPr>
      <w:r w:rsidRPr="00FA6BC9">
        <w:t xml:space="preserve">Added code set value(s) to LearningStandardDocument/Source </w:t>
      </w:r>
    </w:p>
    <w:p w:rsidR="00FA6BC9" w:rsidRPr="00FA6BC9" w:rsidRDefault="00FA6BC9" w:rsidP="00FA6BC9">
      <w:pPr>
        <w:numPr>
          <w:ilvl w:val="0"/>
          <w:numId w:val="5"/>
        </w:numPr>
        <w:spacing w:before="100" w:beforeAutospacing="1" w:after="100" w:afterAutospacing="1"/>
        <w:ind w:left="1770"/>
      </w:pPr>
      <w:r w:rsidRPr="00FA6BC9">
        <w:t xml:space="preserve">Added code set value(s) to ProgramStatus/Code </w:t>
      </w:r>
    </w:p>
    <w:p w:rsidR="00FA6BC9" w:rsidRPr="00FA6BC9" w:rsidRDefault="00FA6BC9" w:rsidP="00FA6BC9">
      <w:pPr>
        <w:numPr>
          <w:ilvl w:val="0"/>
          <w:numId w:val="5"/>
        </w:numPr>
        <w:spacing w:before="100" w:beforeAutospacing="1" w:after="100" w:afterAutospacing="1"/>
        <w:ind w:left="1770"/>
      </w:pPr>
      <w:r w:rsidRPr="00FA6BC9">
        <w:t xml:space="preserve">Added code set value(s) to StudentPlacement/FrequencyTime/Code </w:t>
      </w:r>
    </w:p>
    <w:p w:rsidR="00FA6BC9" w:rsidRPr="00FA6BC9" w:rsidRDefault="00FA6BC9" w:rsidP="00FA6BC9">
      <w:pPr>
        <w:numPr>
          <w:ilvl w:val="0"/>
          <w:numId w:val="5"/>
        </w:numPr>
        <w:spacing w:before="100" w:beforeAutospacing="1" w:after="100" w:afterAutospacing="1"/>
        <w:ind w:left="1770"/>
      </w:pPr>
      <w:r w:rsidRPr="00FA6BC9">
        <w:t xml:space="preserve">Added common element ExtendedTechnicalRequirements </w:t>
      </w:r>
    </w:p>
    <w:p w:rsidR="00FA6BC9" w:rsidRPr="00FA6BC9" w:rsidRDefault="00FA6BC9" w:rsidP="00FA6BC9">
      <w:pPr>
        <w:numPr>
          <w:ilvl w:val="0"/>
          <w:numId w:val="5"/>
        </w:numPr>
        <w:spacing w:before="100" w:beforeAutospacing="1" w:after="100" w:afterAutospacing="1"/>
        <w:ind w:left="1770"/>
      </w:pPr>
      <w:r w:rsidRPr="00FA6BC9">
        <w:t xml:space="preserve">Added common element OtherIdList </w:t>
      </w:r>
    </w:p>
    <w:p w:rsidR="00FA6BC9" w:rsidRPr="00FA6BC9" w:rsidRDefault="00FA6BC9" w:rsidP="00FA6BC9">
      <w:pPr>
        <w:numPr>
          <w:ilvl w:val="0"/>
          <w:numId w:val="5"/>
        </w:numPr>
        <w:spacing w:before="100" w:beforeAutospacing="1" w:after="100" w:afterAutospacing="1"/>
        <w:ind w:left="1770"/>
      </w:pPr>
      <w:r w:rsidRPr="00FA6BC9">
        <w:t xml:space="preserve">Added common element PersonInfo </w:t>
      </w:r>
    </w:p>
    <w:p w:rsidR="00FA6BC9" w:rsidRPr="00FA6BC9" w:rsidRDefault="00FA6BC9" w:rsidP="00FA6BC9">
      <w:pPr>
        <w:numPr>
          <w:ilvl w:val="0"/>
          <w:numId w:val="5"/>
        </w:numPr>
        <w:spacing w:before="100" w:beforeAutospacing="1" w:after="100" w:afterAutospacing="1"/>
        <w:ind w:left="1770"/>
      </w:pPr>
      <w:r w:rsidRPr="00FA6BC9">
        <w:t xml:space="preserve">Added element Activity/ExtendedTechnicalRequirements </w:t>
      </w:r>
    </w:p>
    <w:p w:rsidR="00FA6BC9" w:rsidRPr="00FA6BC9" w:rsidRDefault="00FA6BC9" w:rsidP="00FA6BC9">
      <w:pPr>
        <w:numPr>
          <w:ilvl w:val="0"/>
          <w:numId w:val="5"/>
        </w:numPr>
        <w:spacing w:before="100" w:beforeAutospacing="1" w:after="100" w:afterAutospacing="1"/>
        <w:ind w:left="1770"/>
      </w:pPr>
      <w:r w:rsidRPr="00FA6BC9">
        <w:t xml:space="preserve">Added element AssessmentItem/ItemScoreMaximum </w:t>
      </w:r>
    </w:p>
    <w:p w:rsidR="00FA6BC9" w:rsidRPr="00FA6BC9" w:rsidRDefault="00FA6BC9" w:rsidP="00FA6BC9">
      <w:pPr>
        <w:numPr>
          <w:ilvl w:val="0"/>
          <w:numId w:val="5"/>
        </w:numPr>
        <w:spacing w:before="100" w:beforeAutospacing="1" w:after="100" w:afterAutospacing="1"/>
        <w:ind w:left="1770"/>
      </w:pPr>
      <w:r w:rsidRPr="00FA6BC9">
        <w:t xml:space="preserve">Added element AssessmentItem/ItemScoreMinimum </w:t>
      </w:r>
    </w:p>
    <w:p w:rsidR="00FA6BC9" w:rsidRPr="00FA6BC9" w:rsidRDefault="00FA6BC9" w:rsidP="00FA6BC9">
      <w:pPr>
        <w:numPr>
          <w:ilvl w:val="0"/>
          <w:numId w:val="5"/>
        </w:numPr>
        <w:spacing w:before="100" w:beforeAutospacing="1" w:after="100" w:afterAutospacing="1"/>
        <w:ind w:left="1770"/>
      </w:pPr>
      <w:r w:rsidRPr="00FA6BC9">
        <w:t xml:space="preserve">Added element AssessmentItem/PerformanceLevels </w:t>
      </w:r>
    </w:p>
    <w:p w:rsidR="00FA6BC9" w:rsidRPr="00FA6BC9" w:rsidRDefault="00FA6BC9" w:rsidP="00FA6BC9">
      <w:pPr>
        <w:numPr>
          <w:ilvl w:val="0"/>
          <w:numId w:val="5"/>
        </w:numPr>
        <w:spacing w:before="100" w:beforeAutospacing="1" w:after="100" w:afterAutospacing="1"/>
        <w:ind w:left="1770"/>
      </w:pPr>
      <w:r w:rsidRPr="00FA6BC9">
        <w:t xml:space="preserve">Added element AssessmentSubTest/Abbreviation </w:t>
      </w:r>
    </w:p>
    <w:p w:rsidR="00FA6BC9" w:rsidRPr="00FA6BC9" w:rsidRDefault="00FA6BC9" w:rsidP="00FA6BC9">
      <w:pPr>
        <w:numPr>
          <w:ilvl w:val="0"/>
          <w:numId w:val="5"/>
        </w:numPr>
        <w:spacing w:before="100" w:beforeAutospacing="1" w:after="100" w:afterAutospacing="1"/>
        <w:ind w:left="1770"/>
      </w:pPr>
      <w:r w:rsidRPr="00FA6BC9">
        <w:t xml:space="preserve">Added element AssessmentSubTest/ContainerOnly </w:t>
      </w:r>
    </w:p>
    <w:p w:rsidR="00FA6BC9" w:rsidRPr="00FA6BC9" w:rsidRDefault="00FA6BC9" w:rsidP="00FA6BC9">
      <w:pPr>
        <w:numPr>
          <w:ilvl w:val="0"/>
          <w:numId w:val="5"/>
        </w:numPr>
        <w:spacing w:before="100" w:beforeAutospacing="1" w:after="100" w:afterAutospacing="1"/>
        <w:ind w:left="1770"/>
      </w:pPr>
      <w:r w:rsidRPr="00FA6BC9">
        <w:t xml:space="preserve">Added element AssessmentSubTest/Description </w:t>
      </w:r>
    </w:p>
    <w:p w:rsidR="00FA6BC9" w:rsidRPr="00FA6BC9" w:rsidRDefault="00FA6BC9" w:rsidP="00FA6BC9">
      <w:pPr>
        <w:numPr>
          <w:ilvl w:val="0"/>
          <w:numId w:val="5"/>
        </w:numPr>
        <w:spacing w:before="100" w:beforeAutospacing="1" w:after="100" w:afterAutospacing="1"/>
        <w:ind w:left="1770"/>
      </w:pPr>
      <w:r w:rsidRPr="00FA6BC9">
        <w:t xml:space="preserve">Added element AssessmentSubTest/NumberOfItems </w:t>
      </w:r>
    </w:p>
    <w:p w:rsidR="00FA6BC9" w:rsidRPr="00FA6BC9" w:rsidRDefault="00FA6BC9" w:rsidP="00FA6BC9">
      <w:pPr>
        <w:numPr>
          <w:ilvl w:val="0"/>
          <w:numId w:val="5"/>
        </w:numPr>
        <w:spacing w:before="100" w:beforeAutospacing="1" w:after="100" w:afterAutospacing="1"/>
        <w:ind w:left="1770"/>
      </w:pPr>
      <w:r w:rsidRPr="00FA6BC9">
        <w:t xml:space="preserve">Added element Assignment/ExtendedTechnicalRequirements </w:t>
      </w:r>
    </w:p>
    <w:p w:rsidR="00FA6BC9" w:rsidRPr="00FA6BC9" w:rsidRDefault="00FA6BC9" w:rsidP="00FA6BC9">
      <w:pPr>
        <w:numPr>
          <w:ilvl w:val="0"/>
          <w:numId w:val="5"/>
        </w:numPr>
        <w:spacing w:before="100" w:beforeAutospacing="1" w:after="100" w:afterAutospacing="1"/>
        <w:ind w:left="1770"/>
      </w:pPr>
      <w:r w:rsidRPr="00FA6BC9">
        <w:t xml:space="preserve">Added element CalendarDate/BellScheduleDayList </w:t>
      </w:r>
    </w:p>
    <w:p w:rsidR="00FA6BC9" w:rsidRPr="00FA6BC9" w:rsidRDefault="00FA6BC9" w:rsidP="00FA6BC9">
      <w:pPr>
        <w:numPr>
          <w:ilvl w:val="0"/>
          <w:numId w:val="5"/>
        </w:numPr>
        <w:spacing w:before="100" w:beforeAutospacing="1" w:after="100" w:afterAutospacing="1"/>
        <w:ind w:left="1770"/>
      </w:pPr>
      <w:r w:rsidRPr="00FA6BC9">
        <w:t xml:space="preserve">Added element Demographics/FirstUSEnrollment </w:t>
      </w:r>
    </w:p>
    <w:p w:rsidR="00FA6BC9" w:rsidRPr="00FA6BC9" w:rsidRDefault="00FA6BC9" w:rsidP="00FA6BC9">
      <w:pPr>
        <w:numPr>
          <w:ilvl w:val="0"/>
          <w:numId w:val="5"/>
        </w:numPr>
        <w:spacing w:before="100" w:beforeAutospacing="1" w:after="100" w:afterAutospacing="1"/>
        <w:ind w:left="1770"/>
      </w:pPr>
      <w:r w:rsidRPr="00FA6BC9">
        <w:t xml:space="preserve">Added element DisciplineIncident/IncidentActionList </w:t>
      </w:r>
    </w:p>
    <w:p w:rsidR="00FA6BC9" w:rsidRPr="00FA6BC9" w:rsidRDefault="00FA6BC9" w:rsidP="00FA6BC9">
      <w:pPr>
        <w:numPr>
          <w:ilvl w:val="0"/>
          <w:numId w:val="5"/>
        </w:numPr>
        <w:spacing w:before="100" w:beforeAutospacing="1" w:after="100" w:afterAutospacing="1"/>
        <w:ind w:left="1770"/>
      </w:pPr>
      <w:r w:rsidRPr="00FA6BC9">
        <w:t xml:space="preserve">Added element DisciplineIncident/IncidentDescription </w:t>
      </w:r>
    </w:p>
    <w:p w:rsidR="00FA6BC9" w:rsidRPr="00FA6BC9" w:rsidRDefault="00FA6BC9" w:rsidP="00FA6BC9">
      <w:pPr>
        <w:numPr>
          <w:ilvl w:val="0"/>
          <w:numId w:val="5"/>
        </w:numPr>
        <w:spacing w:before="100" w:beforeAutospacing="1" w:after="100" w:afterAutospacing="1"/>
        <w:ind w:left="1770"/>
      </w:pPr>
      <w:r w:rsidRPr="00FA6BC9">
        <w:t xml:space="preserve">Added element DisciplineIncident/OffenderList/Offender/ManifestationDetermination/MeetingOutcome </w:t>
      </w:r>
    </w:p>
    <w:p w:rsidR="00FA6BC9" w:rsidRPr="00FA6BC9" w:rsidRDefault="00FA6BC9" w:rsidP="00FA6BC9">
      <w:pPr>
        <w:numPr>
          <w:ilvl w:val="0"/>
          <w:numId w:val="5"/>
        </w:numPr>
        <w:spacing w:before="100" w:beforeAutospacing="1" w:after="100" w:afterAutospacing="1"/>
        <w:ind w:left="1770"/>
      </w:pPr>
      <w:r w:rsidRPr="00FA6BC9">
        <w:lastRenderedPageBreak/>
        <w:t xml:space="preserve">Added element DisciplineIncident/OffenderList/Offender/RelatedToList </w:t>
      </w:r>
    </w:p>
    <w:p w:rsidR="00FA6BC9" w:rsidRPr="00FA6BC9" w:rsidRDefault="00FA6BC9" w:rsidP="00FA6BC9">
      <w:pPr>
        <w:numPr>
          <w:ilvl w:val="0"/>
          <w:numId w:val="5"/>
        </w:numPr>
        <w:spacing w:before="100" w:beforeAutospacing="1" w:after="100" w:afterAutospacing="1"/>
        <w:ind w:left="1770"/>
      </w:pPr>
      <w:r w:rsidRPr="00FA6BC9">
        <w:t xml:space="preserve">Added element DisciplineIncident/OffenderList/Offender/WeaponTypeList </w:t>
      </w:r>
    </w:p>
    <w:p w:rsidR="00FA6BC9" w:rsidRPr="00FA6BC9" w:rsidRDefault="00FA6BC9" w:rsidP="00FA6BC9">
      <w:pPr>
        <w:numPr>
          <w:ilvl w:val="0"/>
          <w:numId w:val="5"/>
        </w:numPr>
        <w:spacing w:before="100" w:beforeAutospacing="1" w:after="100" w:afterAutospacing="1"/>
        <w:ind w:left="1770"/>
      </w:pPr>
      <w:r w:rsidRPr="00FA6BC9">
        <w:t xml:space="preserve">Added element EducationFilter/LearningObjectives </w:t>
      </w:r>
    </w:p>
    <w:p w:rsidR="00FA6BC9" w:rsidRPr="00FA6BC9" w:rsidRDefault="00FA6BC9" w:rsidP="00FA6BC9">
      <w:pPr>
        <w:numPr>
          <w:ilvl w:val="0"/>
          <w:numId w:val="5"/>
        </w:numPr>
        <w:spacing w:before="100" w:beforeAutospacing="1" w:after="100" w:afterAutospacing="1"/>
        <w:ind w:left="1770"/>
      </w:pPr>
      <w:r w:rsidRPr="00FA6BC9">
        <w:t xml:space="preserve">Added element EducationFilter/ResourceTypes </w:t>
      </w:r>
    </w:p>
    <w:p w:rsidR="00FA6BC9" w:rsidRPr="00FA6BC9" w:rsidRDefault="00FA6BC9" w:rsidP="00FA6BC9">
      <w:pPr>
        <w:numPr>
          <w:ilvl w:val="0"/>
          <w:numId w:val="5"/>
        </w:numPr>
        <w:spacing w:before="100" w:beforeAutospacing="1" w:after="100" w:afterAutospacing="1"/>
        <w:ind w:left="1770"/>
      </w:pPr>
      <w:r w:rsidRPr="00FA6BC9">
        <w:t xml:space="preserve">Added element EducationFilter/Summary </w:t>
      </w:r>
    </w:p>
    <w:p w:rsidR="00FA6BC9" w:rsidRPr="00FA6BC9" w:rsidRDefault="00FA6BC9" w:rsidP="00FA6BC9">
      <w:pPr>
        <w:numPr>
          <w:ilvl w:val="0"/>
          <w:numId w:val="5"/>
        </w:numPr>
        <w:spacing w:before="100" w:beforeAutospacing="1" w:after="100" w:afterAutospacing="1"/>
        <w:ind w:left="1770"/>
      </w:pPr>
      <w:r w:rsidRPr="00FA6BC9">
        <w:t xml:space="preserve">Added element EducationFilter/Title </w:t>
      </w:r>
    </w:p>
    <w:p w:rsidR="00FA6BC9" w:rsidRPr="00FA6BC9" w:rsidRDefault="00FA6BC9" w:rsidP="00FA6BC9">
      <w:pPr>
        <w:numPr>
          <w:ilvl w:val="0"/>
          <w:numId w:val="5"/>
        </w:numPr>
        <w:spacing w:before="100" w:beforeAutospacing="1" w:after="100" w:afterAutospacing="1"/>
        <w:ind w:left="1770"/>
      </w:pPr>
      <w:r w:rsidRPr="00FA6BC9">
        <w:t xml:space="preserve">Added element LearningStandardItem/Level4 </w:t>
      </w:r>
    </w:p>
    <w:p w:rsidR="00FA6BC9" w:rsidRPr="00FA6BC9" w:rsidRDefault="00FA6BC9" w:rsidP="00FA6BC9">
      <w:pPr>
        <w:numPr>
          <w:ilvl w:val="0"/>
          <w:numId w:val="5"/>
        </w:numPr>
        <w:spacing w:before="100" w:beforeAutospacing="1" w:after="100" w:afterAutospacing="1"/>
        <w:ind w:left="1770"/>
      </w:pPr>
      <w:r w:rsidRPr="00FA6BC9">
        <w:t xml:space="preserve">Added element LearningStandardItem/Level5 </w:t>
      </w:r>
    </w:p>
    <w:p w:rsidR="00FA6BC9" w:rsidRPr="00FA6BC9" w:rsidRDefault="00FA6BC9" w:rsidP="00FA6BC9">
      <w:pPr>
        <w:numPr>
          <w:ilvl w:val="0"/>
          <w:numId w:val="5"/>
        </w:numPr>
        <w:spacing w:before="100" w:beforeAutospacing="1" w:after="100" w:afterAutospacing="1"/>
        <w:ind w:left="1770"/>
      </w:pPr>
      <w:r w:rsidRPr="00FA6BC9">
        <w:t xml:space="preserve">Added element MeetingTime/TimetableDay </w:t>
      </w:r>
    </w:p>
    <w:p w:rsidR="00FA6BC9" w:rsidRPr="00FA6BC9" w:rsidRDefault="00FA6BC9" w:rsidP="00FA6BC9">
      <w:pPr>
        <w:numPr>
          <w:ilvl w:val="0"/>
          <w:numId w:val="5"/>
        </w:numPr>
        <w:spacing w:before="100" w:beforeAutospacing="1" w:after="100" w:afterAutospacing="1"/>
        <w:ind w:left="1770"/>
      </w:pPr>
      <w:r w:rsidRPr="00FA6BC9">
        <w:t xml:space="preserve">Added element MeetingTime/TimetablePeriod </w:t>
      </w:r>
    </w:p>
    <w:p w:rsidR="00FA6BC9" w:rsidRPr="00FA6BC9" w:rsidRDefault="00FA6BC9" w:rsidP="00FA6BC9">
      <w:pPr>
        <w:numPr>
          <w:ilvl w:val="0"/>
          <w:numId w:val="5"/>
        </w:numPr>
        <w:spacing w:before="100" w:beforeAutospacing="1" w:after="100" w:afterAutospacing="1"/>
        <w:ind w:left="1770"/>
      </w:pPr>
      <w:r w:rsidRPr="00FA6BC9">
        <w:t xml:space="preserve">Added element SectionInfo/BellScheduleInfoRefId </w:t>
      </w:r>
    </w:p>
    <w:p w:rsidR="00FA6BC9" w:rsidRPr="00FA6BC9" w:rsidRDefault="00FA6BC9" w:rsidP="00FA6BC9">
      <w:pPr>
        <w:numPr>
          <w:ilvl w:val="0"/>
          <w:numId w:val="5"/>
        </w:numPr>
        <w:spacing w:before="100" w:beforeAutospacing="1" w:after="100" w:afterAutospacing="1"/>
        <w:ind w:left="1770"/>
      </w:pPr>
      <w:r w:rsidRPr="00FA6BC9">
        <w:t xml:space="preserve">Added element SectionInfo/CountForAttendance </w:t>
      </w:r>
    </w:p>
    <w:p w:rsidR="00FA6BC9" w:rsidRPr="00FA6BC9" w:rsidRDefault="00FA6BC9" w:rsidP="00FA6BC9">
      <w:pPr>
        <w:numPr>
          <w:ilvl w:val="0"/>
          <w:numId w:val="5"/>
        </w:numPr>
        <w:spacing w:before="100" w:beforeAutospacing="1" w:after="100" w:afterAutospacing="1"/>
        <w:ind w:left="1770"/>
      </w:pPr>
      <w:r w:rsidRPr="00FA6BC9">
        <w:t xml:space="preserve">Added element SectionInfo/CourseSection </w:t>
      </w:r>
    </w:p>
    <w:p w:rsidR="00FA6BC9" w:rsidRPr="00FA6BC9" w:rsidRDefault="00FA6BC9" w:rsidP="00FA6BC9">
      <w:pPr>
        <w:numPr>
          <w:ilvl w:val="0"/>
          <w:numId w:val="5"/>
        </w:numPr>
        <w:spacing w:before="100" w:beforeAutospacing="1" w:after="100" w:afterAutospacing="1"/>
        <w:ind w:left="1770"/>
      </w:pPr>
      <w:r w:rsidRPr="00FA6BC9">
        <w:t xml:space="preserve">Added element SectionInfo/SectionCode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StudentAcademicRecord/CourseHistory/Term/Courses/Course/MarkingPeriods/MarkingPeriod/CourseCreditsEarned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StudentAcademicRecord/CourseHistory/Term/Courses/Course/SectionInfoData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StudentAcademicRecord/EnrollmentHistory/StudentSchoolEnrollmentData/EntryType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StudentAcademicRecord/EnrollmentHistory/StudentSchoolEnrollmentData/ExitStatus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StudentAcademicRecord/EnrollmentHistory/StudentSchoolEnrollmentData/ExitType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StudentAcademicRecord/EnrollmentHistory/StudentSchoolEnrollmentData/GradeLevel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StudentAcademicRecord/EnrollmentHistory/StudentSchoolEnrollmentData/StudentLEARelationship </w:t>
      </w:r>
    </w:p>
    <w:p w:rsidR="00FA6BC9" w:rsidRPr="00FA6BC9" w:rsidRDefault="00FA6BC9" w:rsidP="00FA6BC9">
      <w:pPr>
        <w:numPr>
          <w:ilvl w:val="0"/>
          <w:numId w:val="5"/>
        </w:numPr>
        <w:spacing w:before="100" w:beforeAutospacing="1" w:after="100" w:afterAutospacing="1"/>
        <w:ind w:left="1770"/>
      </w:pPr>
      <w:r w:rsidRPr="00FA6BC9">
        <w:t xml:space="preserve">Added element StudentAcademicRecord/EnrollmentHistory/StudentSchoolEnrollmentData/StudentSchoolRelationship </w:t>
      </w:r>
    </w:p>
    <w:p w:rsidR="00FA6BC9" w:rsidRPr="00FA6BC9" w:rsidRDefault="00FA6BC9" w:rsidP="00FA6BC9">
      <w:pPr>
        <w:numPr>
          <w:ilvl w:val="0"/>
          <w:numId w:val="5"/>
        </w:numPr>
        <w:spacing w:before="100" w:beforeAutospacing="1" w:after="100" w:afterAutospacing="1"/>
        <w:ind w:left="1770"/>
      </w:pPr>
      <w:r w:rsidRPr="00FA6BC9">
        <w:t xml:space="preserve">Added element StudentAttendanceSummary/StudentSchoolEnrollmentRefId </w:t>
      </w:r>
    </w:p>
    <w:p w:rsidR="00FA6BC9" w:rsidRPr="00FA6BC9" w:rsidRDefault="00FA6BC9" w:rsidP="00FA6BC9">
      <w:pPr>
        <w:numPr>
          <w:ilvl w:val="0"/>
          <w:numId w:val="5"/>
        </w:numPr>
        <w:spacing w:before="100" w:beforeAutospacing="1" w:after="100" w:afterAutospacing="1"/>
        <w:ind w:left="1770"/>
      </w:pPr>
      <w:r w:rsidRPr="00FA6BC9">
        <w:t xml:space="preserve">Added element StudentDemographicRecord/StudentPersonalData/Demographics/CountryOfBirth </w:t>
      </w:r>
    </w:p>
    <w:p w:rsidR="00FA6BC9" w:rsidRPr="00FA6BC9" w:rsidRDefault="00FA6BC9" w:rsidP="00FA6BC9">
      <w:pPr>
        <w:numPr>
          <w:ilvl w:val="0"/>
          <w:numId w:val="5"/>
        </w:numPr>
        <w:spacing w:before="100" w:beforeAutospacing="1" w:after="100" w:afterAutospacing="1"/>
        <w:ind w:left="1770"/>
      </w:pPr>
      <w:r w:rsidRPr="00FA6BC9">
        <w:lastRenderedPageBreak/>
        <w:t xml:space="preserve">Added element StudentDemographicRecord/StudentPersonalData/Demographics/DwellingArrangement </w:t>
      </w:r>
    </w:p>
    <w:p w:rsidR="00FA6BC9" w:rsidRPr="00FA6BC9" w:rsidRDefault="00FA6BC9" w:rsidP="00FA6BC9">
      <w:pPr>
        <w:numPr>
          <w:ilvl w:val="0"/>
          <w:numId w:val="5"/>
        </w:numPr>
        <w:spacing w:before="100" w:beforeAutospacing="1" w:after="100" w:afterAutospacing="1"/>
        <w:ind w:left="1770"/>
      </w:pPr>
      <w:r w:rsidRPr="00FA6BC9">
        <w:t xml:space="preserve">Added element StudentDemographicRecord/StudentPersonalData/Demographics/HispanicLatino </w:t>
      </w:r>
    </w:p>
    <w:p w:rsidR="00FA6BC9" w:rsidRPr="00FA6BC9" w:rsidRDefault="00FA6BC9" w:rsidP="00FA6BC9">
      <w:pPr>
        <w:numPr>
          <w:ilvl w:val="0"/>
          <w:numId w:val="5"/>
        </w:numPr>
        <w:spacing w:before="100" w:beforeAutospacing="1" w:after="100" w:afterAutospacing="1"/>
        <w:ind w:left="1770"/>
      </w:pPr>
      <w:r w:rsidRPr="00FA6BC9">
        <w:t xml:space="preserve">Added element StudentParticipation/AdditionalProgramAvailabilityList </w:t>
      </w:r>
    </w:p>
    <w:p w:rsidR="00FA6BC9" w:rsidRPr="00FA6BC9" w:rsidRDefault="00FA6BC9" w:rsidP="00FA6BC9">
      <w:pPr>
        <w:numPr>
          <w:ilvl w:val="0"/>
          <w:numId w:val="5"/>
        </w:numPr>
        <w:spacing w:before="100" w:beforeAutospacing="1" w:after="100" w:afterAutospacing="1"/>
        <w:ind w:left="1770"/>
      </w:pPr>
      <w:r w:rsidRPr="00FA6BC9">
        <w:t xml:space="preserve">Added element StudentParticipation/CaseManager </w:t>
      </w:r>
    </w:p>
    <w:p w:rsidR="00FA6BC9" w:rsidRPr="00FA6BC9" w:rsidRDefault="00FA6BC9" w:rsidP="00FA6BC9">
      <w:pPr>
        <w:numPr>
          <w:ilvl w:val="0"/>
          <w:numId w:val="5"/>
        </w:numPr>
        <w:spacing w:before="100" w:beforeAutospacing="1" w:after="100" w:afterAutospacing="1"/>
        <w:ind w:left="1770"/>
      </w:pPr>
      <w:r w:rsidRPr="00FA6BC9">
        <w:t xml:space="preserve">Added element StudentResponseSet/Items/Item/ItemAidSetUsed </w:t>
      </w:r>
    </w:p>
    <w:p w:rsidR="00FA6BC9" w:rsidRPr="00FA6BC9" w:rsidRDefault="00FA6BC9" w:rsidP="00FA6BC9">
      <w:pPr>
        <w:numPr>
          <w:ilvl w:val="0"/>
          <w:numId w:val="5"/>
        </w:numPr>
        <w:spacing w:before="100" w:beforeAutospacing="1" w:after="100" w:afterAutospacing="1"/>
        <w:ind w:left="1770"/>
      </w:pPr>
      <w:r w:rsidRPr="00FA6BC9">
        <w:t xml:space="preserve">Added element StudentResponseSet/Items/Item/ItemScore </w:t>
      </w:r>
    </w:p>
    <w:p w:rsidR="00FA6BC9" w:rsidRPr="00FA6BC9" w:rsidRDefault="00FA6BC9" w:rsidP="00FA6BC9">
      <w:pPr>
        <w:numPr>
          <w:ilvl w:val="0"/>
          <w:numId w:val="5"/>
        </w:numPr>
        <w:spacing w:before="100" w:beforeAutospacing="1" w:after="100" w:afterAutospacing="1"/>
        <w:ind w:left="1770"/>
      </w:pPr>
      <w:r w:rsidRPr="00FA6BC9">
        <w:t xml:space="preserve">Added element StudentSchoolEnrollment/PromotionInfo/Nonpromotion </w:t>
      </w:r>
    </w:p>
    <w:p w:rsidR="00FA6BC9" w:rsidRPr="00FA6BC9" w:rsidRDefault="00FA6BC9" w:rsidP="00FA6BC9">
      <w:pPr>
        <w:numPr>
          <w:ilvl w:val="0"/>
          <w:numId w:val="5"/>
        </w:numPr>
        <w:spacing w:before="100" w:beforeAutospacing="1" w:after="100" w:afterAutospacing="1"/>
        <w:ind w:left="1770"/>
      </w:pPr>
      <w:r w:rsidRPr="00FA6BC9">
        <w:t xml:space="preserve">Added element StudentSchoolEnrollment/PromotionInfo/Promotion </w:t>
      </w:r>
    </w:p>
    <w:p w:rsidR="00FA6BC9" w:rsidRPr="00FA6BC9" w:rsidRDefault="00FA6BC9" w:rsidP="00FA6BC9">
      <w:pPr>
        <w:numPr>
          <w:ilvl w:val="0"/>
          <w:numId w:val="5"/>
        </w:numPr>
        <w:spacing w:before="100" w:beforeAutospacing="1" w:after="100" w:afterAutospacing="1"/>
        <w:ind w:left="1770"/>
      </w:pPr>
      <w:r w:rsidRPr="00FA6BC9">
        <w:t xml:space="preserve">Added element StudentScoreSet/Scores/Score/Description </w:t>
      </w:r>
    </w:p>
    <w:p w:rsidR="00FA6BC9" w:rsidRPr="00FA6BC9" w:rsidRDefault="00FA6BC9" w:rsidP="00FA6BC9">
      <w:pPr>
        <w:numPr>
          <w:ilvl w:val="0"/>
          <w:numId w:val="5"/>
        </w:numPr>
        <w:spacing w:before="100" w:beforeAutospacing="1" w:after="100" w:afterAutospacing="1"/>
        <w:ind w:left="1770"/>
      </w:pPr>
      <w:r w:rsidRPr="00FA6BC9">
        <w:t xml:space="preserve">Added element StudentScoreSet/Scores/Score/NumberOfResponses </w:t>
      </w:r>
    </w:p>
    <w:p w:rsidR="00FA6BC9" w:rsidRPr="00FA6BC9" w:rsidRDefault="00FA6BC9" w:rsidP="00FA6BC9">
      <w:pPr>
        <w:numPr>
          <w:ilvl w:val="0"/>
          <w:numId w:val="5"/>
        </w:numPr>
        <w:spacing w:before="100" w:beforeAutospacing="1" w:after="100" w:afterAutospacing="1"/>
        <w:ind w:left="1770"/>
      </w:pPr>
      <w:r w:rsidRPr="00FA6BC9">
        <w:t xml:space="preserve">Added element StudentSpecialEducationRecord/StudentParticipationData/StudentSpecialEducationFTE </w:t>
      </w:r>
    </w:p>
    <w:p w:rsidR="00FA6BC9" w:rsidRPr="00FA6BC9" w:rsidRDefault="00FA6BC9" w:rsidP="00FA6BC9">
      <w:pPr>
        <w:numPr>
          <w:ilvl w:val="0"/>
          <w:numId w:val="5"/>
        </w:numPr>
        <w:spacing w:before="100" w:beforeAutospacing="1" w:after="100" w:afterAutospacing="1"/>
        <w:ind w:left="1770"/>
      </w:pPr>
      <w:r w:rsidRPr="00FA6BC9">
        <w:t xml:space="preserve">Added element StudentSpecialEducationRecord/StudentParticipationList </w:t>
      </w:r>
    </w:p>
    <w:p w:rsidR="00FA6BC9" w:rsidRPr="00FA6BC9" w:rsidRDefault="00FA6BC9" w:rsidP="00FA6BC9">
      <w:pPr>
        <w:numPr>
          <w:ilvl w:val="0"/>
          <w:numId w:val="5"/>
        </w:numPr>
        <w:spacing w:before="100" w:beforeAutospacing="1" w:after="100" w:afterAutospacing="1"/>
        <w:ind w:left="1770"/>
      </w:pPr>
      <w:r w:rsidRPr="00FA6BC9">
        <w:t xml:space="preserve">Added element StudentSpecialEducationRecord/StudentPlacementList </w:t>
      </w:r>
    </w:p>
    <w:p w:rsidR="00FA6BC9" w:rsidRPr="00FA6BC9" w:rsidRDefault="00FA6BC9" w:rsidP="00FA6BC9">
      <w:pPr>
        <w:numPr>
          <w:ilvl w:val="0"/>
          <w:numId w:val="5"/>
        </w:numPr>
        <w:spacing w:before="100" w:beforeAutospacing="1" w:after="100" w:afterAutospacing="1"/>
        <w:ind w:left="1770"/>
      </w:pPr>
      <w:r w:rsidRPr="00FA6BC9">
        <w:t xml:space="preserve">Added object BellSchedule </w:t>
      </w:r>
    </w:p>
    <w:p w:rsidR="00FA6BC9" w:rsidRPr="00FA6BC9" w:rsidRDefault="00FA6BC9" w:rsidP="00FA6BC9">
      <w:pPr>
        <w:numPr>
          <w:ilvl w:val="0"/>
          <w:numId w:val="5"/>
        </w:numPr>
        <w:spacing w:before="100" w:beforeAutospacing="1" w:after="100" w:afterAutospacing="1"/>
        <w:ind w:left="1770"/>
      </w:pPr>
      <w:r w:rsidRPr="00FA6BC9">
        <w:t xml:space="preserve">Added object ContentCatalog </w:t>
      </w:r>
    </w:p>
    <w:p w:rsidR="00FA6BC9" w:rsidRPr="00FA6BC9" w:rsidRDefault="00FA6BC9" w:rsidP="00FA6BC9">
      <w:pPr>
        <w:numPr>
          <w:ilvl w:val="0"/>
          <w:numId w:val="5"/>
        </w:numPr>
        <w:spacing w:before="100" w:beforeAutospacing="1" w:after="100" w:afterAutospacing="1"/>
        <w:ind w:left="1770"/>
      </w:pPr>
      <w:r w:rsidRPr="00FA6BC9">
        <w:t xml:space="preserve">Added object StudentContactPersonal </w:t>
      </w:r>
    </w:p>
    <w:p w:rsidR="00FA6BC9" w:rsidRPr="00FA6BC9" w:rsidRDefault="00FA6BC9" w:rsidP="00FA6BC9">
      <w:pPr>
        <w:numPr>
          <w:ilvl w:val="0"/>
          <w:numId w:val="5"/>
        </w:numPr>
        <w:spacing w:before="100" w:beforeAutospacing="1" w:after="100" w:afterAutospacing="1"/>
        <w:ind w:left="1770"/>
      </w:pPr>
      <w:r w:rsidRPr="00FA6BC9">
        <w:t xml:space="preserve">Added object StudentContactRelationship </w:t>
      </w:r>
    </w:p>
    <w:p w:rsidR="00FA6BC9" w:rsidRPr="00FA6BC9" w:rsidRDefault="00FA6BC9" w:rsidP="00FA6BC9">
      <w:pPr>
        <w:numPr>
          <w:ilvl w:val="0"/>
          <w:numId w:val="5"/>
        </w:numPr>
        <w:spacing w:before="100" w:beforeAutospacing="1" w:after="100" w:afterAutospacing="1"/>
        <w:ind w:left="1770"/>
      </w:pPr>
      <w:r w:rsidRPr="00FA6BC9">
        <w:t xml:space="preserve">Added object StudentSpecialEducationSummary </w:t>
      </w:r>
    </w:p>
    <w:p w:rsidR="00FA6BC9" w:rsidRPr="00FA6BC9" w:rsidRDefault="00FA6BC9" w:rsidP="00FA6BC9">
      <w:pPr>
        <w:numPr>
          <w:ilvl w:val="0"/>
          <w:numId w:val="5"/>
        </w:numPr>
        <w:spacing w:before="100" w:beforeAutospacing="1" w:after="100" w:afterAutospacing="1"/>
        <w:ind w:left="1770"/>
      </w:pPr>
      <w:r w:rsidRPr="00FA6BC9">
        <w:t xml:space="preserve">Corrected description EmployeeContract/BaseSalary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StudentAttendanceSummary/DaysAttended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StudentAttendanceSummary/DaysInMembership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StudentAttendanceSummary/EndDate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StudentAttendanceSummary/EndDay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StudentAttendanceSummary/ExcusedAbsences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StudentAttendanceSummary/FTE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StudentAttendanceSummary/Resident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StudentAttendanceSummary/StartDate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StudentAttendanceSummary/StartDay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StudentAttendanceSummary/UnexcusedAbsences </w:t>
      </w:r>
    </w:p>
    <w:p w:rsidR="00FA6BC9" w:rsidRPr="00FA6BC9" w:rsidRDefault="00FA6BC9" w:rsidP="00FA6BC9">
      <w:pPr>
        <w:numPr>
          <w:ilvl w:val="0"/>
          <w:numId w:val="5"/>
        </w:numPr>
        <w:spacing w:before="100" w:beforeAutospacing="1" w:after="100" w:afterAutospacing="1"/>
        <w:ind w:left="1770"/>
      </w:pPr>
      <w:r w:rsidRPr="00FA6BC9">
        <w:t xml:space="preserve">Updated element description StudentAttendanceSummary </w:t>
      </w:r>
    </w:p>
    <w:p w:rsidR="00FA6BC9" w:rsidRPr="00FA6BC9" w:rsidRDefault="00FA6BC9" w:rsidP="00FA6BC9">
      <w:pPr>
        <w:numPr>
          <w:ilvl w:val="0"/>
          <w:numId w:val="5"/>
        </w:numPr>
        <w:spacing w:before="100" w:beforeAutospacing="1" w:after="100" w:afterAutospacing="1"/>
        <w:ind w:left="1770"/>
      </w:pPr>
      <w:r w:rsidRPr="00FA6BC9">
        <w:t xml:space="preserve">Updated element type StudentContactPersonal/EducationalLevel </w:t>
      </w:r>
    </w:p>
    <w:p w:rsidR="00FA6BC9" w:rsidRPr="00FA6BC9" w:rsidRDefault="00FA6BC9" w:rsidP="00FA6BC9">
      <w:pPr>
        <w:spacing w:before="360" w:after="225"/>
        <w:outlineLvl w:val="2"/>
        <w:rPr>
          <w:b/>
          <w:bCs/>
          <w:color w:val="005696"/>
          <w:sz w:val="27"/>
          <w:szCs w:val="27"/>
        </w:rPr>
      </w:pPr>
      <w:bookmarkStart w:id="29" w:name="_Toc271175871"/>
      <w:bookmarkStart w:id="30" w:name="ContentCatalog"/>
      <w:bookmarkEnd w:id="28"/>
      <w:r w:rsidRPr="00FA6BC9">
        <w:rPr>
          <w:b/>
          <w:bCs/>
          <w:color w:val="005696"/>
          <w:sz w:val="27"/>
          <w:szCs w:val="27"/>
        </w:rPr>
        <w:t>2.4.3 Content Catalog</w:t>
      </w:r>
      <w:bookmarkEnd w:id="29"/>
    </w:p>
    <w:p w:rsidR="00FA6BC9" w:rsidRPr="00FA6BC9" w:rsidRDefault="00FA6BC9" w:rsidP="00FA6BC9">
      <w:pPr>
        <w:spacing w:before="100" w:beforeAutospacing="1" w:after="100" w:afterAutospacing="1"/>
      </w:pPr>
      <w:r w:rsidRPr="00FA6BC9">
        <w:lastRenderedPageBreak/>
        <w:t>The addition of the ContentCatalog object makes it possible to search for relevant instructional assets that reside in multiple content repositories, and return one catalog of those resources.</w:t>
      </w:r>
    </w:p>
    <w:p w:rsidR="00FA6BC9" w:rsidRPr="00FA6BC9" w:rsidRDefault="00FA6BC9" w:rsidP="00FA6BC9">
      <w:pPr>
        <w:spacing w:before="360" w:after="225"/>
        <w:outlineLvl w:val="2"/>
        <w:rPr>
          <w:b/>
          <w:bCs/>
          <w:color w:val="005696"/>
          <w:sz w:val="27"/>
          <w:szCs w:val="27"/>
        </w:rPr>
      </w:pPr>
      <w:bookmarkStart w:id="31" w:name="_Toc271175872"/>
      <w:bookmarkStart w:id="32" w:name="EnhancedSecurity"/>
      <w:bookmarkEnd w:id="30"/>
      <w:r w:rsidRPr="00FA6BC9">
        <w:rPr>
          <w:b/>
          <w:bCs/>
          <w:color w:val="005696"/>
          <w:sz w:val="27"/>
          <w:szCs w:val="27"/>
        </w:rPr>
        <w:t>2.4.4 Enhanced Security</w:t>
      </w:r>
      <w:bookmarkEnd w:id="31"/>
    </w:p>
    <w:p w:rsidR="00FA6BC9" w:rsidRPr="00FA6BC9" w:rsidRDefault="00FA6BC9" w:rsidP="00FA6BC9">
      <w:pPr>
        <w:spacing w:before="100" w:beforeAutospacing="1" w:after="100" w:afterAutospacing="1"/>
      </w:pPr>
      <w:r w:rsidRPr="00FA6BC9">
        <w:t>An XML Filtering capability on both elements and messages has been defined for the ZIS to allow it to implement site-specific data security policies.</w:t>
      </w:r>
    </w:p>
    <w:p w:rsidR="00FA6BC9" w:rsidRPr="00FA6BC9" w:rsidRDefault="00FA6BC9" w:rsidP="00FA6BC9">
      <w:pPr>
        <w:spacing w:before="360" w:after="225"/>
        <w:outlineLvl w:val="2"/>
        <w:rPr>
          <w:b/>
          <w:bCs/>
          <w:color w:val="005696"/>
          <w:sz w:val="27"/>
          <w:szCs w:val="27"/>
        </w:rPr>
      </w:pPr>
      <w:bookmarkStart w:id="33" w:name="_Toc271175873"/>
      <w:bookmarkStart w:id="34" w:name="XSDUpdates"/>
      <w:bookmarkEnd w:id="32"/>
      <w:r w:rsidRPr="00FA6BC9">
        <w:rPr>
          <w:b/>
          <w:bCs/>
          <w:color w:val="005696"/>
          <w:sz w:val="27"/>
          <w:szCs w:val="27"/>
        </w:rPr>
        <w:t>2.4.5 XSD Updates</w:t>
      </w:r>
      <w:bookmarkEnd w:id="33"/>
    </w:p>
    <w:p w:rsidR="00FA6BC9" w:rsidRPr="00FA6BC9" w:rsidRDefault="00FA6BC9" w:rsidP="00FA6BC9">
      <w:pPr>
        <w:spacing w:before="100" w:beforeAutospacing="1" w:after="100" w:afterAutospacing="1"/>
      </w:pPr>
      <w:commentRangeStart w:id="35"/>
      <w:r w:rsidRPr="00FA6BC9">
        <w:t>The</w:t>
      </w:r>
      <w:commentRangeEnd w:id="35"/>
      <w:r w:rsidR="005605B1">
        <w:rPr>
          <w:rStyle w:val="CommentReference"/>
        </w:rPr>
        <w:commentReference w:id="35"/>
      </w:r>
      <w:r w:rsidRPr="00FA6BC9">
        <w:t xml:space="preserve"> way that a choice block is implemented in Data Model objects has been changed. Since SIF Implementation Specification 2.0r1, a choice of elements has been implemented in the schema files as a sequence of optional elements. The requirement to include just one, and only one, of the elements of the choice block has not been enforced in the schema. Infrastructure objects and messages do not use this approach.</w:t>
      </w:r>
    </w:p>
    <w:p w:rsidR="00FA6BC9" w:rsidRPr="00FA6BC9" w:rsidRDefault="00FA6BC9" w:rsidP="00FA6BC9">
      <w:pPr>
        <w:spacing w:before="100" w:beforeAutospacing="1" w:after="100" w:afterAutospacing="1"/>
      </w:pPr>
      <w:r w:rsidRPr="00FA6BC9">
        <w:t>Beginning with version 2.4, the Data Model schema will fully enforce choice blocks by utilizing the xs:choice tag. Agents implementing the Specification as written will not be affected. The following Data Model object schemas will change slightly:</w:t>
      </w:r>
    </w:p>
    <w:p w:rsidR="00FA6BC9" w:rsidRPr="00FA6BC9" w:rsidRDefault="00FA6BC9" w:rsidP="00FA6BC9">
      <w:pPr>
        <w:numPr>
          <w:ilvl w:val="0"/>
          <w:numId w:val="6"/>
        </w:numPr>
        <w:spacing w:before="100" w:beforeAutospacing="1" w:after="100" w:afterAutospacing="1"/>
        <w:ind w:left="1770"/>
      </w:pPr>
      <w:r w:rsidRPr="00FA6BC9">
        <w:t xml:space="preserve">FoodserviceTransaction </w:t>
      </w:r>
    </w:p>
    <w:p w:rsidR="00FA6BC9" w:rsidRPr="00FA6BC9" w:rsidRDefault="00FA6BC9" w:rsidP="00FA6BC9">
      <w:pPr>
        <w:numPr>
          <w:ilvl w:val="0"/>
          <w:numId w:val="6"/>
        </w:numPr>
        <w:spacing w:before="100" w:beforeAutospacing="1" w:after="100" w:afterAutospacing="1"/>
        <w:ind w:left="1770"/>
      </w:pPr>
      <w:r w:rsidRPr="00FA6BC9">
        <w:t xml:space="preserve">ReportManifest </w:t>
      </w:r>
    </w:p>
    <w:p w:rsidR="00FA6BC9" w:rsidRPr="00FA6BC9" w:rsidRDefault="00FA6BC9" w:rsidP="00FA6BC9">
      <w:pPr>
        <w:numPr>
          <w:ilvl w:val="0"/>
          <w:numId w:val="6"/>
        </w:numPr>
        <w:spacing w:before="100" w:beforeAutospacing="1" w:after="100" w:afterAutospacing="1"/>
        <w:ind w:left="1770"/>
      </w:pPr>
      <w:r w:rsidRPr="00FA6BC9">
        <w:t xml:space="preserve">SIF_ReportObject </w:t>
      </w:r>
    </w:p>
    <w:p w:rsidR="00FA6BC9" w:rsidRPr="00FA6BC9" w:rsidRDefault="00FA6BC9" w:rsidP="00FA6BC9">
      <w:pPr>
        <w:numPr>
          <w:ilvl w:val="0"/>
          <w:numId w:val="6"/>
        </w:numPr>
        <w:spacing w:before="100" w:beforeAutospacing="1" w:after="100" w:afterAutospacing="1"/>
        <w:ind w:left="1770"/>
      </w:pPr>
      <w:r w:rsidRPr="00FA6BC9">
        <w:t xml:space="preserve">AbstractContentElementType </w:t>
      </w:r>
    </w:p>
    <w:p w:rsidR="00FA6BC9" w:rsidRPr="00FA6BC9" w:rsidRDefault="00FA6BC9" w:rsidP="00FA6BC9">
      <w:pPr>
        <w:numPr>
          <w:ilvl w:val="0"/>
          <w:numId w:val="6"/>
        </w:numPr>
        <w:spacing w:before="100" w:beforeAutospacing="1" w:after="100" w:afterAutospacing="1"/>
        <w:ind w:left="1770"/>
      </w:pPr>
      <w:r w:rsidRPr="00FA6BC9">
        <w:t xml:space="preserve">AbstractContentPackageType </w:t>
      </w:r>
    </w:p>
    <w:p w:rsidR="00FA6BC9" w:rsidRDefault="00FA6BC9" w:rsidP="00FA6BC9">
      <w:pPr>
        <w:pStyle w:val="Heading1"/>
      </w:pPr>
      <w:bookmarkStart w:id="36" w:name="_Toc271175874"/>
      <w:bookmarkStart w:id="37" w:name="Architecture"/>
      <w:bookmarkEnd w:id="34"/>
      <w:r>
        <w:t xml:space="preserve">3 </w:t>
      </w:r>
      <w:commentRangeStart w:id="38"/>
      <w:r>
        <w:t>Architecture</w:t>
      </w:r>
      <w:commentRangeEnd w:id="38"/>
      <w:r w:rsidR="00BF323E">
        <w:rPr>
          <w:rStyle w:val="CommentReference"/>
          <w:b w:val="0"/>
          <w:bCs w:val="0"/>
          <w:color w:val="auto"/>
          <w:kern w:val="0"/>
        </w:rPr>
        <w:commentReference w:id="38"/>
      </w:r>
      <w:bookmarkEnd w:id="36"/>
    </w:p>
    <w:p w:rsidR="00FA6BC9" w:rsidRDefault="00FA6BC9" w:rsidP="00FA6BC9">
      <w:pPr>
        <w:pStyle w:val="Heading2"/>
      </w:pPr>
      <w:bookmarkStart w:id="39" w:name="_Toc271175875"/>
      <w:bookmarkStart w:id="40" w:name="Assumptions"/>
      <w:bookmarkEnd w:id="37"/>
      <w:r>
        <w:t>3.1 Assumptions</w:t>
      </w:r>
      <w:bookmarkEnd w:id="39"/>
    </w:p>
    <w:p w:rsidR="00FA6BC9" w:rsidRDefault="00FA6BC9" w:rsidP="00FA6BC9">
      <w:pPr>
        <w:pStyle w:val="NormalWeb"/>
      </w:pPr>
      <w:r>
        <w:t>The following assumptions are made of non-technical readers of this specification, especially end users undertaking SIF implementations:</w:t>
      </w:r>
    </w:p>
    <w:p w:rsidR="00FA6BC9" w:rsidRDefault="00FA6BC9" w:rsidP="00FA6BC9">
      <w:pPr>
        <w:numPr>
          <w:ilvl w:val="0"/>
          <w:numId w:val="7"/>
        </w:numPr>
        <w:spacing w:before="100" w:beforeAutospacing="1" w:after="100" w:afterAutospacing="1"/>
      </w:pPr>
      <w:r>
        <w:t xml:space="preserve">A passing familiarity with </w:t>
      </w:r>
      <w:bookmarkEnd w:id="40"/>
      <w:r w:rsidR="004A4768">
        <w:fldChar w:fldCharType="begin"/>
      </w:r>
      <w:r>
        <w:instrText xml:space="preserve"> HYPERLINK "http://specification.sifinfo.org/Implementation/2.4/References.html" \l "XML" </w:instrText>
      </w:r>
      <w:r w:rsidR="004A4768">
        <w:fldChar w:fldCharType="separate"/>
      </w:r>
      <w:r>
        <w:rPr>
          <w:rStyle w:val="Hyperlink"/>
        </w:rPr>
        <w:t>[XML]</w:t>
      </w:r>
      <w:r w:rsidR="004A4768">
        <w:fldChar w:fldCharType="end"/>
      </w:r>
      <w:r>
        <w:t xml:space="preserve"> and its use. Readers lacking this prerequisite are referred to </w:t>
      </w:r>
      <w:hyperlink r:id="rId21" w:anchor="XMLINTRO" w:history="1">
        <w:r>
          <w:rPr>
            <w:rStyle w:val="Hyperlink"/>
          </w:rPr>
          <w:t>[XMLINTRO]</w:t>
        </w:r>
      </w:hyperlink>
      <w:r>
        <w:t xml:space="preserve"> and other ubiquitous materials. </w:t>
      </w:r>
    </w:p>
    <w:p w:rsidR="00FA6BC9" w:rsidRDefault="00FA6BC9" w:rsidP="00FA6BC9">
      <w:pPr>
        <w:numPr>
          <w:ilvl w:val="0"/>
          <w:numId w:val="7"/>
        </w:numPr>
        <w:spacing w:before="100" w:beforeAutospacing="1" w:after="100" w:afterAutospacing="1"/>
      </w:pPr>
      <w:r>
        <w:t xml:space="preserve">A familiarity with HTTP and HTTPS and the security, encryption and authentication features of the latter. These should be familiar to World Wide Web users. </w:t>
      </w:r>
    </w:p>
    <w:p w:rsidR="00FA6BC9" w:rsidRDefault="00FA6BC9" w:rsidP="00FA6BC9">
      <w:pPr>
        <w:numPr>
          <w:ilvl w:val="0"/>
          <w:numId w:val="7"/>
        </w:numPr>
        <w:spacing w:before="100" w:beforeAutospacing="1" w:after="100" w:afterAutospacing="1"/>
      </w:pPr>
      <w:r>
        <w:t xml:space="preserve">A good understanding of the educational data that applications in an implementation store and would benefit from sharing, and the ability to identify equivalents in the SIF Data Model. </w:t>
      </w:r>
    </w:p>
    <w:p w:rsidR="00FA6BC9" w:rsidRDefault="00FA6BC9" w:rsidP="00FA6BC9">
      <w:pPr>
        <w:pStyle w:val="NormalWeb"/>
      </w:pPr>
      <w:r>
        <w:lastRenderedPageBreak/>
        <w:t>They should also be aware that there are numerous third-party products and services available to aid in SIF implementation and integration.</w:t>
      </w:r>
    </w:p>
    <w:p w:rsidR="00FA6BC9" w:rsidRDefault="00FA6BC9" w:rsidP="00FA6BC9">
      <w:pPr>
        <w:pStyle w:val="NormalWeb"/>
      </w:pPr>
      <w:r>
        <w:t>Technical readers implementing SIF software and software solutions, particularly those implementing SIF Agents and Zone Integration Servers from scratch as opposed to using or building upon third-party products and services, should have an understanding of:</w:t>
      </w:r>
    </w:p>
    <w:p w:rsidR="00FA6BC9" w:rsidRDefault="00FA6BC9" w:rsidP="00FA6BC9">
      <w:pPr>
        <w:numPr>
          <w:ilvl w:val="0"/>
          <w:numId w:val="8"/>
        </w:numPr>
        <w:spacing w:before="100" w:beforeAutospacing="1" w:after="100" w:afterAutospacing="1"/>
      </w:pPr>
      <w:r>
        <w:t xml:space="preserve">The subset of HTTP 1.1 </w:t>
      </w:r>
      <w:hyperlink r:id="rId22" w:anchor="RFC2616" w:history="1">
        <w:r>
          <w:rPr>
            <w:rStyle w:val="Hyperlink"/>
          </w:rPr>
          <w:t>[RFC 2616]</w:t>
        </w:r>
      </w:hyperlink>
      <w:r>
        <w:t xml:space="preserve"> referenced in the SIF HTTPS and SIF HTTP Transport Layers. </w:t>
      </w:r>
    </w:p>
    <w:p w:rsidR="00FA6BC9" w:rsidRDefault="00FA6BC9" w:rsidP="00FA6BC9">
      <w:pPr>
        <w:numPr>
          <w:ilvl w:val="0"/>
          <w:numId w:val="8"/>
        </w:numPr>
        <w:spacing w:before="100" w:beforeAutospacing="1" w:after="100" w:afterAutospacing="1"/>
      </w:pPr>
      <w:r>
        <w:t xml:space="preserve">Those portions of TLS 1.0 </w:t>
      </w:r>
      <w:hyperlink r:id="rId23" w:anchor="RFC2246" w:history="1">
        <w:r>
          <w:rPr>
            <w:rStyle w:val="Hyperlink"/>
          </w:rPr>
          <w:t>[RFC 2246]</w:t>
        </w:r>
      </w:hyperlink>
      <w:r>
        <w:t xml:space="preserve">, SSL 3.0 </w:t>
      </w:r>
      <w:hyperlink r:id="rId24" w:anchor="SSL3" w:history="1">
        <w:r>
          <w:rPr>
            <w:rStyle w:val="Hyperlink"/>
          </w:rPr>
          <w:t>[SSL3]</w:t>
        </w:r>
      </w:hyperlink>
      <w:r>
        <w:t xml:space="preserve"> and SSL 2.0 </w:t>
      </w:r>
      <w:hyperlink r:id="rId25" w:anchor="SSL3" w:history="1">
        <w:r>
          <w:rPr>
            <w:rStyle w:val="Hyperlink"/>
          </w:rPr>
          <w:t>[SSL2]</w:t>
        </w:r>
      </w:hyperlink>
      <w:r>
        <w:t xml:space="preserve"> that are applicable to the SIF HTTPS and SIF HTTP Transport Layers, including associated encryption, signature and authentication algorithms, including the use of X.509 certificates. </w:t>
      </w:r>
    </w:p>
    <w:p w:rsidR="00FA6BC9" w:rsidRDefault="00FA6BC9" w:rsidP="00FA6BC9">
      <w:pPr>
        <w:numPr>
          <w:ilvl w:val="0"/>
          <w:numId w:val="8"/>
        </w:numPr>
        <w:spacing w:before="100" w:beforeAutospacing="1" w:after="100" w:afterAutospacing="1"/>
      </w:pPr>
      <w:r>
        <w:t xml:space="preserve">XML 1.0 </w:t>
      </w:r>
      <w:hyperlink r:id="rId26" w:anchor="XML" w:history="1">
        <w:r>
          <w:rPr>
            <w:rStyle w:val="Hyperlink"/>
          </w:rPr>
          <w:t>[XML]</w:t>
        </w:r>
      </w:hyperlink>
      <w:r>
        <w:t xml:space="preserve"> and its references to Unicode and the UTF-8 Encoding. </w:t>
      </w:r>
    </w:p>
    <w:p w:rsidR="00FA6BC9" w:rsidRDefault="00FA6BC9" w:rsidP="00FA6BC9">
      <w:pPr>
        <w:numPr>
          <w:ilvl w:val="0"/>
          <w:numId w:val="8"/>
        </w:numPr>
        <w:spacing w:before="100" w:beforeAutospacing="1" w:after="100" w:afterAutospacing="1"/>
      </w:pPr>
      <w:r>
        <w:t xml:space="preserve">The role and use of namespaces in XML </w:t>
      </w:r>
      <w:hyperlink r:id="rId27" w:anchor="XMLNS" w:history="1">
        <w:r>
          <w:rPr>
            <w:rStyle w:val="Hyperlink"/>
          </w:rPr>
          <w:t>[XMLNS]</w:t>
        </w:r>
      </w:hyperlink>
      <w:r>
        <w:t xml:space="preserve">. </w:t>
      </w:r>
    </w:p>
    <w:p w:rsidR="00FA6BC9" w:rsidRDefault="00FA6BC9" w:rsidP="00FA6BC9">
      <w:pPr>
        <w:numPr>
          <w:ilvl w:val="0"/>
          <w:numId w:val="8"/>
        </w:numPr>
        <w:spacing w:before="100" w:beforeAutospacing="1" w:after="100" w:afterAutospacing="1"/>
      </w:pPr>
      <w:r>
        <w:t xml:space="preserve">Accessing XML elements/attributes using XPath </w:t>
      </w:r>
      <w:hyperlink r:id="rId28" w:anchor="XPATH" w:history="1">
        <w:r>
          <w:rPr>
            <w:rStyle w:val="Hyperlink"/>
          </w:rPr>
          <w:t>[XPATH]</w:t>
        </w:r>
      </w:hyperlink>
      <w:r>
        <w:t xml:space="preserve">. </w:t>
      </w:r>
    </w:p>
    <w:p w:rsidR="00FA6BC9" w:rsidRDefault="00FA6BC9" w:rsidP="00FA6BC9">
      <w:pPr>
        <w:numPr>
          <w:ilvl w:val="0"/>
          <w:numId w:val="8"/>
        </w:numPr>
        <w:spacing w:before="100" w:beforeAutospacing="1" w:after="100" w:afterAutospacing="1"/>
      </w:pPr>
      <w:r>
        <w:t xml:space="preserve">XML Schema data types and structures </w:t>
      </w:r>
      <w:hyperlink r:id="rId29" w:anchor="XMLSCHEMA" w:history="1">
        <w:r>
          <w:rPr>
            <w:rStyle w:val="Hyperlink"/>
          </w:rPr>
          <w:t>[XMLSCHEMA]</w:t>
        </w:r>
      </w:hyperlink>
      <w:r>
        <w:t xml:space="preserve">. </w:t>
      </w:r>
    </w:p>
    <w:p w:rsidR="00FA6BC9" w:rsidRDefault="00FA6BC9" w:rsidP="00FA6BC9">
      <w:pPr>
        <w:numPr>
          <w:ilvl w:val="0"/>
          <w:numId w:val="8"/>
        </w:numPr>
        <w:spacing w:before="100" w:beforeAutospacing="1" w:after="100" w:afterAutospacing="1"/>
      </w:pPr>
      <w:r>
        <w:t xml:space="preserve">Relational database and message queue concepts. </w:t>
      </w:r>
    </w:p>
    <w:p w:rsidR="00FA6BC9" w:rsidRDefault="00FA6BC9" w:rsidP="00FA6BC9">
      <w:pPr>
        <w:pStyle w:val="NormalWeb"/>
      </w:pPr>
      <w:r>
        <w:t>It is furthermore assumed that implementers have at their disposal or can implement:</w:t>
      </w:r>
    </w:p>
    <w:p w:rsidR="00FA6BC9" w:rsidRDefault="00FA6BC9" w:rsidP="00FA6BC9">
      <w:pPr>
        <w:numPr>
          <w:ilvl w:val="0"/>
          <w:numId w:val="9"/>
        </w:numPr>
        <w:spacing w:before="100" w:beforeAutospacing="1" w:after="100" w:afterAutospacing="1"/>
      </w:pPr>
      <w:r>
        <w:t xml:space="preserve">Adequate XML tools (e.g. parsers; parsers that can validate using XML Schema, if desired; simple XPath evaluators) as they develop SIF-compliant software. </w:t>
      </w:r>
    </w:p>
    <w:p w:rsidR="00FA6BC9" w:rsidRDefault="00FA6BC9" w:rsidP="00FA6BC9">
      <w:pPr>
        <w:numPr>
          <w:ilvl w:val="0"/>
          <w:numId w:val="9"/>
        </w:numPr>
        <w:spacing w:before="100" w:beforeAutospacing="1" w:after="100" w:afterAutospacing="1"/>
      </w:pPr>
      <w:r>
        <w:t xml:space="preserve">Implementations of HTTP(S) that support the SIF HTTPS Transport Layer, and optionally, the SIF HTTP Transport Layer. </w:t>
      </w:r>
    </w:p>
    <w:p w:rsidR="00FA6BC9" w:rsidRDefault="00FA6BC9" w:rsidP="00FA6BC9">
      <w:pPr>
        <w:pStyle w:val="Heading3"/>
      </w:pPr>
      <w:bookmarkStart w:id="41" w:name="_Toc271175876"/>
      <w:bookmarkStart w:id="42" w:name="NotesOnRelatedTechnologies"/>
      <w:r>
        <w:t>3.1.1 Notes on Related Technologies</w:t>
      </w:r>
      <w:bookmarkEnd w:id="41"/>
    </w:p>
    <w:p w:rsidR="00FA6BC9" w:rsidRDefault="00FA6BC9" w:rsidP="00FA6BC9">
      <w:pPr>
        <w:pStyle w:val="NormalWeb"/>
      </w:pPr>
      <w:r>
        <w:t xml:space="preserve">Implementers are referred to </w:t>
      </w:r>
      <w:bookmarkEnd w:id="42"/>
      <w:r w:rsidR="004A4768">
        <w:fldChar w:fldCharType="begin"/>
      </w:r>
      <w:r>
        <w:instrText xml:space="preserve"> HYPERLINK "http://specification.sifinfo.org/Implementation/2.4/NotesOnRelatedTechnologies.html" </w:instrText>
      </w:r>
      <w:r w:rsidR="004A4768">
        <w:fldChar w:fldCharType="separate"/>
      </w:r>
      <w:r>
        <w:rPr>
          <w:rStyle w:val="Hyperlink"/>
        </w:rPr>
        <w:t>Notes on Related Technologies</w:t>
      </w:r>
      <w:r w:rsidR="004A4768">
        <w:fldChar w:fldCharType="end"/>
      </w:r>
      <w:r>
        <w:t xml:space="preserve">, which highlights technologies leveraged within SIF or related to SIF, either in their entirety or as a subset. This partially normative appendix points out specifics casual readers of referenced documents on these technologies must not ignore when implementing SIF Zone Integration Servers and Agents. </w:t>
      </w:r>
    </w:p>
    <w:p w:rsidR="00FA6BC9" w:rsidRDefault="00FA6BC9" w:rsidP="00FA6BC9">
      <w:pPr>
        <w:pStyle w:val="Heading2"/>
      </w:pPr>
      <w:bookmarkStart w:id="43" w:name="_Toc271175877"/>
      <w:bookmarkStart w:id="44" w:name="Concepts"/>
      <w:r>
        <w:t>3.2 Concepts</w:t>
      </w:r>
      <w:bookmarkEnd w:id="43"/>
    </w:p>
    <w:p w:rsidR="00FA6BC9" w:rsidRDefault="00FA6BC9" w:rsidP="00FA6BC9">
      <w:pPr>
        <w:pStyle w:val="NormalWeb"/>
        <w:rPr>
          <w:ins w:id="45" w:author="Richard Halter" w:date="2010-07-26T20:25:00Z"/>
        </w:rPr>
      </w:pPr>
      <w:r>
        <w:t>This section presents the ideas behind the implementation of SIF, including the application and data models on which it is based. It serves as a precursor to further descriptions in following sections.</w:t>
      </w:r>
    </w:p>
    <w:p w:rsidR="00536407" w:rsidRDefault="00E86921" w:rsidP="00536407">
      <w:pPr>
        <w:pStyle w:val="NormalWeb"/>
        <w:keepNext/>
        <w:jc w:val="center"/>
        <w:rPr>
          <w:ins w:id="46" w:author="Richard Halter" w:date="2010-07-26T20:26:00Z"/>
        </w:rPr>
      </w:pPr>
      <w:ins w:id="47" w:author="Richard Halter" w:date="2010-08-03T13:47:00Z">
        <w:r>
          <w:object w:dxaOrig="8210" w:dyaOrig="5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73.75pt" o:ole="">
              <v:imagedata r:id="rId30" o:title=""/>
            </v:shape>
            <o:OLEObject Type="Embed" ProgID="Visio.Drawing.11" ShapeID="_x0000_i1025" DrawAspect="Content" ObjectID="_1344927541" r:id="rId31"/>
          </w:object>
        </w:r>
      </w:ins>
      <w:del w:id="48" w:author="Richard Halter" w:date="2010-08-03T13:34:00Z">
        <w:r w:rsidR="004A4768" w:rsidDel="001C538F">
          <w:fldChar w:fldCharType="begin"/>
        </w:r>
        <w:r w:rsidR="004A4768" w:rsidDel="001C538F">
          <w:fldChar w:fldCharType="end"/>
        </w:r>
      </w:del>
    </w:p>
    <w:p w:rsidR="00536407" w:rsidRPr="00536407" w:rsidRDefault="00536407" w:rsidP="00536407">
      <w:pPr>
        <w:pStyle w:val="Caption"/>
        <w:jc w:val="center"/>
      </w:pPr>
      <w:commentRangeStart w:id="49"/>
      <w:ins w:id="50" w:author="Richard Halter" w:date="2010-07-26T20:26:00Z">
        <w:r w:rsidRPr="00536407">
          <w:t>Figure</w:t>
        </w:r>
      </w:ins>
      <w:commentRangeEnd w:id="49"/>
      <w:ins w:id="51" w:author="Richard Halter" w:date="2010-07-26T20:27:00Z">
        <w:r>
          <w:rPr>
            <w:rStyle w:val="CommentReference"/>
            <w:b w:val="0"/>
            <w:bCs w:val="0"/>
            <w:color w:val="auto"/>
          </w:rPr>
          <w:commentReference w:id="49"/>
        </w:r>
      </w:ins>
      <w:ins w:id="52" w:author="Richard Halter" w:date="2010-07-26T20:26:00Z">
        <w:r w:rsidRPr="00536407">
          <w:t xml:space="preserve"> </w:t>
        </w:r>
      </w:ins>
      <w:fldSimple w:instr=" SEQ Figure \* ARABIC ">
        <w:r w:rsidR="00C42E3C">
          <w:rPr>
            <w:noProof/>
          </w:rPr>
          <w:t>1</w:t>
        </w:r>
      </w:fldSimple>
      <w:r w:rsidRPr="00536407">
        <w:t>: Zone Architecture Block Diagram</w:t>
      </w:r>
    </w:p>
    <w:p w:rsidR="00536407" w:rsidRPr="00536407" w:rsidRDefault="00536407" w:rsidP="00536407"/>
    <w:p w:rsidR="00FA6BC9" w:rsidRDefault="00FA6BC9" w:rsidP="00FA6BC9">
      <w:pPr>
        <w:pStyle w:val="Heading3"/>
      </w:pPr>
      <w:bookmarkStart w:id="53" w:name="_Toc271175878"/>
      <w:bookmarkEnd w:id="44"/>
      <w:r>
        <w:t>3.2.1 Data Model</w:t>
      </w:r>
      <w:bookmarkEnd w:id="53"/>
    </w:p>
    <w:p w:rsidR="00FA6BC9" w:rsidRDefault="00FA6BC9" w:rsidP="00FA6BC9">
      <w:pPr>
        <w:pStyle w:val="NormalWeb"/>
      </w:pPr>
      <w:del w:id="54" w:author="Richard Halter" w:date="2010-07-14T20:06:00Z">
        <w:r w:rsidDel="00D7672B">
          <w:delText>The d</w:delText>
        </w:r>
      </w:del>
      <w:ins w:id="55" w:author="Richard Halter" w:date="2010-07-14T20:06:00Z">
        <w:r w:rsidR="00D7672B">
          <w:t>D</w:t>
        </w:r>
      </w:ins>
      <w:r>
        <w:t xml:space="preserve">ata </w:t>
      </w:r>
      <w:del w:id="56" w:author="Richard Halter" w:date="2010-07-14T20:06:00Z">
        <w:r w:rsidDel="00D7672B">
          <w:delText>that can be</w:delText>
        </w:r>
      </w:del>
      <w:r>
        <w:t xml:space="preserve"> exchanged in SIF is defined using a series of </w:t>
      </w:r>
      <w:r w:rsidR="00452B63" w:rsidRPr="00452B63">
        <w:rPr>
          <w:b/>
          <w:u w:val="single"/>
        </w:rPr>
        <w:t>data objects</w:t>
      </w:r>
      <w:r>
        <w:t xml:space="preserve">. These objects are expressed using </w:t>
      </w:r>
      <w:hyperlink r:id="rId32" w:anchor="XML" w:history="1">
        <w:r>
          <w:rPr>
            <w:rStyle w:val="Hyperlink"/>
          </w:rPr>
          <w:t>[XML]</w:t>
        </w:r>
      </w:hyperlink>
      <w:r>
        <w:t xml:space="preserve"> and are defined structurally by this document and associated schemas, with this document and supporting documentation defining the semantics behind the exchange of individual data objects</w:t>
      </w:r>
      <w:ins w:id="57" w:author="Richard Halter" w:date="2010-07-13T13:25:00Z">
        <w:r w:rsidR="005A3378">
          <w:t xml:space="preserve"> such as</w:t>
        </w:r>
      </w:ins>
      <w:del w:id="58" w:author="Richard Halter" w:date="2010-07-13T13:25:00Z">
        <w:r w:rsidDel="005A3378">
          <w:delText xml:space="preserve">. </w:delText>
        </w:r>
      </w:del>
      <w:r>
        <w:rPr>
          <w:rStyle w:val="HTMLCode"/>
        </w:rPr>
        <w:t xml:space="preserve">StudentPersonal </w:t>
      </w:r>
      <w:r>
        <w:t xml:space="preserve">, </w:t>
      </w:r>
      <w:r>
        <w:rPr>
          <w:rStyle w:val="HTMLCode"/>
        </w:rPr>
        <w:t xml:space="preserve">StudentSchoolEnrollment </w:t>
      </w:r>
      <w:r>
        <w:t xml:space="preserve">and </w:t>
      </w:r>
      <w:r>
        <w:rPr>
          <w:rStyle w:val="HTMLCode"/>
        </w:rPr>
        <w:t>StaffPersonal</w:t>
      </w:r>
      <w:del w:id="59" w:author="Richard Halter" w:date="2010-07-13T13:25:00Z">
        <w:r w:rsidDel="005A3378">
          <w:rPr>
            <w:rStyle w:val="HTMLCode"/>
          </w:rPr>
          <w:delText xml:space="preserve"> </w:delText>
        </w:r>
        <w:r w:rsidDel="005A3378">
          <w:delText>are three of the many predefined data objects.</w:delText>
        </w:r>
      </w:del>
    </w:p>
    <w:p w:rsidR="00FA6BC9" w:rsidRDefault="00FA6BC9" w:rsidP="00FA6BC9">
      <w:pPr>
        <w:pStyle w:val="Heading3"/>
      </w:pPr>
      <w:bookmarkStart w:id="60" w:name="_Toc271175879"/>
      <w:bookmarkStart w:id="61" w:name="ZoneArchitecture"/>
      <w:r>
        <w:t>3.2.2 Zone Architecture</w:t>
      </w:r>
      <w:bookmarkEnd w:id="60"/>
    </w:p>
    <w:p w:rsidR="00FA6BC9" w:rsidDel="005A3378" w:rsidRDefault="00FA6BC9" w:rsidP="00FA6BC9">
      <w:pPr>
        <w:pStyle w:val="NormalWeb"/>
        <w:rPr>
          <w:del w:id="62" w:author="Richard Halter" w:date="2010-07-13T13:31:00Z"/>
        </w:rPr>
      </w:pPr>
      <w:del w:id="63" w:author="Richard Halter" w:date="2010-07-13T13:31:00Z">
        <w:r w:rsidDel="005A3378">
          <w:delText>Although there are many variations of SIF topographies, t</w:delText>
        </w:r>
      </w:del>
      <w:ins w:id="64" w:author="Richard Halter" w:date="2010-07-13T13:31:00Z">
        <w:r w:rsidR="005A3378">
          <w:t>T</w:t>
        </w:r>
      </w:ins>
      <w:r>
        <w:t xml:space="preserve">he common feature </w:t>
      </w:r>
      <w:ins w:id="65" w:author="Richard Halter" w:date="2010-07-13T13:31:00Z">
        <w:r w:rsidR="005A3378">
          <w:t xml:space="preserve">of all SIF topographies </w:t>
        </w:r>
      </w:ins>
      <w:r>
        <w:t xml:space="preserve">is that a number of applications wish to share data. </w:t>
      </w:r>
      <w:del w:id="66" w:author="Richard Halter" w:date="2010-07-13T13:30:00Z">
        <w:r w:rsidDel="005A3378">
          <w:delText>All SIF implementations, regardless of their complexity, consist of one or more applications with their associated agents communicating via a Zone Integration Server (ZIS).</w:delText>
        </w:r>
      </w:del>
    </w:p>
    <w:p w:rsidR="00FA6BC9" w:rsidRDefault="00FA6BC9" w:rsidP="00FA6BC9">
      <w:pPr>
        <w:pStyle w:val="NormalWeb"/>
      </w:pPr>
      <w:r>
        <w:t>One typical use of SIF is to connect products from various vendors together within a single school. T</w:t>
      </w:r>
      <w:ins w:id="67" w:author="Richard Halter" w:date="2010-07-14T20:08:00Z">
        <w:r w:rsidR="00D7672B">
          <w:t>ypical</w:t>
        </w:r>
      </w:ins>
      <w:del w:id="68" w:author="Richard Halter" w:date="2010-07-14T20:08:00Z">
        <w:r w:rsidDel="00D7672B">
          <w:delText>hese</w:delText>
        </w:r>
      </w:del>
      <w:r>
        <w:t xml:space="preserve"> applications </w:t>
      </w:r>
      <w:del w:id="69" w:author="Richard Halter" w:date="2010-07-14T20:08:00Z">
        <w:r w:rsidDel="00D7672B">
          <w:delText>could</w:delText>
        </w:r>
      </w:del>
      <w:r>
        <w:t xml:space="preserve"> include a student information application, a food service program, and a library automation application. Each of these applications </w:t>
      </w:r>
      <w:ins w:id="70" w:author="Richard Halter" w:date="2010-07-14T20:07:00Z">
        <w:r w:rsidR="00D7672B">
          <w:t xml:space="preserve">are accessed through </w:t>
        </w:r>
      </w:ins>
      <w:del w:id="71" w:author="Richard Halter" w:date="2010-07-14T20:08:00Z">
        <w:r w:rsidDel="00D7672B">
          <w:delText>has</w:delText>
        </w:r>
      </w:del>
      <w:r>
        <w:t xml:space="preserve"> a vendor-provided interface program called an Agent.</w:t>
      </w:r>
    </w:p>
    <w:p w:rsidR="00FA6BC9" w:rsidRDefault="00FA6BC9" w:rsidP="00FA6BC9">
      <w:pPr>
        <w:pStyle w:val="NormalWeb"/>
      </w:pPr>
      <w:r>
        <w:lastRenderedPageBreak/>
        <w:t xml:space="preserve">Since the same school shares these applications, it makes sense to group them together into a logical entity. This entity is referred to as a </w:t>
      </w:r>
      <w:ins w:id="72" w:author="Richard Halter" w:date="2010-07-14T20:09:00Z">
        <w:r w:rsidR="00D7672B">
          <w:t>z</w:t>
        </w:r>
      </w:ins>
      <w:del w:id="73" w:author="Richard Halter" w:date="2010-07-14T20:09:00Z">
        <w:r w:rsidDel="00D7672B">
          <w:delText>Z</w:delText>
        </w:r>
      </w:del>
      <w:r>
        <w:t>one and is managed by a Zone Integration Server (ZIS).</w:t>
      </w:r>
    </w:p>
    <w:p w:rsidR="00FA6BC9" w:rsidRDefault="00FA6BC9" w:rsidP="00FA6BC9">
      <w:pPr>
        <w:pStyle w:val="NormalWeb"/>
      </w:pPr>
      <w:r>
        <w:t xml:space="preserve">There are no predefined sizes for zones, so a zone can be as large or small as required in order to meet the needs of the </w:t>
      </w:r>
      <w:commentRangeStart w:id="74"/>
      <w:del w:id="75" w:author="Richard Halter" w:date="2010-07-16T15:16:00Z">
        <w:r w:rsidDel="0003222D">
          <w:delText>customer</w:delText>
        </w:r>
        <w:commentRangeEnd w:id="74"/>
        <w:r w:rsidR="0003222D" w:rsidDel="0003222D">
          <w:rPr>
            <w:rStyle w:val="CommentReference"/>
          </w:rPr>
          <w:commentReference w:id="74"/>
        </w:r>
      </w:del>
      <w:ins w:id="76" w:author="Richard Halter" w:date="2010-07-16T15:16:00Z">
        <w:r w:rsidR="0003222D">
          <w:t>end user</w:t>
        </w:r>
      </w:ins>
      <w:r>
        <w:t>.</w:t>
      </w:r>
    </w:p>
    <w:p w:rsidR="00EC5868" w:rsidRDefault="00FA6BC9" w:rsidP="00FA6BC9">
      <w:pPr>
        <w:pStyle w:val="NormalWeb"/>
        <w:rPr>
          <w:ins w:id="77" w:author="Richard Halter" w:date="2010-07-13T13:35:00Z"/>
        </w:rPr>
      </w:pPr>
      <w:r>
        <w:t xml:space="preserve">An application relies on its agent to exchange data using </w:t>
      </w:r>
      <w:del w:id="78" w:author="Richard Halter" w:date="2010-07-13T13:33:00Z">
        <w:r w:rsidDel="005A3378">
          <w:delText>a</w:delText>
        </w:r>
      </w:del>
      <w:r>
        <w:t xml:space="preserve"> predefined data </w:t>
      </w:r>
      <w:del w:id="79" w:author="Richard Halter" w:date="2010-07-13T13:33:00Z">
        <w:r w:rsidDel="005A3378">
          <w:delText>model</w:delText>
        </w:r>
      </w:del>
      <w:ins w:id="80" w:author="Richard Halter" w:date="2010-07-13T13:33:00Z">
        <w:r w:rsidR="005A3378">
          <w:t>objects</w:t>
        </w:r>
      </w:ins>
      <w:r>
        <w:t xml:space="preserve">. Agents then communicate with other agents </w:t>
      </w:r>
      <w:ins w:id="81" w:author="Richard Halter" w:date="2010-07-13T13:34:00Z">
        <w:r w:rsidR="005A3378">
          <w:t>by routing these data objects through</w:t>
        </w:r>
      </w:ins>
      <w:del w:id="82" w:author="Richard Halter" w:date="2010-07-13T13:34:00Z">
        <w:r w:rsidDel="005A3378">
          <w:delText>using the</w:delText>
        </w:r>
      </w:del>
      <w:ins w:id="83" w:author="Richard Halter" w:date="2010-07-13T13:34:00Z">
        <w:r w:rsidR="005A3378">
          <w:t>a</w:t>
        </w:r>
      </w:ins>
      <w:r>
        <w:t xml:space="preserve"> ZIS</w:t>
      </w:r>
      <w:del w:id="84" w:author="Richard Halter" w:date="2010-07-13T13:34:00Z">
        <w:r w:rsidDel="00EC5868">
          <w:delText xml:space="preserve"> as a routing resource</w:delText>
        </w:r>
      </w:del>
      <w:r>
        <w:t xml:space="preserve">. </w:t>
      </w:r>
      <w:ins w:id="85" w:author="Richard Halter" w:date="2010-07-13T13:35:00Z">
        <w:r w:rsidR="00EC5868">
          <w:t xml:space="preserve">One ZIS can communicate with other zone by sending data object to the other zone’s ZIS.  Through this mechanism one can create a complex infrastructure for </w:t>
        </w:r>
      </w:ins>
      <w:ins w:id="86" w:author="Richard Halter" w:date="2010-07-13T13:36:00Z">
        <w:r w:rsidR="00EC5868">
          <w:t>sharing information</w:t>
        </w:r>
      </w:ins>
      <w:ins w:id="87" w:author="Richard Halter" w:date="2010-07-13T13:35:00Z">
        <w:r w:rsidR="00EC5868">
          <w:t xml:space="preserve"> across schools, districts, states, etc.</w:t>
        </w:r>
      </w:ins>
    </w:p>
    <w:p w:rsidR="00FA6BC9" w:rsidRDefault="00FA6BC9" w:rsidP="00FA6BC9">
      <w:pPr>
        <w:pStyle w:val="NormalWeb"/>
      </w:pPr>
      <w:r>
        <w:t>T</w:t>
      </w:r>
      <w:ins w:id="88" w:author="Richard Halter" w:date="2010-07-13T13:37:00Z">
        <w:r w:rsidR="00EC5868">
          <w:t>o avoid extensive and potentially erroneous</w:t>
        </w:r>
      </w:ins>
      <w:ins w:id="89" w:author="Richard Halter" w:date="2010-07-13T13:39:00Z">
        <w:r w:rsidR="00EC5868">
          <w:t xml:space="preserve"> access to</w:t>
        </w:r>
      </w:ins>
      <w:ins w:id="90" w:author="Richard Halter" w:date="2010-07-13T13:37:00Z">
        <w:r w:rsidR="00EC5868">
          <w:t xml:space="preserve"> information, t</w:t>
        </w:r>
      </w:ins>
      <w:r>
        <w:t xml:space="preserve">he ZIS also provides access control so the </w:t>
      </w:r>
      <w:commentRangeStart w:id="91"/>
      <w:del w:id="92" w:author="Richard Halter" w:date="2010-07-16T15:15:00Z">
        <w:r w:rsidDel="0003222D">
          <w:delText>customer</w:delText>
        </w:r>
        <w:commentRangeEnd w:id="91"/>
        <w:r w:rsidR="00EC5868" w:rsidDel="0003222D">
          <w:rPr>
            <w:rStyle w:val="CommentReference"/>
          </w:rPr>
          <w:commentReference w:id="91"/>
        </w:r>
        <w:r w:rsidDel="0003222D">
          <w:delText xml:space="preserve"> </w:delText>
        </w:r>
      </w:del>
      <w:ins w:id="93" w:author="Richard Halter" w:date="2010-07-16T15:15:00Z">
        <w:r w:rsidR="0003222D">
          <w:t xml:space="preserve">Zone Adminstrator </w:t>
        </w:r>
      </w:ins>
      <w:r>
        <w:t>can control which applications have access to which SIF data.</w:t>
      </w:r>
    </w:p>
    <w:p w:rsidR="00FA6BC9" w:rsidRDefault="00FA6BC9" w:rsidP="00FA6BC9">
      <w:pPr>
        <w:pStyle w:val="Heading4"/>
      </w:pPr>
      <w:bookmarkStart w:id="94" w:name="Contexts"/>
      <w:bookmarkEnd w:id="61"/>
      <w:r>
        <w:t>3.2.2.1 Contexts</w:t>
      </w:r>
    </w:p>
    <w:p w:rsidR="00FA6BC9" w:rsidRDefault="00FA6BC9" w:rsidP="00FA6BC9">
      <w:pPr>
        <w:pStyle w:val="NormalWeb"/>
      </w:pPr>
      <w:r>
        <w:t>The Zone is the primary means of partitioning data, applications, and policies. Zones are typically organized around geographic boundaries (e.g. school, district, region, state) or functional boundaries (e.g. horizontal integration, student locator services, data warehousing and reporting services). A SIF Context offers the ability to further partition the data within a Zone,</w:t>
      </w:r>
      <w:ins w:id="95" w:author="Richard Halter" w:date="2010-07-14T20:19:00Z">
        <w:r w:rsidR="009020D6">
          <w:t xml:space="preserve"> that is</w:t>
        </w:r>
      </w:ins>
      <w:r>
        <w:t xml:space="preserve"> to offer different perspectives of the data based on customer needs and application abilities. For example, while a student information system typically serves as the source for student-related data in the default context of a zone</w:t>
      </w:r>
      <w:del w:id="96" w:author="Richard Halter" w:date="2010-07-14T20:20:00Z">
        <w:r w:rsidDel="009020D6">
          <w:delText xml:space="preserve"> that integrates applications in a school or district</w:delText>
        </w:r>
      </w:del>
      <w:r>
        <w:t>, a data warehouse might better be suited to provide a historical or longitudinal perspective of that exact same student data in a different context, a context more suited to the reporting and data warehousing needs of an implementation. Contexts enable customers and system integrators to work with data in new ways while retaining the zone topologies</w:t>
      </w:r>
      <w:del w:id="97" w:author="Richard Halter" w:date="2010-07-14T20:21:00Z">
        <w:r w:rsidDel="009020D6">
          <w:delText xml:space="preserve"> commonly in use in implementations</w:delText>
        </w:r>
      </w:del>
      <w:r>
        <w:t xml:space="preserve">. </w:t>
      </w:r>
    </w:p>
    <w:p w:rsidR="009020D6" w:rsidRDefault="00FA6BC9" w:rsidP="00FA6BC9">
      <w:pPr>
        <w:pStyle w:val="NormalWeb"/>
        <w:rPr>
          <w:ins w:id="98" w:author="Richard Halter" w:date="2010-07-14T20:22:00Z"/>
        </w:rPr>
      </w:pPr>
      <w:r>
        <w:t xml:space="preserve">In addition to offering different perspectives on a zone's data, contexts allow two or more agents to register as a provider of the same object type within a zone. This may lead to future solutions built around contexts; for example, to better define how systems that publish similar objects cooperate in the same zone (e.g. student information systems and special education packages). </w:t>
      </w:r>
    </w:p>
    <w:p w:rsidR="00FA6BC9" w:rsidRDefault="00FA6BC9" w:rsidP="00FA6BC9">
      <w:pPr>
        <w:pStyle w:val="NormalWeb"/>
      </w:pPr>
      <w:r>
        <w:t xml:space="preserve">Contexts also make it easier to apply a different set of business rules to different audiences. Unlike zones, which can be named and assembled in a variety of ways at the discretion of system integrators, contexts are </w:t>
      </w:r>
      <w:del w:id="99" w:author="Richard Halter" w:date="2010-07-14T20:28:00Z">
        <w:r w:rsidDel="00394884">
          <w:delText>to be treated as a part of</w:delText>
        </w:r>
      </w:del>
      <w:ins w:id="100" w:author="Richard Halter" w:date="2010-07-14T20:28:00Z">
        <w:r w:rsidR="00394884">
          <w:t xml:space="preserve">included </w:t>
        </w:r>
        <w:commentRangeStart w:id="101"/>
        <w:r w:rsidR="00394884">
          <w:t>in</w:t>
        </w:r>
        <w:commentRangeEnd w:id="101"/>
        <w:r w:rsidR="00394884">
          <w:rPr>
            <w:rStyle w:val="CommentReference"/>
          </w:rPr>
          <w:commentReference w:id="101"/>
        </w:r>
      </w:ins>
      <w:r>
        <w:t xml:space="preserve"> th</w:t>
      </w:r>
      <w:ins w:id="102" w:author="Richard Halter" w:date="2010-07-14T20:25:00Z">
        <w:r w:rsidR="009020D6">
          <w:t>is</w:t>
        </w:r>
      </w:ins>
      <w:del w:id="103" w:author="Richard Halter" w:date="2010-07-14T20:25:00Z">
        <w:r w:rsidDel="009020D6">
          <w:delText>e</w:delText>
        </w:r>
      </w:del>
      <w:r>
        <w:t xml:space="preserve"> specification. The SIF Association sanctions contexts and provides documentation that defines each context's purpose and any associated message choreographies and business rules for it. Contexts defined by the SIF Association have context names that begin with </w:t>
      </w:r>
      <w:r>
        <w:rPr>
          <w:rStyle w:val="HTMLCode"/>
        </w:rPr>
        <w:t>SIF_</w:t>
      </w:r>
      <w:r>
        <w:t xml:space="preserve"> and the default context for a zone is named </w:t>
      </w:r>
      <w:r>
        <w:rPr>
          <w:rStyle w:val="HTMLCode"/>
        </w:rPr>
        <w:t>SIF_Default</w:t>
      </w:r>
      <w:r>
        <w:t xml:space="preserve">. It is </w:t>
      </w:r>
      <w:r>
        <w:rPr>
          <w:rStyle w:val="rfc21191"/>
        </w:rPr>
        <w:t>RECOMMENDED</w:t>
      </w:r>
      <w:r>
        <w:t xml:space="preserve"> that all ZIS implementations support the SIF Association-defined contexts as they are </w:t>
      </w:r>
      <w:r>
        <w:lastRenderedPageBreak/>
        <w:t xml:space="preserve">introduced; support for user-defined contexts is strictly implementation dependent, and agents are discouraged from relying on ad hoc or user-defined contexts. </w:t>
      </w:r>
    </w:p>
    <w:p w:rsidR="00FA6BC9" w:rsidRDefault="00FA6BC9" w:rsidP="00FA6BC9">
      <w:pPr>
        <w:pStyle w:val="Heading3"/>
      </w:pPr>
      <w:bookmarkStart w:id="104" w:name="_Toc271175880"/>
      <w:bookmarkStart w:id="105" w:name="InfrastructureAndMessaging"/>
      <w:bookmarkEnd w:id="94"/>
      <w:r>
        <w:t>3.2.3 Infrastructure and Messaging</w:t>
      </w:r>
      <w:bookmarkEnd w:id="104"/>
    </w:p>
    <w:p w:rsidR="005B33E8" w:rsidRDefault="00533AD4">
      <w:pPr>
        <w:pStyle w:val="NormalWeb"/>
        <w:keepNext/>
        <w:jc w:val="center"/>
        <w:rPr>
          <w:ins w:id="106" w:author="Richard Halter" w:date="2010-07-14T20:54:00Z"/>
        </w:rPr>
      </w:pPr>
      <w:ins w:id="107" w:author="Richard Halter" w:date="2010-07-19T14:50:00Z">
        <w:r>
          <w:object w:dxaOrig="6468" w:dyaOrig="1814">
            <v:shape id="_x0000_i1026" type="#_x0000_t75" style="width:323.15pt;height:90.4pt" o:ole="">
              <v:imagedata r:id="rId33" o:title=""/>
            </v:shape>
            <o:OLEObject Type="Embed" ProgID="Visio.Drawing.11" ShapeID="_x0000_i1026" DrawAspect="Content" ObjectID="_1344927542" r:id="rId34"/>
          </w:object>
        </w:r>
      </w:ins>
      <w:del w:id="108" w:author="Richard Halter" w:date="2010-07-19T14:49:00Z">
        <w:r w:rsidR="004A4768" w:rsidDel="00533AD4">
          <w:fldChar w:fldCharType="begin"/>
        </w:r>
        <w:r w:rsidR="004A4768" w:rsidDel="00533AD4">
          <w:fldChar w:fldCharType="end"/>
        </w:r>
      </w:del>
    </w:p>
    <w:p w:rsidR="005B33E8" w:rsidRDefault="008736B6">
      <w:pPr>
        <w:pStyle w:val="Caption"/>
        <w:jc w:val="center"/>
        <w:rPr>
          <w:ins w:id="109" w:author="Richard Halter" w:date="2010-07-14T20:53:00Z"/>
        </w:rPr>
      </w:pPr>
      <w:ins w:id="110" w:author="Richard Halter" w:date="2010-07-14T20:54:00Z">
        <w:r>
          <w:t xml:space="preserve">Figure </w:t>
        </w:r>
        <w:r w:rsidR="004A4768">
          <w:fldChar w:fldCharType="begin"/>
        </w:r>
        <w:r>
          <w:instrText xml:space="preserve"> SEQ Figure \* ARABIC </w:instrText>
        </w:r>
      </w:ins>
      <w:r w:rsidR="004A4768">
        <w:fldChar w:fldCharType="separate"/>
      </w:r>
      <w:ins w:id="111" w:author="Richard Halter" w:date="2010-09-02T10:11:00Z">
        <w:r w:rsidR="00C42E3C">
          <w:rPr>
            <w:noProof/>
          </w:rPr>
          <w:t>2</w:t>
        </w:r>
      </w:ins>
      <w:ins w:id="112" w:author="Richard Halter" w:date="2010-07-14T20:54:00Z">
        <w:r w:rsidR="004A4768">
          <w:fldChar w:fldCharType="end"/>
        </w:r>
        <w:r>
          <w:t xml:space="preserve">: Pub/Sub &amp; Request/Response </w:t>
        </w:r>
      </w:ins>
      <w:ins w:id="113" w:author="Richard Halter" w:date="2010-07-14T20:55:00Z">
        <w:r>
          <w:t>Messaging Paradigms</w:t>
        </w:r>
      </w:ins>
    </w:p>
    <w:p w:rsidR="00550857" w:rsidRDefault="00FA6BC9" w:rsidP="00FA6BC9">
      <w:pPr>
        <w:pStyle w:val="NormalWeb"/>
        <w:rPr>
          <w:ins w:id="114" w:author="Richard Halter" w:date="2010-07-14T20:35:00Z"/>
        </w:rPr>
      </w:pPr>
      <w:r>
        <w:t xml:space="preserve">Agents share data in a Zone via two models, the Publish/Subscribe model and the Request/Response model. Agents publish data changes of interest to subscribers by sending a </w:t>
      </w:r>
      <w:r>
        <w:rPr>
          <w:rStyle w:val="HTMLCode"/>
        </w:rPr>
        <w:t>SIF_Event</w:t>
      </w:r>
      <w:r>
        <w:t xml:space="preserve"> message to the ZIS. Agents can also request or query data from other agents in a Zone by sending a </w:t>
      </w:r>
      <w:r>
        <w:rPr>
          <w:rStyle w:val="HTMLCode"/>
        </w:rPr>
        <w:t>SIF_Request</w:t>
      </w:r>
      <w:r>
        <w:t xml:space="preserve"> message to an Agent, eventually being sent one or more </w:t>
      </w:r>
      <w:r>
        <w:rPr>
          <w:rStyle w:val="HTMLCode"/>
        </w:rPr>
        <w:t>SIF_Response</w:t>
      </w:r>
      <w:r>
        <w:t xml:space="preserve"> messages in return. This exchange of messages over a SIF-defined transport layer, SIF HTTPS or SIF HTTP, is the primary feature that defines the SIF Infrastructure. </w:t>
      </w:r>
    </w:p>
    <w:p w:rsidR="005B33E8" w:rsidRDefault="008736B6">
      <w:pPr>
        <w:pStyle w:val="NormalWeb"/>
        <w:keepNext/>
        <w:jc w:val="center"/>
        <w:rPr>
          <w:ins w:id="115" w:author="Richard Halter" w:date="2010-07-14T20:36:00Z"/>
        </w:rPr>
      </w:pPr>
      <w:ins w:id="116" w:author="Richard Halter" w:date="2010-07-14T20:35:00Z">
        <w:r>
          <w:object w:dxaOrig="3530" w:dyaOrig="4250">
            <v:shape id="_x0000_i1027" type="#_x0000_t75" style="width:120.55pt;height:145.65pt" o:ole="">
              <v:imagedata r:id="rId35" o:title=""/>
            </v:shape>
            <o:OLEObject Type="Embed" ProgID="Visio.Drawing.11" ShapeID="_x0000_i1027" DrawAspect="Content" ObjectID="_1344927543" r:id="rId36"/>
          </w:object>
        </w:r>
      </w:ins>
    </w:p>
    <w:p w:rsidR="005B33E8" w:rsidRDefault="00550857">
      <w:pPr>
        <w:pStyle w:val="Caption"/>
        <w:jc w:val="center"/>
        <w:rPr>
          <w:ins w:id="117" w:author="Richard Halter" w:date="2010-07-14T20:35:00Z"/>
        </w:rPr>
      </w:pPr>
      <w:ins w:id="118" w:author="Richard Halter" w:date="2010-07-14T20:36:00Z">
        <w:r>
          <w:t xml:space="preserve">Figure </w:t>
        </w:r>
        <w:r w:rsidR="004A4768">
          <w:fldChar w:fldCharType="begin"/>
        </w:r>
        <w:r>
          <w:instrText xml:space="preserve"> SEQ Figure \* ARABIC </w:instrText>
        </w:r>
      </w:ins>
      <w:r w:rsidR="004A4768">
        <w:fldChar w:fldCharType="separate"/>
      </w:r>
      <w:ins w:id="119" w:author="Richard Halter" w:date="2010-09-02T10:11:00Z">
        <w:r w:rsidR="00C42E3C">
          <w:rPr>
            <w:noProof/>
          </w:rPr>
          <w:t>3</w:t>
        </w:r>
      </w:ins>
      <w:ins w:id="120" w:author="Richard Halter" w:date="2010-07-14T20:36:00Z">
        <w:r w:rsidR="004A4768">
          <w:fldChar w:fldCharType="end"/>
        </w:r>
        <w:r>
          <w:t>: SIF_Message Structure</w:t>
        </w:r>
      </w:ins>
    </w:p>
    <w:p w:rsidR="00FA6BC9" w:rsidRDefault="00FA6BC9" w:rsidP="00FA6BC9">
      <w:pPr>
        <w:pStyle w:val="NormalWeb"/>
      </w:pPr>
      <w:r>
        <w:t xml:space="preserve">Every message exchanged over this infrastructure is wrapped inside a </w:t>
      </w:r>
      <w:r>
        <w:rPr>
          <w:rStyle w:val="HTMLCode"/>
        </w:rPr>
        <w:t>SIF_Message</w:t>
      </w:r>
      <w:r>
        <w:t xml:space="preserve"> and contains a </w:t>
      </w:r>
      <w:r>
        <w:rPr>
          <w:rStyle w:val="HTMLCode"/>
        </w:rPr>
        <w:t>SIF_Header</w:t>
      </w:r>
      <w:r>
        <w:t xml:space="preserve"> element that specifies the source of the message and optional security, destination and context information. In addition to the messages exchanged between Agents via the ZIS, the SIF Infrastructure defines a number of messages that are exchanged between Agent and ZIS, and between ZIS and Push-mode Agent—these serve primarily to register various Agent settings at the ZIS and to support the exchange of messages between Agents.</w:t>
      </w:r>
    </w:p>
    <w:p w:rsidR="00FA6BC9" w:rsidRDefault="00FA6BC9" w:rsidP="00FA6BC9">
      <w:pPr>
        <w:pStyle w:val="Heading3"/>
      </w:pPr>
      <w:bookmarkStart w:id="121" w:name="_Toc271175881"/>
      <w:bookmarkStart w:id="122" w:name="DataProvisionARequestResponseModel"/>
      <w:bookmarkEnd w:id="105"/>
      <w:r>
        <w:t>3.2.4 Data Provision: A Request/Response Model</w:t>
      </w:r>
      <w:bookmarkEnd w:id="121"/>
    </w:p>
    <w:p w:rsidR="00E114CF" w:rsidRPr="00E114CF" w:rsidRDefault="00452B63" w:rsidP="00FA6BC9">
      <w:pPr>
        <w:pStyle w:val="NormalWeb"/>
        <w:rPr>
          <w:ins w:id="123" w:author="Richard Halter" w:date="2010-07-14T21:13:00Z"/>
          <w:b/>
        </w:rPr>
      </w:pPr>
      <w:ins w:id="124" w:author="Richard Halter" w:date="2010-07-14T21:13:00Z">
        <w:r w:rsidRPr="00452B63">
          <w:rPr>
            <w:b/>
          </w:rPr>
          <w:lastRenderedPageBreak/>
          <w:t>Routing</w:t>
        </w:r>
      </w:ins>
    </w:p>
    <w:p w:rsidR="00FA6BC9" w:rsidRDefault="00FA6BC9" w:rsidP="00FA6BC9">
      <w:pPr>
        <w:pStyle w:val="NormalWeb"/>
      </w:pPr>
      <w:r>
        <w:t xml:space="preserve">When an application (the </w:t>
      </w:r>
      <w:r>
        <w:rPr>
          <w:rStyle w:val="Emphasis"/>
        </w:rPr>
        <w:t>Requester</w:t>
      </w:r>
      <w:r>
        <w:t xml:space="preserve">) wants to gather data from a specific data object, a </w:t>
      </w:r>
      <w:r>
        <w:rPr>
          <w:rStyle w:val="HTMLCode"/>
        </w:rPr>
        <w:t>SIF_Request</w:t>
      </w:r>
      <w:r>
        <w:t xml:space="preserve"> message is sent to ZIS. The application may direct this request to a given </w:t>
      </w:r>
      <w:r>
        <w:rPr>
          <w:rStyle w:val="Emphasis"/>
        </w:rPr>
        <w:t>Responder</w:t>
      </w:r>
      <w:r>
        <w:t xml:space="preserve"> by specifying an Agent Id in the </w:t>
      </w:r>
      <w:r>
        <w:rPr>
          <w:rStyle w:val="HTMLCode"/>
        </w:rPr>
        <w:t>SIF_DestinationId</w:t>
      </w:r>
      <w:r>
        <w:t xml:space="preserve"> element of </w:t>
      </w:r>
      <w:r>
        <w:rPr>
          <w:rStyle w:val="HTMLCode"/>
        </w:rPr>
        <w:t>SIF_Header</w:t>
      </w:r>
      <w:r>
        <w:t xml:space="preserve">. In most cases, however, the </w:t>
      </w:r>
      <w:r>
        <w:rPr>
          <w:rStyle w:val="HTMLCode"/>
        </w:rPr>
        <w:t>SIF_DestinationId</w:t>
      </w:r>
      <w:r>
        <w:t xml:space="preserve"> element is omitted in which case the ZIS routes the request to the default responder, or </w:t>
      </w:r>
      <w:r>
        <w:rPr>
          <w:rStyle w:val="Emphasis"/>
        </w:rPr>
        <w:t>Provider</w:t>
      </w:r>
      <w:r>
        <w:t xml:space="preserve">, for the data object of interest. Agents register as Providers with the ZIS using either the </w:t>
      </w:r>
      <w:r>
        <w:rPr>
          <w:rStyle w:val="HTMLCode"/>
        </w:rPr>
        <w:t>SIF_Provision</w:t>
      </w:r>
      <w:r>
        <w:t xml:space="preserve"> or </w:t>
      </w:r>
      <w:r>
        <w:rPr>
          <w:rStyle w:val="HTMLCode"/>
        </w:rPr>
        <w:t>SIF_Provide</w:t>
      </w:r>
      <w:r>
        <w:t xml:space="preserve"> message.</w:t>
      </w:r>
    </w:p>
    <w:p w:rsidR="00FA6BC9" w:rsidRDefault="00FA6BC9" w:rsidP="00FA6BC9">
      <w:pPr>
        <w:pStyle w:val="NormalWeb"/>
      </w:pPr>
      <w:r>
        <w:t>There is a single Provider per object per context per zone. There may be multiple Responders for a given object in a zone context.</w:t>
      </w:r>
    </w:p>
    <w:p w:rsidR="00E114CF" w:rsidRDefault="00E114CF" w:rsidP="00FA6BC9">
      <w:pPr>
        <w:pStyle w:val="NormalWeb"/>
        <w:rPr>
          <w:ins w:id="125" w:author="Richard Halter" w:date="2010-07-14T21:13:00Z"/>
        </w:rPr>
      </w:pPr>
    </w:p>
    <w:p w:rsidR="00E114CF" w:rsidRPr="00E114CF" w:rsidRDefault="00452B63" w:rsidP="00FA6BC9">
      <w:pPr>
        <w:pStyle w:val="NormalWeb"/>
        <w:rPr>
          <w:ins w:id="126" w:author="Richard Halter" w:date="2010-07-14T21:13:00Z"/>
          <w:b/>
        </w:rPr>
      </w:pPr>
      <w:ins w:id="127" w:author="Richard Halter" w:date="2010-07-14T21:13:00Z">
        <w:r w:rsidRPr="00452B63">
          <w:rPr>
            <w:b/>
          </w:rPr>
          <w:t>Access Control System</w:t>
        </w:r>
      </w:ins>
    </w:p>
    <w:p w:rsidR="00FA6BC9" w:rsidRDefault="00FA6BC9" w:rsidP="00FA6BC9">
      <w:pPr>
        <w:pStyle w:val="NormalWeb"/>
      </w:pPr>
      <w:r>
        <w:t>In order to maintain control over what data is exchanged over the zone and who exchanges it, the ZIS must provide an access control system that limits who can provide, request, and respond to requests for which data objects. The access control system must maintain policies for each registered application.</w:t>
      </w:r>
    </w:p>
    <w:p w:rsidR="00FA6BC9" w:rsidRDefault="00FA6BC9" w:rsidP="00FA6BC9">
      <w:pPr>
        <w:pStyle w:val="NormalWeb"/>
      </w:pPr>
      <w:r>
        <w:t xml:space="preserve">If the requester knows or wants to control who the responder will be, it must place the responder's agent identifier in the </w:t>
      </w:r>
      <w:r>
        <w:rPr>
          <w:rStyle w:val="HTMLCode"/>
        </w:rPr>
        <w:t>SIF_DestinationId</w:t>
      </w:r>
      <w:r>
        <w:t xml:space="preserve"> element of the header of the </w:t>
      </w:r>
      <w:r>
        <w:rPr>
          <w:rStyle w:val="HTMLCode"/>
        </w:rPr>
        <w:t>SIF_Request</w:t>
      </w:r>
      <w:r>
        <w:t xml:space="preserve"> message. The ZIS will examine the </w:t>
      </w:r>
      <w:r>
        <w:rPr>
          <w:rStyle w:val="HTMLCode"/>
        </w:rPr>
        <w:t>SIF_Request</w:t>
      </w:r>
      <w:r>
        <w:t xml:space="preserve"> message's header. If a </w:t>
      </w:r>
      <w:r>
        <w:rPr>
          <w:rStyle w:val="HTMLCode"/>
        </w:rPr>
        <w:t>SIF_DestinationId</w:t>
      </w:r>
      <w:r>
        <w:t xml:space="preserve"> element is present, the ZIS must route the </w:t>
      </w:r>
      <w:r>
        <w:rPr>
          <w:rStyle w:val="HTMLCode"/>
        </w:rPr>
        <w:t>SIF_Request</w:t>
      </w:r>
      <w:r>
        <w:t xml:space="preserve"> to the specified agent/application subject to the limitations imposed by the access control security policies for the zone. For instance, even though an application specifies that it wishes a specified application to respond, the zone security policy may prohibit the specified application from generating </w:t>
      </w:r>
      <w:r>
        <w:rPr>
          <w:rStyle w:val="HTMLCode"/>
        </w:rPr>
        <w:t>SIF_Response</w:t>
      </w:r>
      <w:r>
        <w:t xml:space="preserve"> messages.</w:t>
      </w:r>
    </w:p>
    <w:p w:rsidR="00FA6BC9" w:rsidRDefault="00FA6BC9" w:rsidP="00FA6BC9">
      <w:pPr>
        <w:pStyle w:val="NormalWeb"/>
      </w:pPr>
      <w:r>
        <w:t xml:space="preserve">An application that wants to provide access to the data it contains via SIF may function as a responder. Such applications will support one or more SIF data objects. The application listens for </w:t>
      </w:r>
      <w:r>
        <w:rPr>
          <w:rStyle w:val="HTMLCode"/>
        </w:rPr>
        <w:t>SIF_Request</w:t>
      </w:r>
      <w:r>
        <w:t xml:space="preserve"> messages for the objects that it supports. When it receives a </w:t>
      </w:r>
      <w:r>
        <w:rPr>
          <w:rStyle w:val="HTMLCode"/>
        </w:rPr>
        <w:t>SIF_Request</w:t>
      </w:r>
      <w:r>
        <w:t xml:space="preserve"> for a supported object, the application will generate one or more </w:t>
      </w:r>
      <w:r>
        <w:rPr>
          <w:rStyle w:val="HTMLCode"/>
        </w:rPr>
        <w:t>SIF_Response</w:t>
      </w:r>
      <w:r>
        <w:t xml:space="preserve"> messages containing the application's data, which will be routed by the ZIS to the requester. The responder must place the requester's agent identifier in the </w:t>
      </w:r>
      <w:r>
        <w:rPr>
          <w:rStyle w:val="HTMLCode"/>
        </w:rPr>
        <w:t>SIF_DestinationId</w:t>
      </w:r>
      <w:r>
        <w:t xml:space="preserve"> element of the header for each </w:t>
      </w:r>
      <w:r>
        <w:rPr>
          <w:rStyle w:val="HTMLCode"/>
        </w:rPr>
        <w:t>SIF_Response</w:t>
      </w:r>
      <w:r>
        <w:t xml:space="preserve"> message generated.</w:t>
      </w:r>
    </w:p>
    <w:p w:rsidR="00E114CF" w:rsidRPr="00E114CF" w:rsidRDefault="00452B63" w:rsidP="00FA6BC9">
      <w:pPr>
        <w:pStyle w:val="NormalWeb"/>
        <w:rPr>
          <w:ins w:id="128" w:author="Richard Halter" w:date="2010-07-14T21:14:00Z"/>
          <w:b/>
        </w:rPr>
      </w:pPr>
      <w:ins w:id="129" w:author="Richard Halter" w:date="2010-07-14T21:14:00Z">
        <w:r w:rsidRPr="00452B63">
          <w:rPr>
            <w:b/>
          </w:rPr>
          <w:t>Error Reporting</w:t>
        </w:r>
      </w:ins>
    </w:p>
    <w:p w:rsidR="00FA6BC9" w:rsidRDefault="00FA6BC9" w:rsidP="00FA6BC9">
      <w:pPr>
        <w:pStyle w:val="NormalWeb"/>
      </w:pPr>
      <w:r>
        <w:t xml:space="preserve">When an application receives a </w:t>
      </w:r>
      <w:r>
        <w:rPr>
          <w:rStyle w:val="HTMLCode"/>
        </w:rPr>
        <w:t>SIF_Request</w:t>
      </w:r>
      <w:r>
        <w:t xml:space="preserve"> for a data object that it does not support, it must return a </w:t>
      </w:r>
      <w:r>
        <w:rPr>
          <w:rStyle w:val="HTMLCode"/>
        </w:rPr>
        <w:t>SIF_Response</w:t>
      </w:r>
      <w:r>
        <w:t xml:space="preserve"> message with the </w:t>
      </w:r>
      <w:r>
        <w:rPr>
          <w:rStyle w:val="HTMLCode"/>
        </w:rPr>
        <w:t>SIF_Error</w:t>
      </w:r>
      <w:r>
        <w:t xml:space="preserve"> element populated to indicate the nature of the error (invalid object), a </w:t>
      </w:r>
      <w:r>
        <w:rPr>
          <w:rStyle w:val="HTMLCode"/>
        </w:rPr>
        <w:t>SIF_PacketNumber</w:t>
      </w:r>
      <w:r>
        <w:t xml:space="preserve"> of </w:t>
      </w:r>
      <w:r>
        <w:rPr>
          <w:rStyle w:val="HTMLCode"/>
        </w:rPr>
        <w:t>1</w:t>
      </w:r>
      <w:r>
        <w:t xml:space="preserve"> and the </w:t>
      </w:r>
      <w:r>
        <w:rPr>
          <w:rStyle w:val="HTMLCode"/>
        </w:rPr>
        <w:t>SIF_MorePackets</w:t>
      </w:r>
      <w:r>
        <w:t xml:space="preserve"> element set to indicate that no further packets will be sent in response to the </w:t>
      </w:r>
      <w:r>
        <w:rPr>
          <w:rStyle w:val="HTMLCode"/>
        </w:rPr>
        <w:t>SIF_Request</w:t>
      </w:r>
      <w:r>
        <w:t>.</w:t>
      </w:r>
    </w:p>
    <w:p w:rsidR="00FA6BC9" w:rsidRDefault="00FA6BC9" w:rsidP="00FA6BC9">
      <w:pPr>
        <w:pStyle w:val="Heading3"/>
      </w:pPr>
      <w:bookmarkStart w:id="130" w:name="_Toc271175882"/>
      <w:bookmarkStart w:id="131" w:name="EventReportingAPublishSubscribeModel"/>
      <w:bookmarkEnd w:id="122"/>
      <w:r>
        <w:lastRenderedPageBreak/>
        <w:t>3.2.5 Event Reporting: A Publish/Subscribe Model</w:t>
      </w:r>
      <w:bookmarkEnd w:id="130"/>
    </w:p>
    <w:p w:rsidR="005B33E8" w:rsidRDefault="003A6D7C">
      <w:pPr>
        <w:pStyle w:val="NormalWeb"/>
        <w:keepNext/>
        <w:jc w:val="center"/>
        <w:rPr>
          <w:ins w:id="132" w:author="Richard Halter" w:date="2010-07-15T09:59:00Z"/>
        </w:rPr>
      </w:pPr>
      <w:ins w:id="133" w:author="Richard Halter" w:date="2010-07-15T09:59:00Z">
        <w:r>
          <w:object w:dxaOrig="4042" w:dyaOrig="3926">
            <v:shape id="_x0000_i1028" type="#_x0000_t75" style="width:201.75pt;height:195.9pt" o:ole="">
              <v:imagedata r:id="rId37" o:title=""/>
            </v:shape>
            <o:OLEObject Type="Embed" ProgID="Visio.Drawing.11" ShapeID="_x0000_i1028" DrawAspect="Content" ObjectID="_1344927544" r:id="rId38"/>
          </w:object>
        </w:r>
      </w:ins>
    </w:p>
    <w:p w:rsidR="005B33E8" w:rsidRDefault="003A6D7C">
      <w:pPr>
        <w:pStyle w:val="Caption"/>
        <w:jc w:val="center"/>
        <w:rPr>
          <w:ins w:id="134" w:author="Richard Halter" w:date="2010-07-15T09:59:00Z"/>
        </w:rPr>
      </w:pPr>
      <w:ins w:id="135" w:author="Richard Halter" w:date="2010-07-15T09:59:00Z">
        <w:r>
          <w:t xml:space="preserve">Figure </w:t>
        </w:r>
        <w:r w:rsidR="004A4768">
          <w:fldChar w:fldCharType="begin"/>
        </w:r>
        <w:r>
          <w:instrText xml:space="preserve"> SEQ Figure \* ARABIC </w:instrText>
        </w:r>
      </w:ins>
      <w:r w:rsidR="004A4768">
        <w:fldChar w:fldCharType="separate"/>
      </w:r>
      <w:ins w:id="136" w:author="Richard Halter" w:date="2010-09-02T10:11:00Z">
        <w:r w:rsidR="00C42E3C">
          <w:rPr>
            <w:noProof/>
          </w:rPr>
          <w:t>4</w:t>
        </w:r>
      </w:ins>
      <w:ins w:id="137" w:author="Richard Halter" w:date="2010-07-15T09:59:00Z">
        <w:r w:rsidR="004A4768">
          <w:fldChar w:fldCharType="end"/>
        </w:r>
        <w:r>
          <w:t>: Subscribing for Events</w:t>
        </w:r>
      </w:ins>
    </w:p>
    <w:p w:rsidR="00FA6BC9" w:rsidRDefault="00FA6BC9" w:rsidP="00FA6BC9">
      <w:pPr>
        <w:pStyle w:val="NormalWeb"/>
      </w:pPr>
      <w:r>
        <w:t xml:space="preserve">Applications propagate data updates by publishing </w:t>
      </w:r>
      <w:r>
        <w:rPr>
          <w:rStyle w:val="HTMLCode"/>
        </w:rPr>
        <w:t>SIF_Event</w:t>
      </w:r>
      <w:r>
        <w:t xml:space="preserve"> messages for the SIF data objects that are being added, changed, or deleted. In order for an application to receive these </w:t>
      </w:r>
      <w:r>
        <w:rPr>
          <w:rStyle w:val="HTMLCode"/>
        </w:rPr>
        <w:t>SIF_Event</w:t>
      </w:r>
      <w:r>
        <w:t xml:space="preserve">s, subscriptions for the SIF data objects of interest must be entered at the ZIS. This subscription process is performed when an application sends a </w:t>
      </w:r>
      <w:r>
        <w:rPr>
          <w:rStyle w:val="HTMLCode"/>
        </w:rPr>
        <w:t>SIF_Provision</w:t>
      </w:r>
      <w:r>
        <w:t xml:space="preserve"> message or one or more </w:t>
      </w:r>
      <w:r>
        <w:rPr>
          <w:rStyle w:val="HTMLCode"/>
        </w:rPr>
        <w:t>SIF_Subscribe</w:t>
      </w:r>
      <w:r>
        <w:t xml:space="preserve"> messages to the ZIS. Once the subscriptions are entered, any </w:t>
      </w:r>
      <w:r>
        <w:rPr>
          <w:rStyle w:val="HTMLCode"/>
        </w:rPr>
        <w:t>SIF_Event</w:t>
      </w:r>
      <w:r>
        <w:t>s for those objects received by the ZIS will be routed to the list of subscribers for those objects.</w:t>
      </w:r>
    </w:p>
    <w:p w:rsidR="00FA6BC9" w:rsidRDefault="00FA6BC9" w:rsidP="00FA6BC9">
      <w:pPr>
        <w:pStyle w:val="NormalWeb"/>
      </w:pPr>
      <w:r>
        <w:t xml:space="preserve">Once an application successfully sends a </w:t>
      </w:r>
      <w:r>
        <w:rPr>
          <w:rStyle w:val="HTMLCode"/>
        </w:rPr>
        <w:t>SIF_Event</w:t>
      </w:r>
      <w:r>
        <w:t xml:space="preserve"> to the ZIS, the ZIS is responsible for delivering that </w:t>
      </w:r>
      <w:r>
        <w:rPr>
          <w:rStyle w:val="HTMLCode"/>
        </w:rPr>
        <w:t>SIF_Event</w:t>
      </w:r>
      <w:r>
        <w:t xml:space="preserve"> to the subscribing parties without any further communication to the </w:t>
      </w:r>
      <w:r>
        <w:rPr>
          <w:rStyle w:val="HTMLCode"/>
        </w:rPr>
        <w:t>SIF_Event</w:t>
      </w:r>
      <w:r>
        <w:t xml:space="preserve"> originator. The </w:t>
      </w:r>
      <w:r>
        <w:rPr>
          <w:rStyle w:val="HTMLCode"/>
        </w:rPr>
        <w:t>SIF_Event</w:t>
      </w:r>
      <w:r>
        <w:t xml:space="preserve"> originator does not know how many applications, if any, receive the </w:t>
      </w:r>
      <w:r>
        <w:rPr>
          <w:rStyle w:val="HTMLCode"/>
        </w:rPr>
        <w:t>SIF_Event</w:t>
      </w:r>
      <w:r>
        <w:t xml:space="preserve">. No notifications are provided to the originator to indicate whether a </w:t>
      </w:r>
      <w:r>
        <w:rPr>
          <w:rStyle w:val="HTMLCode"/>
        </w:rPr>
        <w:t>SIF_Event</w:t>
      </w:r>
      <w:r>
        <w:t xml:space="preserve"> was delivered to a subscriber or not.</w:t>
      </w:r>
    </w:p>
    <w:p w:rsidR="00FA6BC9" w:rsidRDefault="00FA6BC9" w:rsidP="00FA6BC9">
      <w:pPr>
        <w:pStyle w:val="NormalWeb"/>
      </w:pPr>
      <w:r>
        <w:t>The ZIS must maintain an access control system that limits who can publish and subscribe to events for which data objects.</w:t>
      </w:r>
    </w:p>
    <w:p w:rsidR="003A6D7C" w:rsidRDefault="005B33E8" w:rsidP="003A6D7C">
      <w:pPr>
        <w:pStyle w:val="NormalWeb"/>
        <w:keepNext/>
        <w:jc w:val="center"/>
        <w:rPr>
          <w:ins w:id="138" w:author="Richard Halter" w:date="2010-07-15T10:09:00Z"/>
        </w:rPr>
      </w:pPr>
      <w:ins w:id="139" w:author="Richard Halter" w:date="2010-07-16T11:44:00Z">
        <w:r>
          <w:object w:dxaOrig="3501" w:dyaOrig="2458">
            <v:shape id="_x0000_i1029" type="#_x0000_t75" style="width:174.15pt;height:123.9pt" o:ole="">
              <v:imagedata r:id="rId39" o:title=""/>
            </v:shape>
            <o:OLEObject Type="Embed" ProgID="Visio.Drawing.11" ShapeID="_x0000_i1029" DrawAspect="Content" ObjectID="_1344927545" r:id="rId40"/>
          </w:object>
        </w:r>
      </w:ins>
      <w:del w:id="140" w:author="Richard Halter" w:date="2010-07-16T11:44:00Z">
        <w:r w:rsidR="004A4768" w:rsidDel="005B33E8">
          <w:fldChar w:fldCharType="begin"/>
        </w:r>
        <w:r w:rsidR="004A4768" w:rsidDel="005B33E8">
          <w:fldChar w:fldCharType="end"/>
        </w:r>
      </w:del>
    </w:p>
    <w:p w:rsidR="003A6D7C" w:rsidRDefault="003A6D7C" w:rsidP="003A6D7C">
      <w:pPr>
        <w:pStyle w:val="Caption"/>
        <w:jc w:val="center"/>
        <w:rPr>
          <w:ins w:id="141" w:author="Richard Halter" w:date="2010-07-15T10:08:00Z"/>
        </w:rPr>
      </w:pPr>
      <w:ins w:id="142" w:author="Richard Halter" w:date="2010-07-15T10:09:00Z">
        <w:r>
          <w:t xml:space="preserve">Figure </w:t>
        </w:r>
        <w:r w:rsidR="004A4768">
          <w:fldChar w:fldCharType="begin"/>
        </w:r>
        <w:r>
          <w:instrText xml:space="preserve"> SEQ Figure \* ARABIC </w:instrText>
        </w:r>
      </w:ins>
      <w:r w:rsidR="004A4768">
        <w:fldChar w:fldCharType="separate"/>
      </w:r>
      <w:ins w:id="143" w:author="Richard Halter" w:date="2010-09-02T10:11:00Z">
        <w:r w:rsidR="00C42E3C">
          <w:rPr>
            <w:noProof/>
          </w:rPr>
          <w:t>5</w:t>
        </w:r>
      </w:ins>
      <w:ins w:id="144" w:author="Richard Halter" w:date="2010-07-15T10:09:00Z">
        <w:r w:rsidR="004A4768">
          <w:fldChar w:fldCharType="end"/>
        </w:r>
        <w:r>
          <w:t xml:space="preserve"> ZIS Registration</w:t>
        </w:r>
      </w:ins>
    </w:p>
    <w:p w:rsidR="00FA6BC9" w:rsidRDefault="00FA6BC9" w:rsidP="00FA6BC9">
      <w:pPr>
        <w:pStyle w:val="NormalWeb"/>
      </w:pPr>
      <w:r>
        <w:t xml:space="preserve">Before an application can utilize the services of the ZIS, the application must register itself by sending a </w:t>
      </w:r>
      <w:r>
        <w:rPr>
          <w:rStyle w:val="HTMLCode"/>
        </w:rPr>
        <w:t>SIF_Register</w:t>
      </w:r>
      <w:r>
        <w:t xml:space="preserve"> message to the ZIS. Once registered, an application does not have to perform any additional registration with the ZIS in order to be a publisher of </w:t>
      </w:r>
      <w:r>
        <w:rPr>
          <w:rStyle w:val="HTMLCode"/>
        </w:rPr>
        <w:t>SIF_Event</w:t>
      </w:r>
      <w:r>
        <w:t xml:space="preserve"> data. Any application that has registered itself with the ZIS may publish </w:t>
      </w:r>
      <w:r>
        <w:rPr>
          <w:rStyle w:val="HTMLCode"/>
        </w:rPr>
        <w:t>SIF_Event</w:t>
      </w:r>
      <w:r>
        <w:t xml:space="preserve">s subject to the limitations imposed by the access control security policies for the zone. It is recommended that event publishers register their ability to publish events by using the </w:t>
      </w:r>
      <w:r>
        <w:rPr>
          <w:rStyle w:val="HTMLCode"/>
        </w:rPr>
        <w:t>SIF_Provision</w:t>
      </w:r>
      <w:r>
        <w:t xml:space="preserve"> message.</w:t>
      </w:r>
    </w:p>
    <w:p w:rsidR="00BF323E" w:rsidRDefault="00533AD4" w:rsidP="00BF323E">
      <w:pPr>
        <w:pStyle w:val="NormalWeb"/>
        <w:keepNext/>
        <w:jc w:val="center"/>
        <w:rPr>
          <w:ins w:id="145" w:author="Richard Halter" w:date="2010-07-16T11:51:00Z"/>
        </w:rPr>
      </w:pPr>
      <w:ins w:id="146" w:author="Richard Halter" w:date="2010-07-19T14:53:00Z">
        <w:r>
          <w:object w:dxaOrig="3300" w:dyaOrig="2340">
            <v:shape id="_x0000_i1030" type="#_x0000_t75" style="width:164.1pt;height:117.2pt" o:ole="">
              <v:imagedata r:id="rId41" o:title=""/>
            </v:shape>
            <o:OLEObject Type="Embed" ProgID="Visio.Drawing.11" ShapeID="_x0000_i1030" DrawAspect="Content" ObjectID="_1344927546" r:id="rId42"/>
          </w:object>
        </w:r>
      </w:ins>
      <w:del w:id="147" w:author="Richard Halter" w:date="2010-07-19T14:53:00Z">
        <w:r w:rsidR="004A4768" w:rsidDel="00533AD4">
          <w:fldChar w:fldCharType="begin"/>
        </w:r>
        <w:r w:rsidR="004A4768" w:rsidDel="00533AD4">
          <w:fldChar w:fldCharType="end"/>
        </w:r>
      </w:del>
    </w:p>
    <w:p w:rsidR="005B33E8" w:rsidRDefault="00BF323E" w:rsidP="00BF323E">
      <w:pPr>
        <w:pStyle w:val="Caption"/>
        <w:jc w:val="center"/>
        <w:rPr>
          <w:ins w:id="148" w:author="Richard Halter" w:date="2010-07-16T11:50:00Z"/>
        </w:rPr>
      </w:pPr>
      <w:ins w:id="149" w:author="Richard Halter" w:date="2010-07-16T11:51:00Z">
        <w:r>
          <w:t xml:space="preserve">Figure </w:t>
        </w:r>
        <w:r w:rsidR="004A4768">
          <w:fldChar w:fldCharType="begin"/>
        </w:r>
        <w:r>
          <w:instrText xml:space="preserve"> SEQ Figure \* ARABIC </w:instrText>
        </w:r>
      </w:ins>
      <w:r w:rsidR="004A4768">
        <w:fldChar w:fldCharType="separate"/>
      </w:r>
      <w:ins w:id="150" w:author="Richard Halter" w:date="2010-09-02T10:11:00Z">
        <w:r w:rsidR="00C42E3C">
          <w:rPr>
            <w:noProof/>
          </w:rPr>
          <w:t>6</w:t>
        </w:r>
      </w:ins>
      <w:ins w:id="151" w:author="Richard Halter" w:date="2010-07-16T11:51:00Z">
        <w:r w:rsidR="004A4768">
          <w:fldChar w:fldCharType="end"/>
        </w:r>
        <w:r>
          <w:t>: Multiple Publishers for a Data Object</w:t>
        </w:r>
      </w:ins>
    </w:p>
    <w:p w:rsidR="00FA6BC9" w:rsidRDefault="00FA6BC9" w:rsidP="00FA6BC9">
      <w:pPr>
        <w:pStyle w:val="NormalWeb"/>
      </w:pPr>
      <w:r>
        <w:t xml:space="preserve">Multiple applications may publish </w:t>
      </w:r>
      <w:r>
        <w:rPr>
          <w:rStyle w:val="HTMLCode"/>
        </w:rPr>
        <w:t>SIF_Event</w:t>
      </w:r>
      <w:r>
        <w:t xml:space="preserve"> messages for a given data object.</w:t>
      </w:r>
    </w:p>
    <w:p w:rsidR="00FA6BC9" w:rsidRDefault="00FA6BC9" w:rsidP="00FA6BC9">
      <w:pPr>
        <w:pStyle w:val="NormalWeb"/>
      </w:pPr>
      <w:commentRangeStart w:id="152"/>
      <w:r>
        <w:t>The</w:t>
      </w:r>
      <w:commentRangeEnd w:id="152"/>
      <w:r w:rsidR="005B33E8">
        <w:rPr>
          <w:rStyle w:val="CommentReference"/>
        </w:rPr>
        <w:commentReference w:id="152"/>
      </w:r>
      <w:r>
        <w:t xml:space="preserve"> application that is registered as the Provider for a given data object must be able to subscribe to </w:t>
      </w:r>
      <w:r>
        <w:rPr>
          <w:rStyle w:val="HTMLCode"/>
        </w:rPr>
        <w:t>SIF_Event</w:t>
      </w:r>
      <w:r>
        <w:t xml:space="preserve">s for that object but the application is not required to subscribe to </w:t>
      </w:r>
      <w:r>
        <w:rPr>
          <w:rStyle w:val="HTMLCode"/>
        </w:rPr>
        <w:t>SIF_Event</w:t>
      </w:r>
      <w:r>
        <w:t>s in a given SIF implementation.</w:t>
      </w:r>
    </w:p>
    <w:p w:rsidR="00BF323E" w:rsidRPr="00BF323E" w:rsidRDefault="00BF323E" w:rsidP="00FA6BC9">
      <w:pPr>
        <w:pStyle w:val="NormalWeb"/>
        <w:rPr>
          <w:ins w:id="153" w:author="Richard Halter" w:date="2010-07-16T11:58:00Z"/>
          <w:b/>
        </w:rPr>
      </w:pPr>
      <w:ins w:id="154" w:author="Richard Halter" w:date="2010-07-16T11:58:00Z">
        <w:r w:rsidRPr="00BF323E">
          <w:rPr>
            <w:b/>
          </w:rPr>
          <w:t>Business Rules</w:t>
        </w:r>
      </w:ins>
      <w:ins w:id="155" w:author="Richard Halter" w:date="2010-07-16T11:59:00Z">
        <w:r>
          <w:rPr>
            <w:b/>
          </w:rPr>
          <w:t>?</w:t>
        </w:r>
      </w:ins>
    </w:p>
    <w:p w:rsidR="00FA6BC9" w:rsidRDefault="00FA6BC9" w:rsidP="00FA6BC9">
      <w:pPr>
        <w:pStyle w:val="NormalWeb"/>
      </w:pPr>
      <w:commentRangeStart w:id="156"/>
      <w:r>
        <w:t>An</w:t>
      </w:r>
      <w:commentRangeEnd w:id="156"/>
      <w:r w:rsidR="00BF323E">
        <w:rPr>
          <w:rStyle w:val="CommentReference"/>
        </w:rPr>
        <w:commentReference w:id="156"/>
      </w:r>
      <w:r>
        <w:t xml:space="preserve"> application that has subscribed to a </w:t>
      </w:r>
      <w:r>
        <w:rPr>
          <w:rStyle w:val="HTMLCode"/>
        </w:rPr>
        <w:t>SIF_Event</w:t>
      </w:r>
      <w:r>
        <w:t xml:space="preserve"> must attempt to process the </w:t>
      </w:r>
      <w:r>
        <w:rPr>
          <w:rStyle w:val="HTMLCode"/>
        </w:rPr>
        <w:t>SIF_Event</w:t>
      </w:r>
      <w:r>
        <w:t xml:space="preserve"> according to the business rules of the application. If the </w:t>
      </w:r>
      <w:r>
        <w:rPr>
          <w:rStyle w:val="HTMLCode"/>
        </w:rPr>
        <w:t>SIF_Event</w:t>
      </w:r>
      <w:r>
        <w:t xml:space="preserve"> contains insufficient information or information that is inconsistent with the application's business rules, the application may ignore the message.</w:t>
      </w:r>
    </w:p>
    <w:p w:rsidR="00FA6BC9" w:rsidRDefault="00FA6BC9" w:rsidP="00FA6BC9">
      <w:pPr>
        <w:pStyle w:val="NormalWeb"/>
      </w:pPr>
      <w:r>
        <w:lastRenderedPageBreak/>
        <w:t xml:space="preserve">If an application publishes a </w:t>
      </w:r>
      <w:r>
        <w:rPr>
          <w:rStyle w:val="HTMLCode"/>
        </w:rPr>
        <w:t>SIF_Event</w:t>
      </w:r>
      <w:r>
        <w:t xml:space="preserve"> as a result of changing the data within the application and the ZIS rejects the </w:t>
      </w:r>
      <w:r>
        <w:rPr>
          <w:rStyle w:val="HTMLCode"/>
        </w:rPr>
        <w:t>SIF_Event</w:t>
      </w:r>
      <w:r>
        <w:t xml:space="preserve"> message, it is recommended that the application rolls back or cancels the changes that were made, but the application does not have to roll back the changes. For example, an application may attempt to add a new student and publish a </w:t>
      </w:r>
      <w:r>
        <w:rPr>
          <w:rStyle w:val="HTMLCode"/>
        </w:rPr>
        <w:t>SIF_Event</w:t>
      </w:r>
      <w:r>
        <w:t xml:space="preserve"> to reflect the addition. If the application does not have permission to publish </w:t>
      </w:r>
      <w:r>
        <w:rPr>
          <w:rStyle w:val="HTMLCode"/>
        </w:rPr>
        <w:t>SIF_Event</w:t>
      </w:r>
      <w:r>
        <w:t xml:space="preserve"> messages for that type of object, the </w:t>
      </w:r>
      <w:r>
        <w:rPr>
          <w:rStyle w:val="HTMLCode"/>
        </w:rPr>
        <w:t>SIF_Event</w:t>
      </w:r>
      <w:r>
        <w:t xml:space="preserve"> is rejected. The application does not have to remove the newly added student from its local database.</w:t>
      </w:r>
    </w:p>
    <w:p w:rsidR="00FA6BC9" w:rsidRDefault="00FA6BC9" w:rsidP="00FA6BC9">
      <w:pPr>
        <w:pStyle w:val="Heading3"/>
      </w:pPr>
      <w:bookmarkStart w:id="157" w:name="_Toc271175883"/>
      <w:bookmarkStart w:id="158" w:name="CommunicationAnAsynchronousModel"/>
      <w:bookmarkEnd w:id="131"/>
      <w:r>
        <w:t>3.2.6 Communication: An Asynchronous Model</w:t>
      </w:r>
      <w:bookmarkEnd w:id="157"/>
    </w:p>
    <w:p w:rsidR="00FA6BC9" w:rsidRDefault="00FA6BC9" w:rsidP="00FA6BC9">
      <w:pPr>
        <w:pStyle w:val="NormalWeb"/>
      </w:pPr>
      <w:r>
        <w:t xml:space="preserve">In order to ensure scalability and reliability, SIF requires that its request/response and publish/subscribe models be asynchronous in nature. Once a ZIS synchronously acknowledges receipt of a </w:t>
      </w:r>
      <w:r>
        <w:rPr>
          <w:rStyle w:val="HTMLCode"/>
        </w:rPr>
        <w:t>SIF_Event</w:t>
      </w:r>
      <w:r>
        <w:t xml:space="preserve">, </w:t>
      </w:r>
      <w:r>
        <w:rPr>
          <w:rStyle w:val="HTMLCode"/>
        </w:rPr>
        <w:t>SIF_Request</w:t>
      </w:r>
      <w:r>
        <w:t xml:space="preserve"> or </w:t>
      </w:r>
      <w:r>
        <w:rPr>
          <w:rStyle w:val="HTMLCode"/>
        </w:rPr>
        <w:t>SIF_Response</w:t>
      </w:r>
      <w:r>
        <w:t xml:space="preserve"> with the return of a successful </w:t>
      </w:r>
      <w:r>
        <w:rPr>
          <w:rStyle w:val="HTMLCode"/>
        </w:rPr>
        <w:t>SIF_Ack</w:t>
      </w:r>
      <w:r>
        <w:t xml:space="preserve">, an agent cannot be assured that these messages will immediately be delivered to subscribers, providers/responders or requesters, respectively, or that it will receive an immediate </w:t>
      </w:r>
      <w:r>
        <w:rPr>
          <w:rStyle w:val="HTMLCode"/>
        </w:rPr>
        <w:t>SIF_Response</w:t>
      </w:r>
      <w:r>
        <w:t xml:space="preserve"> to any submitted </w:t>
      </w:r>
      <w:r>
        <w:rPr>
          <w:rStyle w:val="HTMLCode"/>
        </w:rPr>
        <w:t>SIF_Request</w:t>
      </w:r>
      <w:r>
        <w:t>.</w:t>
      </w:r>
    </w:p>
    <w:p w:rsidR="00FA6BC9" w:rsidRDefault="00FA6BC9" w:rsidP="00FA6BC9">
      <w:pPr>
        <w:pStyle w:val="NormalWeb"/>
      </w:pPr>
      <w:r>
        <w:t>The asynchronous communication model can be likened to communicating with someone via e-mail or through the postal office: an individual sends the message, but does not know when it will be received, much less when the receiver will respond.</w:t>
      </w:r>
    </w:p>
    <w:p w:rsidR="00BF323E" w:rsidRPr="00BF323E" w:rsidRDefault="00BF323E" w:rsidP="00FA6BC9">
      <w:pPr>
        <w:pStyle w:val="NormalWeb"/>
        <w:rPr>
          <w:ins w:id="159" w:author="Richard Halter" w:date="2010-07-16T12:00:00Z"/>
          <w:b/>
        </w:rPr>
      </w:pPr>
      <w:ins w:id="160" w:author="Richard Halter" w:date="2010-07-16T12:00:00Z">
        <w:r w:rsidRPr="00BF323E">
          <w:rPr>
            <w:b/>
          </w:rPr>
          <w:t>Guaranteed Delivery</w:t>
        </w:r>
      </w:ins>
    </w:p>
    <w:p w:rsidR="00FA6BC9" w:rsidRDefault="00FA6BC9" w:rsidP="00FA6BC9">
      <w:pPr>
        <w:pStyle w:val="NormalWeb"/>
      </w:pPr>
      <w:r>
        <w:t>By requiring asynchronous communications, a SIF implementation can exploit software designs that achieve high scalability and reliability. For example, even if an agent is not currently connected to a Zone, another application's agent can still send messages to that agent knowing that the ZIS will deliver those messages as soon as the agent is available.</w:t>
      </w:r>
    </w:p>
    <w:p w:rsidR="008139D0" w:rsidRDefault="008139D0" w:rsidP="008139D0">
      <w:pPr>
        <w:pStyle w:val="NormalWeb"/>
        <w:keepNext/>
        <w:jc w:val="center"/>
        <w:rPr>
          <w:ins w:id="161" w:author="Richard Halter" w:date="2010-07-16T12:04:00Z"/>
        </w:rPr>
      </w:pPr>
      <w:ins w:id="162" w:author="Richard Halter" w:date="2010-07-16T12:07:00Z">
        <w:r>
          <w:object w:dxaOrig="4258" w:dyaOrig="2458">
            <v:shape id="_x0000_i1031" type="#_x0000_t75" style="width:212.65pt;height:123.9pt" o:ole="">
              <v:imagedata r:id="rId43" o:title=""/>
            </v:shape>
            <o:OLEObject Type="Embed" ProgID="Visio.Drawing.11" ShapeID="_x0000_i1031" DrawAspect="Content" ObjectID="_1344927547" r:id="rId44"/>
          </w:object>
        </w:r>
      </w:ins>
    </w:p>
    <w:p w:rsidR="008139D0" w:rsidRDefault="008139D0" w:rsidP="008139D0">
      <w:pPr>
        <w:pStyle w:val="Caption"/>
        <w:jc w:val="center"/>
        <w:rPr>
          <w:ins w:id="163" w:author="Richard Halter" w:date="2010-07-16T12:04:00Z"/>
        </w:rPr>
      </w:pPr>
      <w:ins w:id="164" w:author="Richard Halter" w:date="2010-07-16T12:04:00Z">
        <w:r>
          <w:t xml:space="preserve">Figure </w:t>
        </w:r>
        <w:r w:rsidR="004A4768">
          <w:fldChar w:fldCharType="begin"/>
        </w:r>
        <w:r>
          <w:instrText xml:space="preserve"> SEQ Figure \* ARABIC </w:instrText>
        </w:r>
      </w:ins>
      <w:r w:rsidR="004A4768">
        <w:fldChar w:fldCharType="separate"/>
      </w:r>
      <w:ins w:id="165" w:author="Richard Halter" w:date="2010-09-02T10:11:00Z">
        <w:r w:rsidR="00C42E3C">
          <w:rPr>
            <w:noProof/>
          </w:rPr>
          <w:t>7</w:t>
        </w:r>
      </w:ins>
      <w:ins w:id="166" w:author="Richard Halter" w:date="2010-07-16T12:04:00Z">
        <w:r w:rsidR="004A4768">
          <w:fldChar w:fldCharType="end"/>
        </w:r>
        <w:r>
          <w:t>: Synchronous Communication to the ZIS</w:t>
        </w:r>
      </w:ins>
    </w:p>
    <w:p w:rsidR="00FA6BC9" w:rsidRDefault="00FA6BC9" w:rsidP="00FA6BC9">
      <w:pPr>
        <w:pStyle w:val="NormalWeb"/>
      </w:pPr>
      <w:r>
        <w:t xml:space="preserve">In contrast to the asynchronous communication model, most agent-to-ZIS and ZIS-to-agent communication—over currently defined transport layers—is synchronous in nature. Any time an agent sends a </w:t>
      </w:r>
      <w:r>
        <w:rPr>
          <w:rStyle w:val="HTMLCode"/>
        </w:rPr>
        <w:t>SIF_Message</w:t>
      </w:r>
      <w:r>
        <w:t xml:space="preserve"> to a ZIS, the agent waits for a </w:t>
      </w:r>
      <w:r>
        <w:rPr>
          <w:rStyle w:val="HTMLCode"/>
        </w:rPr>
        <w:t>SIF_Ack</w:t>
      </w:r>
      <w:r>
        <w:t xml:space="preserve"> to be returned from the ZIS to acknowledge receipt of the message. Once acknowledged, the </w:t>
      </w:r>
      <w:r>
        <w:lastRenderedPageBreak/>
        <w:t xml:space="preserve">ZIS guarantees future delivery of </w:t>
      </w:r>
      <w:r>
        <w:rPr>
          <w:rStyle w:val="HTMLCode"/>
        </w:rPr>
        <w:t>SIF_Event</w:t>
      </w:r>
      <w:r>
        <w:t xml:space="preserve">, </w:t>
      </w:r>
      <w:r>
        <w:rPr>
          <w:rStyle w:val="HTMLCode"/>
        </w:rPr>
        <w:t>SIF_Request</w:t>
      </w:r>
      <w:r>
        <w:t xml:space="preserve"> and </w:t>
      </w:r>
      <w:r>
        <w:rPr>
          <w:rStyle w:val="HTMLCode"/>
        </w:rPr>
        <w:t>SIF_Response</w:t>
      </w:r>
      <w:r>
        <w:t xml:space="preserve"> messages, barring certain error conditions. For messages not directly related to the request/response and publish/subscribe models, the acknowledgement from the ZIS also indicates successful completion of operations related to registration, subscription, provision and system control operations. </w:t>
      </w:r>
      <w:ins w:id="167" w:author="Richard Halter" w:date="2010-07-16T12:07:00Z">
        <w:r w:rsidR="008139D0">
          <w:t>To complete the guaranteed delivery</w:t>
        </w:r>
      </w:ins>
      <w:del w:id="168" w:author="Richard Halter" w:date="2010-07-16T12:07:00Z">
        <w:r w:rsidDel="008139D0">
          <w:delText>In addition</w:delText>
        </w:r>
      </w:del>
      <w:r>
        <w:t xml:space="preserve">, when a ZIS contacts an agent in Push mode, the ZIS waits for a </w:t>
      </w:r>
      <w:r>
        <w:rPr>
          <w:rStyle w:val="HTMLCode"/>
        </w:rPr>
        <w:t>SIF_Ack</w:t>
      </w:r>
      <w:r>
        <w:t xml:space="preserve"> to be returned from the agent to acknowledge successful delivery of the message currently pending for the agent.</w:t>
      </w:r>
    </w:p>
    <w:p w:rsidR="00FA6BC9" w:rsidRDefault="00FA6BC9" w:rsidP="00FA6BC9">
      <w:pPr>
        <w:pStyle w:val="Heading3"/>
      </w:pPr>
      <w:bookmarkStart w:id="169" w:name="_Toc271175884"/>
      <w:bookmarkStart w:id="170" w:name="SecurityModel"/>
      <w:bookmarkEnd w:id="158"/>
      <w:r>
        <w:t>3.2.7 Security Model</w:t>
      </w:r>
      <w:bookmarkEnd w:id="169"/>
    </w:p>
    <w:p w:rsidR="00FA6BC9" w:rsidRDefault="00FA6BC9" w:rsidP="00FA6BC9">
      <w:pPr>
        <w:pStyle w:val="NormalWeb"/>
      </w:pPr>
      <w:r>
        <w:t xml:space="preserve">The security model of SIF centers around three areas: encryption, authentication and access control. SIF provides application agents the ability to specify the encryption and authentication requirements for all other agents that eventually come into contact with their sensitive data. Various communication </w:t>
      </w:r>
      <w:del w:id="171" w:author="Richard Halter" w:date="2010-07-16T12:18:00Z">
        <w:r w:rsidDel="006F4890">
          <w:delText>protocols</w:delText>
        </w:r>
      </w:del>
      <w:ins w:id="172" w:author="Richard Halter" w:date="2010-07-16T12:18:00Z">
        <w:r w:rsidR="006F4890">
          <w:t>protocols,</w:t>
        </w:r>
      </w:ins>
      <w:r>
        <w:t xml:space="preserve"> over which SIF data may be transferred, including SIF HTTPS, provide built-in support for easing the implementation details of guaranteeing encryption and authentication requirements. In addition, access control at the ZIS allows a zone administrator complete control over which agents are allowed to communicate which data to other agents.</w:t>
      </w:r>
    </w:p>
    <w:p w:rsidR="00CE17A8" w:rsidRDefault="004A4768" w:rsidP="00CE17A8">
      <w:pPr>
        <w:pStyle w:val="NormalWeb"/>
        <w:keepNext/>
        <w:jc w:val="center"/>
        <w:rPr>
          <w:ins w:id="173" w:author="Richard Halter" w:date="2010-07-16T12:23:00Z"/>
        </w:rPr>
      </w:pPr>
      <w:del w:id="174" w:author="Richard Halter" w:date="2010-07-30T10:19:00Z">
        <w:r w:rsidDel="008F6D73">
          <w:fldChar w:fldCharType="begin"/>
        </w:r>
        <w:r w:rsidDel="008F6D73">
          <w:fldChar w:fldCharType="end"/>
        </w:r>
      </w:del>
      <w:ins w:id="175" w:author="Richard Halter" w:date="2010-07-30T10:19:00Z">
        <w:r w:rsidR="008F6D73">
          <w:object w:dxaOrig="4247" w:dyaOrig="1226">
            <v:shape id="_x0000_i1032" type="#_x0000_t75" style="width:294.7pt;height:85.4pt" o:ole="">
              <v:imagedata r:id="rId45" o:title=""/>
            </v:shape>
            <o:OLEObject Type="Embed" ProgID="Visio.Drawing.11" ShapeID="_x0000_i1032" DrawAspect="Content" ObjectID="_1344927548" r:id="rId46"/>
          </w:object>
        </w:r>
      </w:ins>
      <w:del w:id="176" w:author="Richard Halter" w:date="2010-07-21T07:13:00Z">
        <w:r w:rsidDel="00411B3E">
          <w:fldChar w:fldCharType="begin"/>
        </w:r>
        <w:r w:rsidDel="00411B3E">
          <w:fldChar w:fldCharType="end"/>
        </w:r>
      </w:del>
    </w:p>
    <w:p w:rsidR="006F4890" w:rsidRDefault="00CE17A8" w:rsidP="00CE17A8">
      <w:pPr>
        <w:pStyle w:val="Caption"/>
        <w:jc w:val="center"/>
        <w:rPr>
          <w:ins w:id="177" w:author="Richard Halter" w:date="2010-07-16T12:20:00Z"/>
        </w:rPr>
      </w:pPr>
      <w:ins w:id="178" w:author="Richard Halter" w:date="2010-07-16T12:23:00Z">
        <w:r>
          <w:t xml:space="preserve">Figure </w:t>
        </w:r>
        <w:r w:rsidR="004A4768">
          <w:fldChar w:fldCharType="begin"/>
        </w:r>
        <w:r>
          <w:instrText xml:space="preserve"> SEQ Figure \* ARABIC </w:instrText>
        </w:r>
      </w:ins>
      <w:r w:rsidR="004A4768">
        <w:fldChar w:fldCharType="separate"/>
      </w:r>
      <w:ins w:id="179" w:author="Richard Halter" w:date="2010-09-02T10:11:00Z">
        <w:r w:rsidR="00C42E3C">
          <w:rPr>
            <w:noProof/>
          </w:rPr>
          <w:t>8</w:t>
        </w:r>
      </w:ins>
      <w:ins w:id="180" w:author="Richard Halter" w:date="2010-07-16T12:23:00Z">
        <w:r w:rsidR="004A4768">
          <w:fldChar w:fldCharType="end"/>
        </w:r>
        <w:r>
          <w:t>: SIF HTTPS Communication Protocol</w:t>
        </w:r>
      </w:ins>
    </w:p>
    <w:p w:rsidR="00FA6BC9" w:rsidRDefault="00FA6BC9" w:rsidP="00FA6BC9">
      <w:pPr>
        <w:pStyle w:val="NormalWeb"/>
      </w:pPr>
      <w:r>
        <w:t>As SIF HTTPS is the default communication protocol that all agents and ZIS implementations must support, many of the encryption and authentication levels specified in this document are tailored to the encryption and authentication algorithms currently defined within SIF HTTPS. When a ZIS implementation supports other communication protocols, the ZIS must guarantee that these levels are accurately reflected and adhered to when communicating with agents that support these same protocols.</w:t>
      </w:r>
    </w:p>
    <w:p w:rsidR="00FA6BC9" w:rsidRDefault="00FA6BC9" w:rsidP="00FA6BC9">
      <w:pPr>
        <w:pStyle w:val="Heading4"/>
      </w:pPr>
      <w:bookmarkStart w:id="181" w:name="Encryption"/>
      <w:bookmarkEnd w:id="170"/>
      <w:r>
        <w:t>3.2.7.1 Encryption</w:t>
      </w:r>
    </w:p>
    <w:p w:rsidR="00FA6BC9" w:rsidRDefault="00FA6BC9" w:rsidP="00FA6BC9">
      <w:pPr>
        <w:pStyle w:val="NormalWeb"/>
      </w:pPr>
      <w:r>
        <w:t>Encryption provides the mechanism to ensure that only the sender and receiver of a message can view the message contents. In a totally secure model, all communications between agent and ZIS will be encrypted. The SIF HTTPS protocol, which must be supported by all agents and ZIS implementations, is a secure transport and provides encryption of the data being exchanged.</w:t>
      </w:r>
    </w:p>
    <w:p w:rsidR="00FA6BC9" w:rsidRDefault="00FA6BC9" w:rsidP="00FA6BC9">
      <w:pPr>
        <w:pStyle w:val="NormalWeb"/>
      </w:pPr>
      <w:r>
        <w:lastRenderedPageBreak/>
        <w:t>If additional communication protocols, or transports, are used, it is important to know if these transports are secure to avoid exposing sensitive data. SIF provides a method for an agent to specify to the ZIS how secure the channel between the ZIS and other agents must be when ultimately delivering the originating agent's sensitive data. ZIS implementations must guarantee the requested security levels when communicating with recipient agents, regardless of which transport is in use. If a ZIS is unable to ensure these security levels when communicating with a recipient agent, the ZIS must not transport the message across the insufficiently secure channel. It is recommended that the ZIS log the inability to deliver the message to the recipient agent due to security requirements.</w:t>
      </w:r>
    </w:p>
    <w:p w:rsidR="00FA6BC9" w:rsidRDefault="00FA6BC9" w:rsidP="00FA6BC9">
      <w:pPr>
        <w:pStyle w:val="NormalWeb"/>
      </w:pPr>
      <w:r>
        <w:t>The responsibility for guaranteeing the security of data that an originating agent transfers to the ZIS lies ultimately with the originating agent, or zone administrators. For example, if the originating agent requires a very secure channel for a given message, it should not intentionally or inadvertently communicate that message to the ZIS over an insecure or insufficiently secure channel, should the ZIS support such channels. At that point, the data has already been communicated insecurely. Zone administrators can prevent such occurrences by configuring the ZIS and agents within the zone such that a minimum security level is maintained, below which communication is impossible.</w:t>
      </w:r>
    </w:p>
    <w:p w:rsidR="00FA6BC9" w:rsidRDefault="00FA6BC9" w:rsidP="00FA6BC9">
      <w:pPr>
        <w:pStyle w:val="NormalWeb"/>
      </w:pPr>
      <w:r>
        <w:t>In many cases, the establishment of a secure channel and encryption can be delegated to the transport layer.</w:t>
      </w:r>
    </w:p>
    <w:p w:rsidR="00FA6BC9" w:rsidRDefault="00FA6BC9" w:rsidP="00FA6BC9">
      <w:pPr>
        <w:pStyle w:val="Heading4"/>
      </w:pPr>
      <w:bookmarkStart w:id="182" w:name="AuthenticationAndValidation"/>
      <w:bookmarkEnd w:id="181"/>
      <w:r>
        <w:t>3.2.7.2 Authentication and Validation</w:t>
      </w:r>
    </w:p>
    <w:p w:rsidR="00FA6BC9" w:rsidRDefault="00FA6BC9" w:rsidP="00FA6BC9">
      <w:pPr>
        <w:pStyle w:val="NormalWeb"/>
      </w:pPr>
      <w:r>
        <w:t>The role of authentication is to provide a means to ensure that the author of a message is the actual author. Authentication guards against a situation where a foreign agent claims to be a legitimate zone participant and fakes a message to gain access or alter the SIF data</w:t>
      </w:r>
      <w:ins w:id="183" w:author="Richard Halter" w:date="2010-07-16T12:29:00Z">
        <w:r w:rsidR="00CE17A8">
          <w:t xml:space="preserve">, </w:t>
        </w:r>
      </w:ins>
      <w:ins w:id="184" w:author="Richard Halter" w:date="2010-07-16T12:30:00Z">
        <w:r w:rsidR="00CE17A8">
          <w:t xml:space="preserve">i.e. </w:t>
        </w:r>
      </w:ins>
      <w:ins w:id="185" w:author="Richard Halter" w:date="2010-07-16T12:29:00Z">
        <w:r w:rsidR="00CE17A8">
          <w:t>spoofing</w:t>
        </w:r>
      </w:ins>
      <w:r>
        <w:t>.</w:t>
      </w:r>
    </w:p>
    <w:p w:rsidR="00FA6BC9" w:rsidRDefault="00FA6BC9" w:rsidP="00FA6BC9">
      <w:pPr>
        <w:pStyle w:val="NormalWeb"/>
      </w:pPr>
      <w:r>
        <w:t>Another important role of authentication is to provide the ability to detect that each message that passes through the Zone arrives at its destination unaltered</w:t>
      </w:r>
      <w:ins w:id="186" w:author="Richard Halter" w:date="2010-07-16T12:31:00Z">
        <w:r w:rsidR="00CE17A8">
          <w:t xml:space="preserve"> and unread</w:t>
        </w:r>
      </w:ins>
      <w:r>
        <w:t xml:space="preserve"> by other intermediaries</w:t>
      </w:r>
      <w:ins w:id="187" w:author="Richard Halter" w:date="2010-07-16T12:30:00Z">
        <w:r w:rsidR="00CE17A8">
          <w:t>, i.e. man in the middle attacks</w:t>
        </w:r>
      </w:ins>
      <w:r>
        <w:t>.</w:t>
      </w:r>
    </w:p>
    <w:p w:rsidR="00FA6BC9" w:rsidRDefault="00FA6BC9" w:rsidP="00FA6BC9">
      <w:pPr>
        <w:pStyle w:val="NormalWeb"/>
      </w:pPr>
      <w:r>
        <w:t>Authentication support is optional but highly recommended.</w:t>
      </w:r>
    </w:p>
    <w:p w:rsidR="00FA6BC9" w:rsidRDefault="00FA6BC9" w:rsidP="00FA6BC9">
      <w:pPr>
        <w:pStyle w:val="Heading4"/>
      </w:pPr>
      <w:bookmarkStart w:id="188" w:name="AccessControl"/>
      <w:bookmarkEnd w:id="182"/>
      <w:r>
        <w:t>3.2.7.3 Access Control</w:t>
      </w:r>
    </w:p>
    <w:p w:rsidR="00D15E9B" w:rsidRDefault="00411B3E" w:rsidP="00D15E9B">
      <w:pPr>
        <w:pStyle w:val="NormalWeb"/>
        <w:keepNext/>
        <w:jc w:val="center"/>
        <w:rPr>
          <w:ins w:id="189" w:author="Richard Halter" w:date="2010-07-16T12:33:00Z"/>
        </w:rPr>
      </w:pPr>
      <w:ins w:id="190" w:author="Richard Halter" w:date="2010-07-21T07:12:00Z">
        <w:r>
          <w:object w:dxaOrig="3573" w:dyaOrig="1382">
            <v:shape id="_x0000_i1033" type="#_x0000_t75" style="width:178.35pt;height:69.5pt" o:ole="">
              <v:imagedata r:id="rId47" o:title=""/>
            </v:shape>
            <o:OLEObject Type="Embed" ProgID="Visio.Drawing.11" ShapeID="_x0000_i1033" DrawAspect="Content" ObjectID="_1344927549" r:id="rId48"/>
          </w:object>
        </w:r>
      </w:ins>
      <w:del w:id="191" w:author="Richard Halter" w:date="2010-07-21T07:10:00Z">
        <w:r w:rsidR="004A4768" w:rsidDel="00E640AA">
          <w:fldChar w:fldCharType="begin"/>
        </w:r>
        <w:r w:rsidR="004A4768" w:rsidDel="00E640AA">
          <w:fldChar w:fldCharType="end"/>
        </w:r>
      </w:del>
    </w:p>
    <w:p w:rsidR="00D15E9B" w:rsidRDefault="00D15E9B" w:rsidP="00D15E9B">
      <w:pPr>
        <w:pStyle w:val="Caption"/>
        <w:jc w:val="center"/>
        <w:rPr>
          <w:ins w:id="192" w:author="Richard Halter" w:date="2010-07-16T12:33:00Z"/>
        </w:rPr>
      </w:pPr>
      <w:ins w:id="193" w:author="Richard Halter" w:date="2010-07-16T12:33:00Z">
        <w:r>
          <w:t xml:space="preserve">Figure </w:t>
        </w:r>
        <w:r w:rsidR="004A4768">
          <w:fldChar w:fldCharType="begin"/>
        </w:r>
        <w:r>
          <w:instrText xml:space="preserve"> SEQ Figure \* ARABIC </w:instrText>
        </w:r>
      </w:ins>
      <w:r w:rsidR="004A4768">
        <w:fldChar w:fldCharType="separate"/>
      </w:r>
      <w:ins w:id="194" w:author="Richard Halter" w:date="2010-09-02T10:11:00Z">
        <w:r w:rsidR="00C42E3C">
          <w:rPr>
            <w:noProof/>
          </w:rPr>
          <w:t>9</w:t>
        </w:r>
      </w:ins>
      <w:ins w:id="195" w:author="Richard Halter" w:date="2010-07-16T12:33:00Z">
        <w:r w:rsidR="004A4768">
          <w:fldChar w:fldCharType="end"/>
        </w:r>
        <w:r>
          <w:t>: Access Control</w:t>
        </w:r>
      </w:ins>
    </w:p>
    <w:p w:rsidR="00000000" w:rsidRDefault="00FA6BC9">
      <w:pPr>
        <w:pStyle w:val="NormalWeb"/>
        <w:pBdr>
          <w:top w:val="single" w:sz="4" w:space="1" w:color="auto"/>
          <w:left w:val="single" w:sz="4" w:space="4" w:color="auto"/>
          <w:bottom w:val="single" w:sz="4" w:space="1" w:color="auto"/>
          <w:right w:val="single" w:sz="4" w:space="4" w:color="auto"/>
        </w:pBdr>
        <w:rPr>
          <w:ins w:id="196" w:author="Richard Halter" w:date="2010-09-01T14:37:00Z"/>
        </w:rPr>
        <w:pPrChange w:id="197" w:author="Richard Halter" w:date="2010-09-01T14:38:00Z">
          <w:pPr>
            <w:pStyle w:val="NormalWeb"/>
          </w:pPr>
        </w:pPrChange>
      </w:pPr>
      <w:r>
        <w:lastRenderedPageBreak/>
        <w:t xml:space="preserve">SIF Zone access </w:t>
      </w:r>
      <w:r>
        <w:rPr>
          <w:rStyle w:val="rfc21191"/>
        </w:rPr>
        <w:t>MUST</w:t>
      </w:r>
      <w:r>
        <w:t xml:space="preserve"> be able to be controlled centrally at the ZIS, allowing for local administration of Zone security policies. </w:t>
      </w:r>
    </w:p>
    <w:p w:rsidR="00000000" w:rsidRDefault="00FA6BC9">
      <w:pPr>
        <w:pStyle w:val="NormalWeb"/>
        <w:pBdr>
          <w:top w:val="single" w:sz="4" w:space="1" w:color="auto"/>
          <w:left w:val="single" w:sz="4" w:space="4" w:color="auto"/>
          <w:bottom w:val="single" w:sz="4" w:space="1" w:color="auto"/>
          <w:right w:val="single" w:sz="4" w:space="4" w:color="auto"/>
        </w:pBdr>
        <w:pPrChange w:id="198" w:author="Richard Halter" w:date="2010-09-01T14:38:00Z">
          <w:pPr>
            <w:pStyle w:val="NormalWeb"/>
          </w:pPr>
        </w:pPrChange>
      </w:pPr>
      <w:r>
        <w:t xml:space="preserve">A SIF administrator </w:t>
      </w:r>
      <w:r>
        <w:rPr>
          <w:rStyle w:val="rfc21191"/>
        </w:rPr>
        <w:t>MUST</w:t>
      </w:r>
      <w:r>
        <w:t xml:space="preserve"> be able to specify which applications </w:t>
      </w:r>
      <w:r>
        <w:rPr>
          <w:rStyle w:val="rfc21191"/>
        </w:rPr>
        <w:t>MAY</w:t>
      </w:r>
      <w:r>
        <w:t xml:space="preserve"> participate in the SIF Zone, which data objects each application </w:t>
      </w:r>
      <w:r>
        <w:rPr>
          <w:rStyle w:val="rfc21191"/>
        </w:rPr>
        <w:t>MAY</w:t>
      </w:r>
      <w:r>
        <w:t xml:space="preserve"> provide or request, and what events each application </w:t>
      </w:r>
      <w:r>
        <w:rPr>
          <w:rStyle w:val="rfc21191"/>
        </w:rPr>
        <w:t>MAY</w:t>
      </w:r>
      <w:r>
        <w:t xml:space="preserve"> produce and receive. Refinements in the granularity of control are permissible. In addition, a SIF administrator </w:t>
      </w:r>
      <w:r>
        <w:rPr>
          <w:rStyle w:val="rfc21191"/>
        </w:rPr>
        <w:t>MAY</w:t>
      </w:r>
      <w:r>
        <w:t xml:space="preserve"> be able to specify XML filter rules that remove messages or specific XML elements or attributes before being delivered to the application. </w:t>
      </w:r>
    </w:p>
    <w:p w:rsidR="00FA6BC9" w:rsidRDefault="00FA6BC9" w:rsidP="00FA6BC9">
      <w:pPr>
        <w:pStyle w:val="NormalWeb"/>
      </w:pPr>
      <w:r>
        <w:t>The access control requirements are discussed more fully under ZIS Requirements.</w:t>
      </w:r>
    </w:p>
    <w:p w:rsidR="00FA6BC9" w:rsidRDefault="00FA6BC9" w:rsidP="00FA6BC9">
      <w:pPr>
        <w:pStyle w:val="Heading3"/>
      </w:pPr>
      <w:bookmarkStart w:id="199" w:name="_Toc271175885"/>
      <w:bookmarkEnd w:id="188"/>
      <w:r>
        <w:t>3.2.8 Zone Services</w:t>
      </w:r>
      <w:bookmarkEnd w:id="199"/>
    </w:p>
    <w:p w:rsidR="00FA6BC9" w:rsidRDefault="00FA6BC9" w:rsidP="00FA6BC9">
      <w:pPr>
        <w:pStyle w:val="NormalWeb"/>
      </w:pPr>
      <w:commentRangeStart w:id="200"/>
      <w:r>
        <w:t>Until</w:t>
      </w:r>
      <w:commentRangeEnd w:id="200"/>
      <w:r w:rsidR="00B60EF3">
        <w:rPr>
          <w:rStyle w:val="CommentReference"/>
        </w:rPr>
        <w:commentReference w:id="200"/>
      </w:r>
      <w:r>
        <w:t xml:space="preserve"> SIF Implementation Specification version 2.4, the SIF Zone only allowed applications to interoperate by exchanging messages conformant with the SIF data model, in accordance with one of the two data exchange models (Request / Response or Publish / Subscribe) defined above. In a sense this was equivalent to constraining application interaction to what would be possible if they shared a reliable, secure common data store and an associated set of record schema, and were automatically notified via a database trigger whenever a partner updated the data. </w:t>
      </w:r>
    </w:p>
    <w:p w:rsidR="00FA6BC9" w:rsidRDefault="00FA6BC9" w:rsidP="00FA6BC9">
      <w:pPr>
        <w:pStyle w:val="NormalWeb"/>
      </w:pPr>
      <w:r>
        <w:t>While this represented a powerful way to unify remote applications, the following capabilities were not provided:</w:t>
      </w:r>
    </w:p>
    <w:p w:rsidR="00FA6BC9" w:rsidRDefault="00FA6BC9" w:rsidP="00FA6BC9">
      <w:pPr>
        <w:numPr>
          <w:ilvl w:val="0"/>
          <w:numId w:val="10"/>
        </w:numPr>
        <w:spacing w:before="100" w:beforeAutospacing="1" w:after="100" w:afterAutospacing="1"/>
      </w:pPr>
      <w:r>
        <w:rPr>
          <w:rStyle w:val="Strong"/>
        </w:rPr>
        <w:t>Customized Operations:</w:t>
      </w:r>
      <w:r>
        <w:t xml:space="preserve"> Create/Read/Update/Delete (CRUD) data were the only requests possible. </w:t>
      </w:r>
    </w:p>
    <w:p w:rsidR="00FA6BC9" w:rsidRDefault="00FA6BC9" w:rsidP="00FA6BC9">
      <w:pPr>
        <w:numPr>
          <w:ilvl w:val="0"/>
          <w:numId w:val="10"/>
        </w:numPr>
        <w:spacing w:before="100" w:beforeAutospacing="1" w:after="100" w:afterAutospacing="1"/>
      </w:pPr>
      <w:r>
        <w:rPr>
          <w:rStyle w:val="Strong"/>
        </w:rPr>
        <w:t>Transactions:</w:t>
      </w:r>
      <w:r>
        <w:t xml:space="preserve"> Reliably know what, if anything, happened as a result of sending an update event. </w:t>
      </w:r>
    </w:p>
    <w:p w:rsidR="00FA6BC9" w:rsidRDefault="00FA6BC9" w:rsidP="00FA6BC9">
      <w:pPr>
        <w:numPr>
          <w:ilvl w:val="0"/>
          <w:numId w:val="10"/>
        </w:numPr>
        <w:spacing w:before="100" w:beforeAutospacing="1" w:after="100" w:afterAutospacing="1"/>
      </w:pPr>
      <w:r>
        <w:rPr>
          <w:rStyle w:val="Strong"/>
        </w:rPr>
        <w:t>Database Views:</w:t>
      </w:r>
      <w:r>
        <w:t xml:space="preserve"> Package up and send elements from related data objects together in one message. </w:t>
      </w:r>
    </w:p>
    <w:p w:rsidR="00FA6BC9" w:rsidRDefault="00FA6BC9" w:rsidP="00FA6BC9">
      <w:pPr>
        <w:pStyle w:val="NormalWeb"/>
        <w:rPr>
          <w:ins w:id="201" w:author="Richard Halter" w:date="2010-07-17T21:20:00Z"/>
        </w:rPr>
      </w:pPr>
      <w:r>
        <w:t xml:space="preserve">All these capabilities are offered by the traditional service paradigm, where the internals (such as the object hierarchy and process sequencing) are hidden in the implementation, while the client sees only the service interface. </w:t>
      </w:r>
    </w:p>
    <w:p w:rsidR="006E003C" w:rsidRDefault="004A4768" w:rsidP="006E003C">
      <w:pPr>
        <w:pStyle w:val="NormalWeb"/>
        <w:keepNext/>
        <w:jc w:val="center"/>
        <w:rPr>
          <w:ins w:id="202" w:author="Richard Halter" w:date="2010-07-17T21:20:00Z"/>
        </w:rPr>
      </w:pPr>
      <w:del w:id="203" w:author="Richard Halter" w:date="2010-07-19T14:58:00Z">
        <w:r w:rsidDel="00533AD4">
          <w:lastRenderedPageBreak/>
          <w:fldChar w:fldCharType="begin"/>
        </w:r>
        <w:r w:rsidDel="00533AD4">
          <w:fldChar w:fldCharType="end"/>
        </w:r>
      </w:del>
      <w:ins w:id="204" w:author="Richard Halter" w:date="2010-07-19T14:58:00Z">
        <w:r w:rsidR="00533AD4">
          <w:object w:dxaOrig="5247" w:dyaOrig="2210">
            <v:shape id="_x0000_i1034" type="#_x0000_t75" style="width:262.9pt;height:109.65pt" o:ole="">
              <v:imagedata r:id="rId49" o:title=""/>
            </v:shape>
            <o:OLEObject Type="Embed" ProgID="Visio.Drawing.11" ShapeID="_x0000_i1034" DrawAspect="Content" ObjectID="_1344927550" r:id="rId50"/>
          </w:object>
        </w:r>
      </w:ins>
    </w:p>
    <w:p w:rsidR="006E003C" w:rsidRDefault="006E003C" w:rsidP="006E003C">
      <w:pPr>
        <w:pStyle w:val="Caption"/>
        <w:jc w:val="center"/>
      </w:pPr>
      <w:ins w:id="205" w:author="Richard Halter" w:date="2010-07-17T21:20:00Z">
        <w:r>
          <w:t xml:space="preserve">Figure </w:t>
        </w:r>
        <w:r w:rsidR="004A4768">
          <w:fldChar w:fldCharType="begin"/>
        </w:r>
        <w:r>
          <w:instrText xml:space="preserve"> SEQ Figure \* ARABIC </w:instrText>
        </w:r>
      </w:ins>
      <w:r w:rsidR="004A4768">
        <w:fldChar w:fldCharType="separate"/>
      </w:r>
      <w:ins w:id="206" w:author="Richard Halter" w:date="2010-09-02T10:11:00Z">
        <w:r w:rsidR="00C42E3C">
          <w:rPr>
            <w:noProof/>
          </w:rPr>
          <w:t>10</w:t>
        </w:r>
      </w:ins>
      <w:ins w:id="207" w:author="Richard Halter" w:date="2010-07-17T21:20:00Z">
        <w:r w:rsidR="004A4768">
          <w:fldChar w:fldCharType="end"/>
        </w:r>
        <w:r>
          <w:t xml:space="preserve">: </w:t>
        </w:r>
      </w:ins>
      <w:ins w:id="208" w:author="Richard Halter" w:date="2010-07-19T13:59:00Z">
        <w:r w:rsidR="00D00EFD">
          <w:t xml:space="preserve">Conceptual </w:t>
        </w:r>
      </w:ins>
      <w:ins w:id="209" w:author="Richard Halter" w:date="2010-07-17T21:20:00Z">
        <w:r>
          <w:t>Zone Service</w:t>
        </w:r>
      </w:ins>
    </w:p>
    <w:p w:rsidR="00FA6BC9" w:rsidRDefault="00411B3E" w:rsidP="00FA6BC9">
      <w:pPr>
        <w:pStyle w:val="NormalWeb"/>
      </w:pPr>
      <w:ins w:id="210" w:author="Richard Halter" w:date="2010-07-21T07:17:00Z">
        <w:r>
          <w:t xml:space="preserve">In a service paradigm, individual services are choreographed by other services to </w:t>
        </w:r>
      </w:ins>
      <w:ins w:id="211" w:author="Richard Halter" w:date="2010-07-21T07:23:00Z">
        <w:r w:rsidR="00211AC1">
          <w:t>provide</w:t>
        </w:r>
      </w:ins>
      <w:ins w:id="212" w:author="Richard Halter" w:date="2010-07-21T07:17:00Z">
        <w:r>
          <w:t xml:space="preserve"> new capabilities.</w:t>
        </w:r>
      </w:ins>
      <w:ins w:id="213" w:author="Richard Halter" w:date="2010-07-21T08:05:00Z">
        <w:r w:rsidR="00B138CA">
          <w:t xml:space="preserve">  </w:t>
        </w:r>
      </w:ins>
      <w:r w:rsidR="00FA6BC9">
        <w:t>Zone Services are the way in which these capabilities may be realized within the SIF Zone. The key design constraint in its development was that the underlying SIF infrastructure would be extended (via additional message types) and not replaced. Zone Service clients are able to communicate with Zone Services over the same wire that SIF Object clients communicate with Object Providers, and they operate in much the same way. All of them are fully supported Zone citizens, and like previous SIF components, will generally consist of an agent and an application.</w:t>
      </w:r>
    </w:p>
    <w:p w:rsidR="00FA6BC9" w:rsidRDefault="00FA6BC9" w:rsidP="00FA6BC9">
      <w:pPr>
        <w:numPr>
          <w:ilvl w:val="0"/>
          <w:numId w:val="11"/>
        </w:numPr>
        <w:spacing w:before="100" w:beforeAutospacing="1" w:after="100" w:afterAutospacing="1"/>
      </w:pPr>
      <w:r>
        <w:t xml:space="preserve">Clients must be able to invoke methods on Zone Services. </w:t>
      </w:r>
    </w:p>
    <w:p w:rsidR="00FA6BC9" w:rsidRDefault="00FA6BC9" w:rsidP="00FA6BC9">
      <w:pPr>
        <w:numPr>
          <w:ilvl w:val="0"/>
          <w:numId w:val="11"/>
        </w:numPr>
        <w:spacing w:before="100" w:beforeAutospacing="1" w:after="100" w:afterAutospacing="1"/>
      </w:pPr>
      <w:r>
        <w:t xml:space="preserve">All Service invocations are asynchronous. </w:t>
      </w:r>
    </w:p>
    <w:p w:rsidR="00FA6BC9" w:rsidRDefault="00FA6BC9" w:rsidP="00FA6BC9">
      <w:pPr>
        <w:numPr>
          <w:ilvl w:val="0"/>
          <w:numId w:val="11"/>
        </w:numPr>
        <w:spacing w:before="100" w:beforeAutospacing="1" w:after="100" w:afterAutospacing="1"/>
      </w:pPr>
      <w:r>
        <w:t xml:space="preserve">Clients and Zone Services never communicate directly with each other. </w:t>
      </w:r>
    </w:p>
    <w:p w:rsidR="00FA6BC9" w:rsidRDefault="00FA6BC9" w:rsidP="00FA6BC9">
      <w:pPr>
        <w:numPr>
          <w:ilvl w:val="0"/>
          <w:numId w:val="11"/>
        </w:numPr>
        <w:spacing w:before="100" w:beforeAutospacing="1" w:after="100" w:afterAutospacing="1"/>
      </w:pPr>
      <w:r>
        <w:t xml:space="preserve">Message exchange patterns are identical to the ones that exist for object providers. </w:t>
      </w:r>
    </w:p>
    <w:p w:rsidR="00FA6BC9" w:rsidRDefault="00FA6BC9" w:rsidP="00FA6BC9">
      <w:pPr>
        <w:numPr>
          <w:ilvl w:val="1"/>
          <w:numId w:val="11"/>
        </w:numPr>
        <w:spacing w:before="100" w:beforeAutospacing="1" w:after="100" w:afterAutospacing="1"/>
      </w:pPr>
      <w:r>
        <w:t xml:space="preserve">Provisioning/System Messaging </w:t>
      </w:r>
    </w:p>
    <w:p w:rsidR="00FA6BC9" w:rsidRDefault="00FA6BC9" w:rsidP="00FA6BC9">
      <w:pPr>
        <w:numPr>
          <w:ilvl w:val="1"/>
          <w:numId w:val="11"/>
        </w:numPr>
        <w:spacing w:before="100" w:beforeAutospacing="1" w:after="100" w:afterAutospacing="1"/>
      </w:pPr>
      <w:r>
        <w:t xml:space="preserve">Request/Response </w:t>
      </w:r>
    </w:p>
    <w:p w:rsidR="00FA6BC9" w:rsidRDefault="00FA6BC9" w:rsidP="00FA6BC9">
      <w:pPr>
        <w:numPr>
          <w:ilvl w:val="1"/>
          <w:numId w:val="11"/>
        </w:numPr>
        <w:spacing w:before="100" w:beforeAutospacing="1" w:after="100" w:afterAutospacing="1"/>
      </w:pPr>
      <w:r>
        <w:t>Publish/Subscribe</w:t>
      </w:r>
    </w:p>
    <w:p w:rsidR="00FA6BC9" w:rsidRDefault="00FA6BC9" w:rsidP="00FA6BC9">
      <w:pPr>
        <w:pStyle w:val="NormalWeb"/>
      </w:pPr>
      <w:r>
        <w:t>As a result, the extended infrastructure functionality supports both the invocation of specific Zone Service Methods (with defined arguments), and the notification of Zone Service events to service subscribers. By providing this service capability within the SIF Zone, the normal message functionality of the Zone applies to the new message types as well:</w:t>
      </w:r>
    </w:p>
    <w:p w:rsidR="00FA6BC9" w:rsidRDefault="00FA6BC9" w:rsidP="00FA6BC9">
      <w:pPr>
        <w:numPr>
          <w:ilvl w:val="0"/>
          <w:numId w:val="12"/>
        </w:numPr>
        <w:spacing w:before="100" w:beforeAutospacing="1" w:after="100" w:afterAutospacing="1"/>
      </w:pPr>
      <w:r>
        <w:t xml:space="preserve">Data security (via data encryption, authentication and specific administrator authorization) </w:t>
      </w:r>
    </w:p>
    <w:p w:rsidR="00FA6BC9" w:rsidRDefault="00FA6BC9" w:rsidP="00FA6BC9">
      <w:pPr>
        <w:numPr>
          <w:ilvl w:val="0"/>
          <w:numId w:val="12"/>
        </w:numPr>
        <w:spacing w:before="100" w:beforeAutospacing="1" w:after="100" w:afterAutospacing="1"/>
      </w:pPr>
      <w:r>
        <w:t xml:space="preserve">Loose coupling between sending and receiving application (a service need never know its subscribers) </w:t>
      </w:r>
    </w:p>
    <w:p w:rsidR="00FA6BC9" w:rsidRDefault="00FA6BC9" w:rsidP="00FA6BC9">
      <w:pPr>
        <w:numPr>
          <w:ilvl w:val="0"/>
          <w:numId w:val="12"/>
        </w:numPr>
        <w:spacing w:before="100" w:beforeAutospacing="1" w:after="100" w:afterAutospacing="1"/>
      </w:pPr>
      <w:r>
        <w:t xml:space="preserve">Guaranteed message delivery or failure notification </w:t>
      </w:r>
    </w:p>
    <w:p w:rsidR="00FA6BC9" w:rsidRDefault="00FA6BC9" w:rsidP="00FA6BC9">
      <w:pPr>
        <w:numPr>
          <w:ilvl w:val="0"/>
          <w:numId w:val="12"/>
        </w:numPr>
        <w:spacing w:before="100" w:beforeAutospacing="1" w:after="100" w:afterAutospacing="1"/>
      </w:pPr>
      <w:r>
        <w:t xml:space="preserve">Guaranteed correct packet ordering on reception </w:t>
      </w:r>
    </w:p>
    <w:p w:rsidR="00FA6BC9" w:rsidRDefault="00FA6BC9" w:rsidP="00FA6BC9">
      <w:pPr>
        <w:numPr>
          <w:ilvl w:val="0"/>
          <w:numId w:val="12"/>
        </w:numPr>
        <w:spacing w:before="100" w:beforeAutospacing="1" w:after="100" w:afterAutospacing="1"/>
      </w:pPr>
      <w:r>
        <w:t xml:space="preserve">Automatic service discovery </w:t>
      </w:r>
    </w:p>
    <w:p w:rsidR="00FA6BC9" w:rsidRDefault="00FA6BC9" w:rsidP="00FA6BC9">
      <w:pPr>
        <w:numPr>
          <w:ilvl w:val="0"/>
          <w:numId w:val="12"/>
        </w:numPr>
        <w:spacing w:before="100" w:beforeAutospacing="1" w:after="100" w:afterAutospacing="1"/>
      </w:pPr>
      <w:r>
        <w:t xml:space="preserve">Content based routing </w:t>
      </w:r>
    </w:p>
    <w:p w:rsidR="00FA6BC9" w:rsidRDefault="00FA6BC9" w:rsidP="00FA6BC9">
      <w:pPr>
        <w:numPr>
          <w:ilvl w:val="0"/>
          <w:numId w:val="12"/>
        </w:numPr>
        <w:spacing w:before="100" w:beforeAutospacing="1" w:after="100" w:afterAutospacing="1"/>
      </w:pPr>
      <w:r>
        <w:t xml:space="preserve">All data exchanges map back to the underlying SIF Data Model </w:t>
      </w:r>
    </w:p>
    <w:tbl>
      <w:tblPr>
        <w:tblW w:w="0" w:type="auto"/>
        <w:tblCellMar>
          <w:top w:w="15" w:type="dxa"/>
          <w:left w:w="15" w:type="dxa"/>
          <w:bottom w:w="15" w:type="dxa"/>
          <w:right w:w="15" w:type="dxa"/>
        </w:tblCellMar>
        <w:tblLook w:val="04A0"/>
      </w:tblPr>
      <w:tblGrid>
        <w:gridCol w:w="3959"/>
        <w:gridCol w:w="477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214" w:name="Table3281DifferencesBetweenADataObjectAn"/>
            <w:r>
              <w:rPr>
                <w:b/>
                <w:bCs/>
                <w:color w:val="FFFFFF"/>
              </w:rPr>
              <w:t>Data Object</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Zone Service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Data elements are adjectives describing the 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Operations are verbs that describe the actions a service can perform.</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Models an entity (e.g., Student).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Models a process (e.g., Locate Student).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Stateless data</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Stateful behavior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Single fixed CRUD interface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Customized interface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Single owner (provider) per object per context within a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Multiple Zone Services may supply or change a given object (usually by implementing calls to the Object Provider).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Allows applications to synchronize their data sets.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Allows applications to interact at a deeper level.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Multiple applications besides the Object Provider can publish change events for a given 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Only the default Service Provider can publish notifications for the service.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Selective Message Blocking (SMB) can block object events.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Selective Message Blocking (SMB) will not block Zone Service notifications.</w:t>
            </w:r>
          </w:p>
        </w:tc>
      </w:tr>
    </w:tbl>
    <w:p w:rsidR="00FA6BC9" w:rsidRDefault="00FA6BC9" w:rsidP="00FA6BC9">
      <w:r>
        <w:rPr>
          <w:rStyle w:val="Caption1"/>
        </w:rPr>
        <w:t>Table 3.2.8-1: Differences between a Data Object and a Zone Service</w:t>
      </w:r>
      <w:r>
        <w:t xml:space="preserve"> </w:t>
      </w:r>
      <w:bookmarkStart w:id="215" w:name="SIFArchitecture"/>
      <w:bookmarkEnd w:id="214"/>
    </w:p>
    <w:p w:rsidR="00FA6BC9" w:rsidRDefault="00FA6BC9" w:rsidP="00FA6BC9">
      <w:pPr>
        <w:pStyle w:val="Heading2"/>
      </w:pPr>
      <w:bookmarkStart w:id="216" w:name="_Toc271175886"/>
      <w:r>
        <w:t xml:space="preserve">3.3 </w:t>
      </w:r>
      <w:commentRangeStart w:id="217"/>
      <w:r>
        <w:t>SIF</w:t>
      </w:r>
      <w:commentRangeEnd w:id="217"/>
      <w:r w:rsidR="003A7D2A">
        <w:rPr>
          <w:rStyle w:val="CommentReference"/>
          <w:b w:val="0"/>
          <w:bCs w:val="0"/>
          <w:color w:val="auto"/>
        </w:rPr>
        <w:commentReference w:id="217"/>
      </w:r>
      <w:r>
        <w:t xml:space="preserve"> Architecture</w:t>
      </w:r>
      <w:bookmarkEnd w:id="216"/>
    </w:p>
    <w:p w:rsidR="00FA6BC9" w:rsidRDefault="00FA6BC9" w:rsidP="00FA6BC9">
      <w:pPr>
        <w:pStyle w:val="NormalWeb"/>
      </w:pPr>
      <w:r>
        <w:t xml:space="preserve">This section describes the architecture and components that make up SIF. It presents high-level functional requirements for each component and interfaces between them. More detail on particular requirements and interfaces may be found in </w:t>
      </w:r>
      <w:bookmarkEnd w:id="215"/>
      <w:r w:rsidR="004A4768">
        <w:fldChar w:fldCharType="begin"/>
      </w:r>
      <w:r>
        <w:instrText xml:space="preserve"> HYPERLINK "http://specification.sifinfo.org/Implementation/2.4/Messaging.html" </w:instrText>
      </w:r>
      <w:r w:rsidR="004A4768">
        <w:fldChar w:fldCharType="separate"/>
      </w:r>
      <w:r>
        <w:rPr>
          <w:rStyle w:val="Hyperlink"/>
        </w:rPr>
        <w:t>Messaging</w:t>
      </w:r>
      <w:r w:rsidR="004A4768">
        <w:fldChar w:fldCharType="end"/>
      </w:r>
      <w:r>
        <w:t xml:space="preserve"> and </w:t>
      </w:r>
      <w:hyperlink r:id="rId51" w:history="1">
        <w:r>
          <w:rPr>
            <w:rStyle w:val="Hyperlink"/>
          </w:rPr>
          <w:t>Infrastructure</w:t>
        </w:r>
      </w:hyperlink>
      <w:r>
        <w:t xml:space="preserve">. </w:t>
      </w:r>
    </w:p>
    <w:p w:rsidR="00FA6BC9" w:rsidRDefault="00FA6BC9" w:rsidP="00FA6BC9">
      <w:pPr>
        <w:pStyle w:val="Heading3"/>
      </w:pPr>
      <w:bookmarkStart w:id="218" w:name="_Toc271175887"/>
      <w:bookmarkStart w:id="219" w:name="ArchitecturalComponents"/>
      <w:r>
        <w:t xml:space="preserve">3.3.1 </w:t>
      </w:r>
      <w:commentRangeStart w:id="220"/>
      <w:r>
        <w:t>Architectural</w:t>
      </w:r>
      <w:commentRangeEnd w:id="220"/>
      <w:r w:rsidR="009212B8">
        <w:rPr>
          <w:rStyle w:val="CommentReference"/>
          <w:b w:val="0"/>
          <w:bCs w:val="0"/>
          <w:color w:val="auto"/>
        </w:rPr>
        <w:commentReference w:id="220"/>
      </w:r>
      <w:r>
        <w:t xml:space="preserve"> Components</w:t>
      </w:r>
      <w:bookmarkEnd w:id="218"/>
    </w:p>
    <w:p w:rsidR="003A6F57" w:rsidRDefault="004A4768" w:rsidP="003A6F57">
      <w:pPr>
        <w:pStyle w:val="NormalWeb"/>
        <w:keepNext/>
        <w:jc w:val="center"/>
        <w:rPr>
          <w:ins w:id="221" w:author="Richard Halter" w:date="2010-07-18T21:30:00Z"/>
        </w:rPr>
      </w:pPr>
      <w:del w:id="222" w:author="Richard Halter" w:date="2010-07-19T15:06:00Z">
        <w:r w:rsidDel="00533AD4">
          <w:lastRenderedPageBreak/>
          <w:fldChar w:fldCharType="begin"/>
        </w:r>
        <w:r w:rsidDel="00533AD4">
          <w:fldChar w:fldCharType="end"/>
        </w:r>
      </w:del>
      <w:ins w:id="223" w:author="Richard Halter" w:date="2010-07-19T15:10:00Z">
        <w:r w:rsidR="006247F5">
          <w:object w:dxaOrig="3919" w:dyaOrig="3688">
            <v:shape id="_x0000_i1035" type="#_x0000_t75" style="width:195.9pt;height:182.5pt" o:ole="">
              <v:imagedata r:id="rId52" o:title=""/>
            </v:shape>
            <o:OLEObject Type="Embed" ProgID="Visio.Drawing.11" ShapeID="_x0000_i1035" DrawAspect="Content" ObjectID="_1344927551" r:id="rId53"/>
          </w:object>
        </w:r>
      </w:ins>
    </w:p>
    <w:p w:rsidR="003A6F57" w:rsidRDefault="003A6F57" w:rsidP="003A6F57">
      <w:pPr>
        <w:pStyle w:val="Caption"/>
        <w:jc w:val="center"/>
        <w:rPr>
          <w:ins w:id="224" w:author="Richard Halter" w:date="2010-07-18T21:30:00Z"/>
        </w:rPr>
      </w:pPr>
      <w:ins w:id="225" w:author="Richard Halter" w:date="2010-07-18T21:30:00Z">
        <w:r>
          <w:t xml:space="preserve">Figure </w:t>
        </w:r>
        <w:r w:rsidR="004A4768">
          <w:fldChar w:fldCharType="begin"/>
        </w:r>
        <w:r>
          <w:instrText xml:space="preserve"> SEQ Figure \* ARABIC </w:instrText>
        </w:r>
      </w:ins>
      <w:r w:rsidR="004A4768">
        <w:fldChar w:fldCharType="separate"/>
      </w:r>
      <w:ins w:id="226" w:author="Richard Halter" w:date="2010-09-02T10:11:00Z">
        <w:r w:rsidR="00C42E3C">
          <w:rPr>
            <w:noProof/>
          </w:rPr>
          <w:t>11</w:t>
        </w:r>
      </w:ins>
      <w:ins w:id="227" w:author="Richard Halter" w:date="2010-07-18T21:30:00Z">
        <w:r w:rsidR="004A4768">
          <w:fldChar w:fldCharType="end"/>
        </w:r>
        <w:r>
          <w:t>: SIF Zone</w:t>
        </w:r>
      </w:ins>
    </w:p>
    <w:p w:rsidR="00FA6BC9" w:rsidRDefault="00FA6BC9" w:rsidP="00FA6BC9">
      <w:pPr>
        <w:pStyle w:val="NormalWeb"/>
      </w:pPr>
      <w:r>
        <w:t xml:space="preserve">A SIF Zone is a distributed networking system that consists of a Zone Integration Server (ZIS) and one or more integration Agents. The size of a zone is flexible and could consist of a single building, school, a small group of schools, a district, a region, a state, a nation, etc. SIF is a scalable solution for data exchange. A SIF Implementation consists of one or more SIF Zones deployed and configured to meet customer data sharing and reporting needs. </w:t>
      </w:r>
    </w:p>
    <w:p w:rsidR="00FA6BC9" w:rsidRDefault="00FA6BC9" w:rsidP="00FA6BC9">
      <w:pPr>
        <w:pStyle w:val="NormalWeb"/>
      </w:pPr>
      <w:r>
        <w:t>A Zone Integration Server is</w:t>
      </w:r>
      <w:ins w:id="228" w:author="Richard Halter" w:date="2010-07-18T21:33:00Z">
        <w:r w:rsidR="00F044D3">
          <w:t xml:space="preserve"> the heart of the architecture.  It is</w:t>
        </w:r>
      </w:ins>
      <w:r>
        <w:t xml:space="preserve"> a program that provides integration services to all the agents registered with it so that they can provide data, subscribe to events, publish events, request data, and respond to requests. It is responsible for all access control and routing within the Zone.</w:t>
      </w:r>
    </w:p>
    <w:p w:rsidR="009048B8" w:rsidRDefault="006247F5">
      <w:pPr>
        <w:pStyle w:val="NormalWeb"/>
        <w:keepNext/>
        <w:jc w:val="center"/>
        <w:rPr>
          <w:ins w:id="229" w:author="Richard Halter" w:date="2010-07-18T21:59:00Z"/>
        </w:rPr>
      </w:pPr>
      <w:ins w:id="230" w:author="Richard Halter" w:date="2010-07-19T15:10:00Z">
        <w:r>
          <w:object w:dxaOrig="5418" w:dyaOrig="4736">
            <v:shape id="_x0000_i1036" type="#_x0000_t75" style="width:270.4pt;height:236.1pt" o:ole="">
              <v:imagedata r:id="rId54" o:title=""/>
            </v:shape>
            <o:OLEObject Type="Embed" ProgID="Visio.Drawing.11" ShapeID="_x0000_i1036" DrawAspect="Content" ObjectID="_1344927552" r:id="rId55"/>
          </w:object>
        </w:r>
      </w:ins>
      <w:del w:id="231" w:author="Richard Halter" w:date="2010-07-19T15:10:00Z">
        <w:r w:rsidR="004A4768" w:rsidDel="006247F5">
          <w:fldChar w:fldCharType="begin"/>
        </w:r>
        <w:r w:rsidR="004A4768" w:rsidDel="006247F5">
          <w:fldChar w:fldCharType="end"/>
        </w:r>
      </w:del>
    </w:p>
    <w:p w:rsidR="009048B8" w:rsidRDefault="00CC1588">
      <w:pPr>
        <w:pStyle w:val="Caption"/>
        <w:jc w:val="center"/>
        <w:rPr>
          <w:ins w:id="232" w:author="Richard Halter" w:date="2010-07-18T21:59:00Z"/>
        </w:rPr>
      </w:pPr>
      <w:ins w:id="233" w:author="Richard Halter" w:date="2010-07-18T21:59:00Z">
        <w:r>
          <w:t xml:space="preserve">Figure </w:t>
        </w:r>
        <w:r w:rsidR="004A4768">
          <w:fldChar w:fldCharType="begin"/>
        </w:r>
        <w:r>
          <w:instrText xml:space="preserve"> SEQ Figure \* ARABIC </w:instrText>
        </w:r>
      </w:ins>
      <w:r w:rsidR="004A4768">
        <w:fldChar w:fldCharType="separate"/>
      </w:r>
      <w:ins w:id="234" w:author="Richard Halter" w:date="2010-09-02T10:11:00Z">
        <w:r w:rsidR="00C42E3C">
          <w:rPr>
            <w:noProof/>
          </w:rPr>
          <w:t>12</w:t>
        </w:r>
      </w:ins>
      <w:ins w:id="235" w:author="Richard Halter" w:date="2010-07-18T21:59:00Z">
        <w:r w:rsidR="004A4768">
          <w:fldChar w:fldCharType="end"/>
        </w:r>
        <w:r>
          <w:t>: SIF Zone Example</w:t>
        </w:r>
      </w:ins>
    </w:p>
    <w:p w:rsidR="00FA6BC9" w:rsidRDefault="00FA6BC9" w:rsidP="00FA6BC9">
      <w:pPr>
        <w:pStyle w:val="NormalWeb"/>
      </w:pPr>
      <w:r>
        <w:t xml:space="preserve">Each application requires an agent, </w:t>
      </w:r>
      <w:del w:id="236" w:author="Richard Halter" w:date="2010-07-21T08:10:00Z">
        <w:r w:rsidDel="00B138CA">
          <w:delText>which</w:delText>
        </w:r>
      </w:del>
      <w:ins w:id="237" w:author="Richard Halter" w:date="2010-07-21T08:10:00Z">
        <w:r w:rsidR="00B138CA">
          <w:t>who</w:t>
        </w:r>
      </w:ins>
      <w:r>
        <w:t xml:space="preserve"> typically is provided by the application vendor, to communicate with other applications via the ZIS and their respective agents. For example, a school may use a student information application, a food service application, and a library automation application. Each of these applications must have an agent that acts as a go-between between the application and the Zone Integration Server.</w:t>
      </w:r>
    </w:p>
    <w:p w:rsidR="00FA6BC9" w:rsidRDefault="00FA6BC9" w:rsidP="00FA6BC9">
      <w:pPr>
        <w:pStyle w:val="NormalWeb"/>
      </w:pPr>
      <w:r>
        <w:t>In SIF, an agent never communicates with another agent directly. Instead, each agent communicates with the ZIS as a trusted intermediary that brokers the exchange of data with other agents.</w:t>
      </w:r>
      <w:r w:rsidR="009048B8">
        <w:t xml:space="preserve"> </w:t>
      </w:r>
      <w:r>
        <w:t>Having the ZIS manage routing responsibilities allows complex communications to occur between agents that have no direct information about each other and that may or may not be available for communication at any given point in time.</w:t>
      </w:r>
      <w:r w:rsidR="009048B8">
        <w:t xml:space="preserve">  </w:t>
      </w:r>
    </w:p>
    <w:p w:rsidR="00FA6BC9" w:rsidRDefault="00FA6BC9" w:rsidP="00FA6BC9">
      <w:pPr>
        <w:pStyle w:val="NormalWeb"/>
      </w:pPr>
      <w:r>
        <w:t>The following diagram illustrates a typical single-zone SIF implementation for a school.</w:t>
      </w:r>
    </w:p>
    <w:p w:rsidR="00FA6BC9" w:rsidRDefault="00FA6BC9" w:rsidP="00FA6BC9">
      <w:pPr>
        <w:pStyle w:val="NormalWeb"/>
      </w:pPr>
      <w:bookmarkStart w:id="238" w:name="Figure3311SingleZoneSchoolSIFImplementat"/>
      <w:bookmarkEnd w:id="219"/>
      <w:r>
        <w:rPr>
          <w:noProof/>
        </w:rPr>
        <w:lastRenderedPageBreak/>
        <w:drawing>
          <wp:inline distT="0" distB="0" distL="0" distR="0">
            <wp:extent cx="5153025" cy="5124450"/>
            <wp:effectExtent l="19050" t="0" r="9525" b="0"/>
            <wp:docPr id="10" name="Picture 10" descr="http://specification.sifinfo.org/Implementation/2.4/images/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ecification.sifinfo.org/Implementation/2.4/images/zone.jpg"/>
                    <pic:cNvPicPr>
                      <a:picLocks noChangeAspect="1" noChangeArrowheads="1"/>
                    </pic:cNvPicPr>
                  </pic:nvPicPr>
                  <pic:blipFill>
                    <a:blip r:embed="rId56" cstate="print"/>
                    <a:srcRect/>
                    <a:stretch>
                      <a:fillRect/>
                    </a:stretch>
                  </pic:blipFill>
                  <pic:spPr bwMode="auto">
                    <a:xfrm>
                      <a:off x="0" y="0"/>
                      <a:ext cx="5153025" cy="5124450"/>
                    </a:xfrm>
                    <a:prstGeom prst="rect">
                      <a:avLst/>
                    </a:prstGeom>
                    <a:noFill/>
                    <a:ln w="9525">
                      <a:noFill/>
                      <a:miter lim="800000"/>
                      <a:headEnd/>
                      <a:tailEnd/>
                    </a:ln>
                  </pic:spPr>
                </pic:pic>
              </a:graphicData>
            </a:graphic>
          </wp:inline>
        </w:drawing>
      </w:r>
    </w:p>
    <w:p w:rsidR="00FA6BC9" w:rsidRDefault="00FA6BC9" w:rsidP="00FA6BC9">
      <w:r>
        <w:rPr>
          <w:rStyle w:val="Caption1"/>
        </w:rPr>
        <w:t>Figure 3.3.1-1: Single-Zone School SIF Implementation</w:t>
      </w:r>
      <w:r>
        <w:t xml:space="preserve"> </w:t>
      </w:r>
    </w:p>
    <w:p w:rsidR="009048B8" w:rsidRPr="009048B8" w:rsidRDefault="009048B8" w:rsidP="00FA6BC9">
      <w:pPr>
        <w:pStyle w:val="NormalWeb"/>
        <w:rPr>
          <w:ins w:id="239" w:author="Richard Halter" w:date="2010-07-19T08:01:00Z"/>
          <w:b/>
        </w:rPr>
      </w:pPr>
      <w:ins w:id="240" w:author="Richard Halter" w:date="2010-07-19T08:01:00Z">
        <w:r w:rsidRPr="009048B8">
          <w:rPr>
            <w:b/>
          </w:rPr>
          <w:t>SIF Systems</w:t>
        </w:r>
      </w:ins>
    </w:p>
    <w:p w:rsidR="00FA6BC9" w:rsidRDefault="00FA6BC9" w:rsidP="00FA6BC9">
      <w:pPr>
        <w:pStyle w:val="NormalWeb"/>
      </w:pPr>
      <w:r>
        <w:t xml:space="preserve">A zone is often defined according to physical boundaries; for example, a zone can consist of all the applications that are connected over a private network and managed by one organization, such as a school. Security, scalability, and manageability requirements can also influence the decision of how zones are designed and configured. </w:t>
      </w:r>
    </w:p>
    <w:p w:rsidR="00FA6BC9" w:rsidRDefault="00FA6BC9" w:rsidP="00FA6BC9">
      <w:pPr>
        <w:pStyle w:val="NormalWeb"/>
      </w:pPr>
      <w:r>
        <w:t>Zones are a flexible and powerfully creative tool for meeting the data exchange and reporting needs of users; zones can be as varied as the customers in the education marketplace. While a single school zone may meet the needs of a single school, SIF implementations can scale to meet the needs of specific end users through the use of multiple zones, sometimes managed by different ZIS implementations. Two examples of many multiple-zone implementation design patterns are included here for illustration.</w:t>
      </w:r>
    </w:p>
    <w:p w:rsidR="00FA6BC9" w:rsidRDefault="00FA6BC9" w:rsidP="00FA6BC9">
      <w:pPr>
        <w:pStyle w:val="NormalWeb"/>
      </w:pPr>
      <w:r>
        <w:lastRenderedPageBreak/>
        <w:t>In the first, the data exchange needs of a district are met through the use of four zones, one for the district, and three for schools within the district: elementary, middle and high school. Here a student information system provides its complete set of district-wide data to a district zone, while providing school-based views of and access to that data in the individual school zones. Library systems in this implementation are school-based, while the food services system, like the SIS, is district-based.</w:t>
      </w:r>
    </w:p>
    <w:p w:rsidR="00FA6BC9" w:rsidRDefault="00FA6BC9" w:rsidP="00FA6BC9">
      <w:pPr>
        <w:pStyle w:val="NormalWeb"/>
      </w:pPr>
      <w:bookmarkStart w:id="241" w:name="Figure3312MultipleZoneDistrictSIFImpleme"/>
      <w:bookmarkEnd w:id="238"/>
      <w:r>
        <w:rPr>
          <w:noProof/>
        </w:rPr>
        <w:drawing>
          <wp:inline distT="0" distB="0" distL="0" distR="0">
            <wp:extent cx="7343775" cy="5219700"/>
            <wp:effectExtent l="19050" t="0" r="9525" b="0"/>
            <wp:docPr id="11" name="Picture 11" descr="http://specification.sifinfo.org/Implementation/2.4/images/district-mul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cification.sifinfo.org/Implementation/2.4/images/district-multi.jpg"/>
                    <pic:cNvPicPr>
                      <a:picLocks noChangeAspect="1" noChangeArrowheads="1"/>
                    </pic:cNvPicPr>
                  </pic:nvPicPr>
                  <pic:blipFill>
                    <a:blip r:embed="rId57" cstate="print"/>
                    <a:srcRect/>
                    <a:stretch>
                      <a:fillRect/>
                    </a:stretch>
                  </pic:blipFill>
                  <pic:spPr bwMode="auto">
                    <a:xfrm>
                      <a:off x="0" y="0"/>
                      <a:ext cx="7343775" cy="5219700"/>
                    </a:xfrm>
                    <a:prstGeom prst="rect">
                      <a:avLst/>
                    </a:prstGeom>
                    <a:noFill/>
                    <a:ln w="9525">
                      <a:noFill/>
                      <a:miter lim="800000"/>
                      <a:headEnd/>
                      <a:tailEnd/>
                    </a:ln>
                  </pic:spPr>
                </pic:pic>
              </a:graphicData>
            </a:graphic>
          </wp:inline>
        </w:drawing>
      </w:r>
    </w:p>
    <w:p w:rsidR="00FA6BC9" w:rsidRDefault="00FA6BC9" w:rsidP="00FA6BC9">
      <w:r>
        <w:rPr>
          <w:rStyle w:val="Caption1"/>
        </w:rPr>
        <w:t>Figure 3.3.1-2: Multiple-Zone District SIF Implementation</w:t>
      </w:r>
      <w:r>
        <w:t xml:space="preserve"> </w:t>
      </w:r>
    </w:p>
    <w:p w:rsidR="00FA6BC9" w:rsidRDefault="00FA6BC9" w:rsidP="00FA6BC9">
      <w:pPr>
        <w:pStyle w:val="NormalWeb"/>
      </w:pPr>
      <w:r>
        <w:t xml:space="preserve">The second example illustrates an agent communicating in both a district and a state zone. This agent could be associated with many different types of applications, including a SIS or data warehouse, reporting date up to the state, or an application that supports </w:t>
      </w:r>
      <w:r>
        <w:rPr>
          <w:rStyle w:val="HTMLCode"/>
        </w:rPr>
        <w:t>StudentLocator</w:t>
      </w:r>
      <w:r>
        <w:t xml:space="preserve">, managing state-level student identifiers, and so on. </w:t>
      </w:r>
    </w:p>
    <w:p w:rsidR="00FA6BC9" w:rsidRDefault="00FA6BC9" w:rsidP="00FA6BC9">
      <w:pPr>
        <w:pStyle w:val="NormalWeb"/>
      </w:pPr>
      <w:bookmarkStart w:id="242" w:name="Figure3313MultipleZoneStateSIFImplementa"/>
      <w:bookmarkEnd w:id="241"/>
      <w:r>
        <w:rPr>
          <w:noProof/>
        </w:rPr>
        <w:lastRenderedPageBreak/>
        <w:drawing>
          <wp:inline distT="0" distB="0" distL="0" distR="0">
            <wp:extent cx="3657600" cy="6677025"/>
            <wp:effectExtent l="19050" t="0" r="0" b="9525"/>
            <wp:docPr id="12" name="Picture 12" descr="http://specification.sifinfo.org/Implementation/2.4/images/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ecification.sifinfo.org/Implementation/2.4/images/state.jpg"/>
                    <pic:cNvPicPr>
                      <a:picLocks noChangeAspect="1" noChangeArrowheads="1"/>
                    </pic:cNvPicPr>
                  </pic:nvPicPr>
                  <pic:blipFill>
                    <a:blip r:embed="rId58" cstate="print"/>
                    <a:srcRect/>
                    <a:stretch>
                      <a:fillRect/>
                    </a:stretch>
                  </pic:blipFill>
                  <pic:spPr bwMode="auto">
                    <a:xfrm>
                      <a:off x="0" y="0"/>
                      <a:ext cx="3657600" cy="6677025"/>
                    </a:xfrm>
                    <a:prstGeom prst="rect">
                      <a:avLst/>
                    </a:prstGeom>
                    <a:noFill/>
                    <a:ln w="9525">
                      <a:noFill/>
                      <a:miter lim="800000"/>
                      <a:headEnd/>
                      <a:tailEnd/>
                    </a:ln>
                  </pic:spPr>
                </pic:pic>
              </a:graphicData>
            </a:graphic>
          </wp:inline>
        </w:drawing>
      </w:r>
    </w:p>
    <w:p w:rsidR="00FA6BC9" w:rsidRDefault="00FA6BC9" w:rsidP="00FA6BC9">
      <w:r>
        <w:rPr>
          <w:rStyle w:val="Caption1"/>
        </w:rPr>
        <w:t>Figure 3.3.1-3: Multiple-Zone State SIF Implementation</w:t>
      </w:r>
      <w:r>
        <w:t xml:space="preserve"> </w:t>
      </w:r>
    </w:p>
    <w:p w:rsidR="00FA6BC9" w:rsidRDefault="00FA6BC9" w:rsidP="00FA6BC9">
      <w:pPr>
        <w:pStyle w:val="NormalWeb"/>
      </w:pPr>
      <w:r>
        <w:t>Multiply the district portion of this diagram by dozens or hundreds of districts, each with its own local zone or configuration of zones, and the distributed scalability of SIF using zones is readily apparent.</w:t>
      </w:r>
    </w:p>
    <w:p w:rsidR="00000000" w:rsidRDefault="00733898">
      <w:pPr>
        <w:pStyle w:val="Heading3"/>
        <w:rPr>
          <w:ins w:id="243" w:author="Richard Halter" w:date="2010-07-29T14:40:00Z"/>
        </w:rPr>
        <w:pPrChange w:id="244" w:author="Richard Halter" w:date="2010-07-29T14:40:00Z">
          <w:pPr>
            <w:pStyle w:val="NormalWeb"/>
          </w:pPr>
        </w:pPrChange>
      </w:pPr>
      <w:bookmarkStart w:id="245" w:name="_Toc271175888"/>
      <w:bookmarkStart w:id="246" w:name="NamingConventionsForAgentsAndZoneIntegra"/>
      <w:bookmarkEnd w:id="242"/>
      <w:ins w:id="247" w:author="Richard Halter" w:date="2010-07-29T14:40:00Z">
        <w:r>
          <w:t>3.3.2 Communications Protocols</w:t>
        </w:r>
        <w:bookmarkEnd w:id="245"/>
      </w:ins>
    </w:p>
    <w:p w:rsidR="00FA6BC9" w:rsidRDefault="00FA6BC9" w:rsidP="00733898">
      <w:pPr>
        <w:pStyle w:val="Heading3"/>
      </w:pPr>
      <w:bookmarkStart w:id="248" w:name="_Toc271175889"/>
      <w:r>
        <w:lastRenderedPageBreak/>
        <w:t>3.3.2</w:t>
      </w:r>
      <w:ins w:id="249" w:author="Richard Halter" w:date="2010-07-29T14:40:00Z">
        <w:r w:rsidR="00733898">
          <w:t>.1</w:t>
        </w:r>
      </w:ins>
      <w:r>
        <w:t xml:space="preserve"> Naming </w:t>
      </w:r>
      <w:r w:rsidRPr="00733898">
        <w:t>Conventions</w:t>
      </w:r>
      <w:r>
        <w:t xml:space="preserve"> for Agents and Zone Integration Servers</w:t>
      </w:r>
      <w:bookmarkEnd w:id="248"/>
    </w:p>
    <w:p w:rsidR="00FA6BC9" w:rsidRDefault="00FA6BC9" w:rsidP="00FA6BC9">
      <w:pPr>
        <w:pStyle w:val="NormalWeb"/>
      </w:pPr>
      <w:r>
        <w:t xml:space="preserve">SIF requires that each agent and ZIS be identified with a distinct case-sensitive identifier that is unique within a zone. This identifier is carried inside the </w:t>
      </w:r>
      <w:r>
        <w:rPr>
          <w:rStyle w:val="HTMLCode"/>
        </w:rPr>
        <w:t>SIF_SourceId</w:t>
      </w:r>
      <w:r>
        <w:t xml:space="preserve"> element of the </w:t>
      </w:r>
      <w:r>
        <w:rPr>
          <w:rStyle w:val="HTMLCode"/>
        </w:rPr>
        <w:t>SIF_Header</w:t>
      </w:r>
      <w:r>
        <w:t xml:space="preserve"> included in each SIF message and is used, among other things, at the ZIS to reference access control permissions of each agent within the zone. It is recommended that agent and ZIS implementations have user-configurable identifiers in order for zone administrators to maintain unique identifiers within the zone.</w:t>
      </w:r>
    </w:p>
    <w:p w:rsidR="00FA6BC9" w:rsidRDefault="00FA6BC9" w:rsidP="00FA6BC9">
      <w:pPr>
        <w:pStyle w:val="NormalWeb"/>
      </w:pPr>
      <w:r>
        <w:t>The identifier should be descriptive of the role of the application in the zone. For example, the library automation agent for Ramsey Elementary might carry the identifier RamseyLib instead of the less descriptive CC41Agent. The Zone Integration Server for Ramsey might be known as RamseyZIS.</w:t>
      </w:r>
    </w:p>
    <w:p w:rsidR="00FA6BC9" w:rsidRDefault="00FA6BC9" w:rsidP="00FA6BC9">
      <w:pPr>
        <w:pStyle w:val="Heading3"/>
      </w:pPr>
      <w:bookmarkStart w:id="250" w:name="_Toc271175890"/>
      <w:bookmarkStart w:id="251" w:name="ObjectIdentifiers"/>
      <w:bookmarkEnd w:id="246"/>
      <w:r>
        <w:t>3.3.</w:t>
      </w:r>
      <w:ins w:id="252" w:author="Richard Halter" w:date="2010-07-29T14:41:00Z">
        <w:r w:rsidR="00733898">
          <w:t>2.2</w:t>
        </w:r>
      </w:ins>
      <w:del w:id="253" w:author="Richard Halter" w:date="2010-07-29T14:41:00Z">
        <w:r w:rsidDel="00733898">
          <w:delText>3</w:delText>
        </w:r>
      </w:del>
      <w:r>
        <w:t xml:space="preserve"> Object Identifiers</w:t>
      </w:r>
      <w:bookmarkEnd w:id="250"/>
    </w:p>
    <w:p w:rsidR="00FA6BC9" w:rsidRDefault="00FA6BC9" w:rsidP="00623A9C">
      <w:pPr>
        <w:pStyle w:val="NormalWeb"/>
      </w:pPr>
      <w:commentRangeStart w:id="254"/>
      <w:r>
        <w:t>Data</w:t>
      </w:r>
      <w:commentRangeEnd w:id="254"/>
      <w:r w:rsidR="003A7D2A">
        <w:rPr>
          <w:rStyle w:val="CommentReference"/>
        </w:rPr>
        <w:commentReference w:id="254"/>
      </w:r>
      <w:r>
        <w:t xml:space="preserve"> objects and the data local to an application that map to these objects often must be retrieved by a unique identifier. Likewise there often exist relationships between data objects that require a unique key or identifier for efficient look-up of related data. SIF provides these keys or unique identifiers through object identifiers, also known as RefIds or </w:t>
      </w:r>
      <w:del w:id="255" w:author="Richard Halter" w:date="2010-08-11T15:55:00Z">
        <w:r w:rsidDel="00EF6251">
          <w:delText>GUID</w:delText>
        </w:r>
      </w:del>
      <w:ins w:id="256" w:author="Richard Halter" w:date="2010-08-11T15:55:00Z">
        <w:r w:rsidR="00EF6251">
          <w:t>UUID</w:t>
        </w:r>
      </w:ins>
      <w:r>
        <w:t xml:space="preserve">s thanks to SIF naming conventions and the type of identifiers used in SIF, respectively. The </w:t>
      </w:r>
      <w:r>
        <w:rPr>
          <w:rStyle w:val="HTMLCode"/>
        </w:rPr>
        <w:t xml:space="preserve">StudentPersonal </w:t>
      </w:r>
      <w:r>
        <w:t xml:space="preserve">object, for instance, carries detailed information about a student , and most agents that manage or require student information reference the data stored in this object and often map the </w:t>
      </w:r>
      <w:r>
        <w:rPr>
          <w:rStyle w:val="HTMLCode"/>
        </w:rPr>
        <w:t>RefId</w:t>
      </w:r>
      <w:r>
        <w:t xml:space="preserve"> of </w:t>
      </w:r>
      <w:r>
        <w:rPr>
          <w:rStyle w:val="HTMLCode"/>
        </w:rPr>
        <w:t xml:space="preserve">StudentPersonal </w:t>
      </w:r>
      <w:r>
        <w:t xml:space="preserve">to locally stored data, or request </w:t>
      </w:r>
      <w:r>
        <w:rPr>
          <w:rStyle w:val="HTMLCode"/>
        </w:rPr>
        <w:t xml:space="preserve">StudentPersonal </w:t>
      </w:r>
      <w:r>
        <w:t xml:space="preserve">objects from the zone by </w:t>
      </w:r>
      <w:r>
        <w:rPr>
          <w:rStyle w:val="HTMLCode"/>
        </w:rPr>
        <w:t>RefId</w:t>
      </w:r>
      <w:r>
        <w:t xml:space="preserve">. Objects often carry an attribute that identifies a particular object instance; this attribute is named </w:t>
      </w:r>
      <w:r>
        <w:rPr>
          <w:rStyle w:val="HTMLCode"/>
        </w:rPr>
        <w:t>RefId</w:t>
      </w:r>
      <w:r>
        <w:t xml:space="preserve">. It is imperative that </w:t>
      </w:r>
      <w:r>
        <w:rPr>
          <w:rStyle w:val="HTMLCode"/>
        </w:rPr>
        <w:t>RefId</w:t>
      </w:r>
      <w:r>
        <w:t xml:space="preserve">s not clash with any other </w:t>
      </w:r>
      <w:r>
        <w:rPr>
          <w:rStyle w:val="HTMLCode"/>
        </w:rPr>
        <w:t>RefId</w:t>
      </w:r>
      <w:r>
        <w:t>. This is especially relevant when an agent manages a database comprised of a mix of objects; for example, a library database containing patrons, which are a mix of both students and staff. To virtually eliminate the possibility of duplicate object identifiers and to provide a consistent, decentralized way of generating these identifiers, SIF requires the use of a globally unique identifier (</w:t>
      </w:r>
      <w:del w:id="257" w:author="Richard Halter" w:date="2010-08-11T15:55:00Z">
        <w:r w:rsidDel="00EF6251">
          <w:delText>GUID</w:delText>
        </w:r>
      </w:del>
      <w:ins w:id="258" w:author="Richard Halter" w:date="2010-08-11T15:55:00Z">
        <w:r w:rsidR="00EF6251">
          <w:t>UUID</w:t>
        </w:r>
      </w:ins>
      <w:r>
        <w:t xml:space="preserve">) that </w:t>
      </w:r>
      <w:r>
        <w:rPr>
          <w:rStyle w:val="rfc21191"/>
        </w:rPr>
        <w:t>MUST</w:t>
      </w:r>
      <w:r>
        <w:t xml:space="preserve"> be generated per published algorithms </w:t>
      </w:r>
      <w:bookmarkEnd w:id="251"/>
      <w:r w:rsidR="004A4768">
        <w:fldChar w:fldCharType="begin"/>
      </w:r>
      <w:r>
        <w:instrText xml:space="preserve"> HYPERLINK "http://specification.sifinfo.org/Implementation/2.4/References.html" \l "RFC4122" </w:instrText>
      </w:r>
      <w:r w:rsidR="004A4768">
        <w:fldChar w:fldCharType="separate"/>
      </w:r>
      <w:r>
        <w:rPr>
          <w:rStyle w:val="Hyperlink"/>
        </w:rPr>
        <w:t>[RFC 4122]</w:t>
      </w:r>
      <w:r w:rsidR="004A4768">
        <w:fldChar w:fldCharType="end"/>
      </w:r>
      <w:r>
        <w:t xml:space="preserve"> whenever a </w:t>
      </w:r>
      <w:r>
        <w:rPr>
          <w:rStyle w:val="HTMLCode"/>
        </w:rPr>
        <w:t>RefId</w:t>
      </w:r>
      <w:r>
        <w:t xml:space="preserve"> is used. </w:t>
      </w:r>
      <w:del w:id="259" w:author="Richard Halter" w:date="2010-08-11T15:55:00Z">
        <w:r w:rsidDel="00EF6251">
          <w:delText>GUID</w:delText>
        </w:r>
      </w:del>
      <w:ins w:id="260" w:author="Richard Halter" w:date="2010-08-11T15:55:00Z">
        <w:r w:rsidR="00EF6251">
          <w:t>UUID</w:t>
        </w:r>
      </w:ins>
      <w:r>
        <w:t xml:space="preserve">s in SIF have their own format; they </w:t>
      </w:r>
      <w:r>
        <w:rPr>
          <w:rStyle w:val="rfc21191"/>
        </w:rPr>
        <w:t>MUST</w:t>
      </w:r>
      <w:r>
        <w:t xml:space="preserve"> be 32 characters long and contain only valid upper-case hexadecimal characters (0-9, A-F) with no spaces or punctuation. </w:t>
      </w:r>
    </w:p>
    <w:p w:rsidR="00FA6BC9" w:rsidRDefault="00FA6BC9" w:rsidP="00FA6BC9">
      <w:pPr>
        <w:pStyle w:val="NormalWeb"/>
      </w:pPr>
      <w:r>
        <w:t xml:space="preserve">Object identifiers do not have to appear on any customer screens and they do not replace any identifiers currently in use by applications. Applications and application users can still reference data as they always have. The </w:t>
      </w:r>
      <w:del w:id="261" w:author="Richard Halter" w:date="2010-08-11T15:55:00Z">
        <w:r w:rsidDel="00EF6251">
          <w:delText>GUID</w:delText>
        </w:r>
      </w:del>
      <w:ins w:id="262" w:author="Richard Halter" w:date="2010-08-11T15:55:00Z">
        <w:r w:rsidR="00EF6251">
          <w:t>UUID</w:t>
        </w:r>
      </w:ins>
      <w:r>
        <w:t xml:space="preserve"> provides an additional key, which becomes the SIF primary key that agents use to reference an object within SIF. </w:t>
      </w:r>
    </w:p>
    <w:p w:rsidR="00FA6BC9" w:rsidRDefault="00FA6BC9" w:rsidP="00FA6BC9">
      <w:pPr>
        <w:pStyle w:val="NormalWeb"/>
      </w:pPr>
      <w:r>
        <w:t xml:space="preserve">As stated, object identifiers are also used to represent relationships between objects. Where referenced, </w:t>
      </w:r>
      <w:r>
        <w:rPr>
          <w:rStyle w:val="HTMLCode"/>
        </w:rPr>
        <w:t>RefId</w:t>
      </w:r>
      <w:r>
        <w:t xml:space="preserve"> is typically prefixed with the object name, e.g. </w:t>
      </w:r>
      <w:r>
        <w:rPr>
          <w:rStyle w:val="HTMLCode"/>
        </w:rPr>
        <w:t>StudentPersonalRefId</w:t>
      </w:r>
      <w:r>
        <w:t xml:space="preserve"> in </w:t>
      </w:r>
      <w:r>
        <w:rPr>
          <w:rStyle w:val="HTMLCode"/>
        </w:rPr>
        <w:t>StudentPicture</w:t>
      </w:r>
      <w:r>
        <w:t xml:space="preserve"> refers to the </w:t>
      </w:r>
      <w:r>
        <w:rPr>
          <w:rStyle w:val="HTMLCode"/>
        </w:rPr>
        <w:t>RefId</w:t>
      </w:r>
      <w:r>
        <w:t xml:space="preserve"> of the </w:t>
      </w:r>
      <w:r>
        <w:rPr>
          <w:rStyle w:val="HTMLCode"/>
        </w:rPr>
        <w:t>StudentPersonal</w:t>
      </w:r>
      <w:r>
        <w:t xml:space="preserve"> object corresponding to the student photographed e.g. </w:t>
      </w:r>
      <w:r>
        <w:rPr>
          <w:rStyle w:val="HTMLCode"/>
        </w:rPr>
        <w:lastRenderedPageBreak/>
        <w:t>LearnerPersonalRefId</w:t>
      </w:r>
      <w:r>
        <w:t xml:space="preserve"> in </w:t>
      </w:r>
      <w:r>
        <w:rPr>
          <w:rStyle w:val="HTMLCode"/>
        </w:rPr>
        <w:t>LearnerSchoolEnrolment</w:t>
      </w:r>
      <w:r>
        <w:t xml:space="preserve"> refers to the </w:t>
      </w:r>
      <w:r>
        <w:rPr>
          <w:rStyle w:val="HTMLCode"/>
        </w:rPr>
        <w:t>RefId</w:t>
      </w:r>
      <w:r>
        <w:t xml:space="preserve"> of the </w:t>
      </w:r>
      <w:r>
        <w:rPr>
          <w:rStyle w:val="HTMLCode"/>
        </w:rPr>
        <w:t>LearnerPersonal</w:t>
      </w:r>
      <w:r>
        <w:t xml:space="preserve"> object corresponding to the enrolled learner. Other more complex conventions surrounding object identifiers and RefIds can be found in </w:t>
      </w:r>
      <w:hyperlink r:id="rId59" w:history="1">
        <w:r>
          <w:rPr>
            <w:rStyle w:val="Hyperlink"/>
          </w:rPr>
          <w:t>Data Model</w:t>
        </w:r>
      </w:hyperlink>
      <w:r>
        <w:t xml:space="preserve">. </w:t>
      </w:r>
    </w:p>
    <w:p w:rsidR="00FA6BC9" w:rsidRDefault="00FA6BC9" w:rsidP="00FA6BC9">
      <w:pPr>
        <w:pStyle w:val="Heading4"/>
      </w:pPr>
      <w:bookmarkStart w:id="263" w:name="Persistence"/>
      <w:r>
        <w:t>3.3.</w:t>
      </w:r>
      <w:ins w:id="264" w:author="Richard Halter" w:date="2010-07-29T14:41:00Z">
        <w:r w:rsidR="00733898">
          <w:t>2.2</w:t>
        </w:r>
      </w:ins>
      <w:del w:id="265" w:author="Richard Halter" w:date="2010-07-29T14:41:00Z">
        <w:r w:rsidDel="00733898">
          <w:delText>3</w:delText>
        </w:r>
      </w:del>
      <w:r>
        <w:t xml:space="preserve">.1 </w:t>
      </w:r>
      <w:ins w:id="266" w:author="Richard Halter" w:date="2010-07-19T09:04:00Z">
        <w:r w:rsidR="003A7D2A">
          <w:t xml:space="preserve">Object Identifier </w:t>
        </w:r>
      </w:ins>
      <w:r>
        <w:t>Persistence</w:t>
      </w:r>
    </w:p>
    <w:p w:rsidR="00FA6BC9" w:rsidRDefault="00FA6BC9" w:rsidP="00FA6BC9">
      <w:pPr>
        <w:pStyle w:val="NormalWeb"/>
        <w:rPr>
          <w:ins w:id="267" w:author="Richard Halter" w:date="2010-07-29T14:39:00Z"/>
        </w:rPr>
      </w:pPr>
      <w:r>
        <w:t xml:space="preserve">When used as identifiers for objects that persist over time—take for instance the </w:t>
      </w:r>
      <w:r>
        <w:rPr>
          <w:rStyle w:val="HTMLCode"/>
        </w:rPr>
        <w:t xml:space="preserve">StudentPersonal </w:t>
      </w:r>
      <w:r>
        <w:t xml:space="preserve">object that represents a student in a Zone—it is SIF's intent that object identifiers not change over time. The </w:t>
      </w:r>
      <w:r>
        <w:rPr>
          <w:rStyle w:val="HTMLCode"/>
        </w:rPr>
        <w:t>RefId</w:t>
      </w:r>
      <w:r>
        <w:t xml:space="preserve"> attribute for John Doe in first grade should have the same value when John Doe is in second grade, in middle school or in high school. This persistence of object identifiers enables longitudinal tracking of data within SIF, especially where there exist no locally unique identifiers associated with objects. </w:t>
      </w:r>
      <w:commentRangeStart w:id="268"/>
      <w:r>
        <w:t>Implementations</w:t>
      </w:r>
      <w:commentRangeEnd w:id="268"/>
      <w:r w:rsidR="002404A0">
        <w:rPr>
          <w:rStyle w:val="CommentReference"/>
        </w:rPr>
        <w:commentReference w:id="268"/>
      </w:r>
      <w:r>
        <w:t xml:space="preserve"> </w:t>
      </w:r>
      <w:r>
        <w:rPr>
          <w:rStyle w:val="rfc21191"/>
        </w:rPr>
        <w:t>SHOULD</w:t>
      </w:r>
      <w:r>
        <w:t xml:space="preserve"> avoid reassignment of object identifiers within a zone and as the primary home for individual objects may move from one zone to zone over time (e.g. a student moving from a middle-school to a high-school zone).</w:t>
      </w:r>
    </w:p>
    <w:p w:rsidR="00733898" w:rsidDel="00733898" w:rsidRDefault="00733898" w:rsidP="00FA6BC9">
      <w:pPr>
        <w:pStyle w:val="NormalWeb"/>
        <w:rPr>
          <w:del w:id="269" w:author="Richard Halter" w:date="2010-07-29T14:40:00Z"/>
        </w:rPr>
      </w:pPr>
      <w:ins w:id="270" w:author="Richard Halter" w:date="2010-07-29T14:42:00Z">
        <w:r>
          <w:t xml:space="preserve">Message </w:t>
        </w:r>
        <w:commentRangeStart w:id="271"/>
        <w:r>
          <w:t>Structure</w:t>
        </w:r>
        <w:commentRangeEnd w:id="271"/>
        <w:r>
          <w:rPr>
            <w:rStyle w:val="CommentReference"/>
          </w:rPr>
          <w:commentReference w:id="271"/>
        </w:r>
      </w:ins>
    </w:p>
    <w:p w:rsidR="00FA6BC9" w:rsidRDefault="00FA6BC9" w:rsidP="00FA6BC9">
      <w:pPr>
        <w:pStyle w:val="Heading3"/>
      </w:pPr>
      <w:bookmarkStart w:id="272" w:name="_Toc271175891"/>
      <w:bookmarkStart w:id="273" w:name="AgentApplicationRequirements"/>
      <w:bookmarkEnd w:id="263"/>
      <w:r>
        <w:t>3.3.4 Agent/Application Requirements</w:t>
      </w:r>
      <w:bookmarkEnd w:id="272"/>
    </w:p>
    <w:p w:rsidR="00FA6BC9" w:rsidRDefault="00FA6BC9" w:rsidP="00FA6BC9">
      <w:pPr>
        <w:pStyle w:val="NormalWeb"/>
      </w:pPr>
      <w:r>
        <w:t>Each application that wants to be a SIF application, or SIF-enabled application, must have an agent written for it. An agent is an extension to the application that communicates with the ZIS. An agent can be an integral part of an application itself, or may be a separate, specialized client of or interface to an application.</w:t>
      </w:r>
    </w:p>
    <w:p w:rsidR="00FA6BC9" w:rsidRDefault="00FA6BC9" w:rsidP="00FA6BC9">
      <w:pPr>
        <w:pStyle w:val="NormalWeb"/>
      </w:pPr>
      <w:r>
        <w:t xml:space="preserve">All applications that are part of a SIF zone must be able to gracefully handle all SIF messages including those messages and data objects that the application does not support. It is </w:t>
      </w:r>
      <w:r>
        <w:rPr>
          <w:rStyle w:val="rfc21191"/>
        </w:rPr>
        <w:t>RECOMMENDED</w:t>
      </w:r>
      <w:r>
        <w:t xml:space="preserve"> that the application return an error </w:t>
      </w:r>
      <w:r>
        <w:rPr>
          <w:rStyle w:val="HTMLCode"/>
        </w:rPr>
        <w:t>SIF_Ack</w:t>
      </w:r>
      <w:r>
        <w:t xml:space="preserve"> message to the ZIS for those messages that the agent does not support (error category Generic Message Handling, error code "Message not supported"). An agent </w:t>
      </w:r>
      <w:r>
        <w:rPr>
          <w:rStyle w:val="rfc21191"/>
        </w:rPr>
        <w:t>MAY</w:t>
      </w:r>
      <w:r>
        <w:t xml:space="preserve"> return an "Immediate" </w:t>
      </w:r>
      <w:r>
        <w:rPr>
          <w:rStyle w:val="HTMLCode"/>
        </w:rPr>
        <w:t>SIF_Ack</w:t>
      </w:r>
      <w:r>
        <w:t xml:space="preserve"> to the ZIS and ignore unsupported messages.</w:t>
      </w:r>
    </w:p>
    <w:p w:rsidR="00FA6BC9" w:rsidRDefault="00FA6BC9" w:rsidP="00FA6BC9">
      <w:pPr>
        <w:pStyle w:val="NormalWeb"/>
      </w:pPr>
      <w:r>
        <w:t xml:space="preserve">High-level functional requirements for all SIF-enabled applications include the following. More detail on particular requirements may be found in </w:t>
      </w:r>
      <w:bookmarkEnd w:id="273"/>
      <w:r w:rsidR="004A4768">
        <w:fldChar w:fldCharType="begin"/>
      </w:r>
      <w:r>
        <w:instrText xml:space="preserve"> HYPERLINK "http://specification.sifinfo.org/Implementation/2.4/Messaging.html" </w:instrText>
      </w:r>
      <w:r w:rsidR="004A4768">
        <w:fldChar w:fldCharType="separate"/>
      </w:r>
      <w:r>
        <w:rPr>
          <w:rStyle w:val="Hyperlink"/>
        </w:rPr>
        <w:t>Messaging</w:t>
      </w:r>
      <w:r w:rsidR="004A4768">
        <w:fldChar w:fldCharType="end"/>
      </w:r>
      <w:r>
        <w:t xml:space="preserve"> and </w:t>
      </w:r>
      <w:hyperlink r:id="rId60" w:history="1">
        <w:r>
          <w:rPr>
            <w:rStyle w:val="Hyperlink"/>
          </w:rPr>
          <w:t>Infrastructure</w:t>
        </w:r>
      </w:hyperlink>
      <w:r>
        <w:t xml:space="preserve">. </w:t>
      </w:r>
    </w:p>
    <w:p w:rsidR="00FA6BC9" w:rsidRDefault="00FA6BC9" w:rsidP="00FA6BC9">
      <w:pPr>
        <w:pStyle w:val="Heading4"/>
      </w:pPr>
      <w:bookmarkStart w:id="274" w:name="CommunicateWithTheZIS"/>
      <w:r>
        <w:t>3.3.4.1 Communicate with the ZIS</w:t>
      </w:r>
    </w:p>
    <w:p w:rsidR="002404A0" w:rsidRDefault="002404A0" w:rsidP="00FA6BC9">
      <w:pPr>
        <w:pStyle w:val="NormalWeb"/>
        <w:rPr>
          <w:ins w:id="275" w:author="Richard Halter" w:date="2010-07-21T21:25:00Z"/>
        </w:rPr>
      </w:pPr>
      <w:ins w:id="276" w:author="Richard Halter" w:date="2010-07-21T21:25:00Z">
        <w:r>
          <w:t>SIF HTTPS</w:t>
        </w:r>
      </w:ins>
    </w:p>
    <w:p w:rsidR="00FA6BC9" w:rsidRDefault="00FA6BC9" w:rsidP="00FA6BC9">
      <w:pPr>
        <w:pStyle w:val="NormalWeb"/>
      </w:pPr>
      <w:r>
        <w:t xml:space="preserve">Support for </w:t>
      </w:r>
      <w:bookmarkEnd w:id="274"/>
      <w:r w:rsidR="004A4768">
        <w:fldChar w:fldCharType="begin"/>
      </w:r>
      <w:r>
        <w:instrText xml:space="preserve"> HYPERLINK "http://specification.sifinfo.org/Implementation/2.4/Architecture.html" \l "SIFHTTPSTransport" </w:instrText>
      </w:r>
      <w:r w:rsidR="004A4768">
        <w:fldChar w:fldCharType="separate"/>
      </w:r>
      <w:r>
        <w:rPr>
          <w:rStyle w:val="Hyperlink"/>
        </w:rPr>
        <w:t>SIF HTTPS</w:t>
      </w:r>
      <w:r w:rsidR="004A4768">
        <w:fldChar w:fldCharType="end"/>
      </w:r>
      <w:r>
        <w:t xml:space="preserve"> is </w:t>
      </w:r>
      <w:r>
        <w:rPr>
          <w:rStyle w:val="rfc21191"/>
        </w:rPr>
        <w:t>REQUIRED</w:t>
      </w:r>
      <w:r>
        <w:t xml:space="preserve"> of all agents. An agent </w:t>
      </w:r>
      <w:r>
        <w:rPr>
          <w:rStyle w:val="rfc21191"/>
        </w:rPr>
        <w:t>MUST</w:t>
      </w:r>
      <w:r>
        <w:t xml:space="preserve"> be able to communicate with the ZIS using SIF HTTPS, but it may attempt to communicate with the ZIS using any communication protocol defined in this or other specifications. </w:t>
      </w:r>
      <w:hyperlink r:id="rId61" w:anchor="SIFHTTPTransport" w:history="1">
        <w:r>
          <w:rPr>
            <w:rStyle w:val="Hyperlink"/>
          </w:rPr>
          <w:t>SIF HTTP</w:t>
        </w:r>
      </w:hyperlink>
      <w:r>
        <w:t xml:space="preserve"> is the other communication protocol defined in this specification at this time. Support for any communication protocol other than SIF HTTPS is implementation-dependent. If connection attempts in protocols other than SIF HTTPS fail, a connection </w:t>
      </w:r>
      <w:r>
        <w:lastRenderedPageBreak/>
        <w:t xml:space="preserve">over SIF HTTPS should be made in order for communication to proceed. Given the sensitive nature of much of the data within the zone, it is </w:t>
      </w:r>
      <w:r>
        <w:rPr>
          <w:rStyle w:val="rfc21191"/>
        </w:rPr>
        <w:t>RECOMMENDED</w:t>
      </w:r>
      <w:r>
        <w:t xml:space="preserve"> that all communication occur over SIF HTTPS or similarly secure communication protocols.</w:t>
      </w:r>
    </w:p>
    <w:p w:rsidR="002404A0" w:rsidRDefault="002404A0" w:rsidP="00FA6BC9">
      <w:pPr>
        <w:pStyle w:val="NormalWeb"/>
        <w:rPr>
          <w:ins w:id="277" w:author="Richard Halter" w:date="2010-07-21T21:25:00Z"/>
        </w:rPr>
      </w:pPr>
      <w:ins w:id="278" w:author="Richard Halter" w:date="2010-07-21T21:25:00Z">
        <w:r>
          <w:t>ZIF – Agent Registration</w:t>
        </w:r>
      </w:ins>
    </w:p>
    <w:p w:rsidR="00FA6BC9" w:rsidRDefault="00FA6BC9" w:rsidP="00FA6BC9">
      <w:pPr>
        <w:pStyle w:val="NormalWeb"/>
      </w:pPr>
      <w:r>
        <w:t xml:space="preserve">Given a communication channel between agent and ZIS, an agent is </w:t>
      </w:r>
      <w:r>
        <w:rPr>
          <w:rStyle w:val="rfc21191"/>
        </w:rPr>
        <w:t>REQUIRED</w:t>
      </w:r>
      <w:r>
        <w:t xml:space="preserve"> to register with the ZIS if it is not already registered or if it wishes to change or retransmit its registration settings. The </w:t>
      </w:r>
      <w:r>
        <w:rPr>
          <w:rStyle w:val="HTMLCode"/>
        </w:rPr>
        <w:t>SIF_Register</w:t>
      </w:r>
      <w:r>
        <w:t xml:space="preserve"> message provides the ZIS information regarding agent capabilities and requirements, and allows the ZIS to contact the agent in the future if the agent is capable of accepting ZIS-initiated communications (a Push-Mode Agent).</w:t>
      </w:r>
    </w:p>
    <w:p w:rsidR="00FA6BC9" w:rsidRDefault="00FA6BC9" w:rsidP="00FA6BC9">
      <w:pPr>
        <w:pStyle w:val="NormalWeb"/>
      </w:pPr>
      <w:r>
        <w:t xml:space="preserve">An agent </w:t>
      </w:r>
      <w:r>
        <w:rPr>
          <w:rStyle w:val="rfc21191"/>
        </w:rPr>
        <w:t>MAY</w:t>
      </w:r>
      <w:r>
        <w:t xml:space="preserve"> also indicate its support for various data objects and associated messages using one or more of the </w:t>
      </w:r>
      <w:r>
        <w:rPr>
          <w:rStyle w:val="HTMLCode"/>
        </w:rPr>
        <w:t>SIF_Provision</w:t>
      </w:r>
      <w:r>
        <w:t xml:space="preserve">, </w:t>
      </w:r>
      <w:r>
        <w:rPr>
          <w:rStyle w:val="HTMLCode"/>
        </w:rPr>
        <w:t>SIF_Provide</w:t>
      </w:r>
      <w:r>
        <w:t xml:space="preserve"> and </w:t>
      </w:r>
      <w:r>
        <w:rPr>
          <w:rStyle w:val="HTMLCode"/>
        </w:rPr>
        <w:t>SIF_Subscribe</w:t>
      </w:r>
      <w:r>
        <w:t xml:space="preserve"> messages. </w:t>
      </w:r>
    </w:p>
    <w:p w:rsidR="00FA6BC9" w:rsidRDefault="00FA6BC9" w:rsidP="00FA6BC9">
      <w:pPr>
        <w:pStyle w:val="Heading4"/>
      </w:pPr>
      <w:bookmarkStart w:id="279" w:name="TransmitApplicationChangesToTheZIS"/>
      <w:r>
        <w:t>3.3.4.2 Transmit Application Changes to the ZIS</w:t>
      </w:r>
    </w:p>
    <w:p w:rsidR="00FD1163" w:rsidRDefault="00FD1163" w:rsidP="00FD1163">
      <w:pPr>
        <w:pStyle w:val="NormalWeb"/>
        <w:keepNext/>
        <w:jc w:val="center"/>
        <w:rPr>
          <w:ins w:id="280" w:author="Richard Halter" w:date="2010-07-22T08:42:00Z"/>
        </w:rPr>
      </w:pPr>
      <w:ins w:id="281" w:author="Richard Halter" w:date="2010-07-22T08:35:00Z">
        <w:r>
          <w:object w:dxaOrig="8333" w:dyaOrig="4402">
            <v:shape id="_x0000_i1037" type="#_x0000_t75" style="width:416.95pt;height:219.35pt" o:ole="">
              <v:imagedata r:id="rId62" o:title=""/>
            </v:shape>
            <o:OLEObject Type="Embed" ProgID="Visio.Drawing.11" ShapeID="_x0000_i1037" DrawAspect="Content" ObjectID="_1344927553" r:id="rId63"/>
          </w:object>
        </w:r>
      </w:ins>
    </w:p>
    <w:p w:rsidR="00FD1163" w:rsidRDefault="00FD1163" w:rsidP="00FD1163">
      <w:pPr>
        <w:pStyle w:val="Caption"/>
        <w:jc w:val="center"/>
        <w:rPr>
          <w:ins w:id="282" w:author="Richard Halter" w:date="2010-07-22T08:35:00Z"/>
        </w:rPr>
      </w:pPr>
      <w:ins w:id="283" w:author="Richard Halter" w:date="2010-07-22T08:42:00Z">
        <w:r>
          <w:t xml:space="preserve">Figure </w:t>
        </w:r>
        <w:r w:rsidR="004A4768">
          <w:fldChar w:fldCharType="begin"/>
        </w:r>
        <w:r>
          <w:instrText xml:space="preserve"> SEQ Figure \* ARABIC </w:instrText>
        </w:r>
      </w:ins>
      <w:r w:rsidR="004A4768">
        <w:fldChar w:fldCharType="separate"/>
      </w:r>
      <w:ins w:id="284" w:author="Richard Halter" w:date="2010-09-02T10:11:00Z">
        <w:r w:rsidR="00C42E3C">
          <w:rPr>
            <w:noProof/>
          </w:rPr>
          <w:t>13</w:t>
        </w:r>
      </w:ins>
      <w:ins w:id="285" w:author="Richard Halter" w:date="2010-07-22T08:42:00Z">
        <w:r w:rsidR="004A4768">
          <w:fldChar w:fldCharType="end"/>
        </w:r>
        <w:r>
          <w:t>: Transmit Application Changes</w:t>
        </w:r>
      </w:ins>
    </w:p>
    <w:p w:rsidR="00FA6BC9" w:rsidRDefault="00FA6BC9" w:rsidP="00FA6BC9">
      <w:pPr>
        <w:pStyle w:val="NormalWeb"/>
      </w:pPr>
      <w:r>
        <w:t xml:space="preserve">When an application makes changes to its data that correspond to a SIF object it supports, the application </w:t>
      </w:r>
      <w:r>
        <w:rPr>
          <w:rStyle w:val="rfc21191"/>
        </w:rPr>
        <w:t>MUST</w:t>
      </w:r>
      <w:r>
        <w:t xml:space="preserve"> </w:t>
      </w:r>
      <w:commentRangeStart w:id="286"/>
      <w:r>
        <w:t xml:space="preserve">be able to </w:t>
      </w:r>
      <w:commentRangeEnd w:id="286"/>
      <w:r w:rsidR="00623A9C">
        <w:rPr>
          <w:rStyle w:val="CommentReference"/>
        </w:rPr>
        <w:commentReference w:id="286"/>
      </w:r>
      <w:r>
        <w:t xml:space="preserve">publish </w:t>
      </w:r>
      <w:r>
        <w:rPr>
          <w:rStyle w:val="HTMLCode"/>
        </w:rPr>
        <w:t>SIF_Event</w:t>
      </w:r>
      <w:r>
        <w:t xml:space="preserve">s reflecting those data changes. If the application/agent makes changes to its data in processing a </w:t>
      </w:r>
      <w:r>
        <w:rPr>
          <w:rStyle w:val="HTMLCode"/>
        </w:rPr>
        <w:t>SIF_Event</w:t>
      </w:r>
      <w:r>
        <w:t xml:space="preserve"> it has received, it </w:t>
      </w:r>
      <w:r>
        <w:rPr>
          <w:rStyle w:val="rfc21191"/>
        </w:rPr>
        <w:t>MUST NOT</w:t>
      </w:r>
      <w:r>
        <w:t xml:space="preserve"> publish an event that duplicates the changes as described in the processed </w:t>
      </w:r>
      <w:r>
        <w:rPr>
          <w:rStyle w:val="HTMLCode"/>
        </w:rPr>
        <w:t>SIF_Event</w:t>
      </w:r>
      <w:r>
        <w:t xml:space="preserve">. However, should the application/agent make additional changes beyond those in the </w:t>
      </w:r>
      <w:r>
        <w:rPr>
          <w:rStyle w:val="HTMLCode"/>
        </w:rPr>
        <w:t>SIF_Event</w:t>
      </w:r>
      <w:r>
        <w:t xml:space="preserve"> being processed, the application </w:t>
      </w:r>
      <w:r>
        <w:rPr>
          <w:rStyle w:val="rfc21191"/>
        </w:rPr>
        <w:t>SHOULD</w:t>
      </w:r>
      <w:r>
        <w:t xml:space="preserve"> generate a new event describing the additional changes.</w:t>
      </w:r>
    </w:p>
    <w:p w:rsidR="00FA6BC9" w:rsidRDefault="00FA6BC9" w:rsidP="00FA6BC9">
      <w:pPr>
        <w:pStyle w:val="NormalWeb"/>
      </w:pPr>
      <w:commentRangeStart w:id="287"/>
      <w:r>
        <w:lastRenderedPageBreak/>
        <w:t>If</w:t>
      </w:r>
      <w:commentRangeEnd w:id="287"/>
      <w:r w:rsidR="00733898">
        <w:rPr>
          <w:rStyle w:val="CommentReference"/>
        </w:rPr>
        <w:commentReference w:id="287"/>
      </w:r>
      <w:r>
        <w:t xml:space="preserve"> an application does not support an optional field of an object or that element was not changed during the last edit, it </w:t>
      </w:r>
      <w:r>
        <w:rPr>
          <w:rStyle w:val="rfc21191"/>
        </w:rPr>
        <w:t>MUST NOT</w:t>
      </w:r>
      <w:r>
        <w:t xml:space="preserve"> send an empty element, (</w:t>
      </w:r>
      <w:ins w:id="288" w:author="Richard Halter" w:date="2010-07-29T14:34:00Z">
        <w:r w:rsidR="00733898">
          <w:t>eg</w:t>
        </w:r>
      </w:ins>
      <w:del w:id="289" w:author="Richard Halter" w:date="2010-07-29T14:34:00Z">
        <w:r w:rsidDel="00733898">
          <w:delText>i.e</w:delText>
        </w:r>
      </w:del>
      <w:r>
        <w:t xml:space="preserve">., &lt;BirthDate/&gt; or &lt;BirthDate&gt;&lt;/BirthDate&gt; ); it </w:t>
      </w:r>
      <w:r>
        <w:rPr>
          <w:rStyle w:val="rfc21191"/>
        </w:rPr>
        <w:t>MUST</w:t>
      </w:r>
      <w:r>
        <w:t xml:space="preserve"> omit the element from the XML stream instead.</w:t>
      </w:r>
    </w:p>
    <w:p w:rsidR="00FA6BC9" w:rsidRDefault="00FA6BC9" w:rsidP="00FA6BC9">
      <w:pPr>
        <w:pStyle w:val="NormalWeb"/>
      </w:pPr>
      <w:r>
        <w:t xml:space="preserve">When publishing </w:t>
      </w:r>
      <w:r>
        <w:rPr>
          <w:rStyle w:val="HTMLCode"/>
        </w:rPr>
        <w:t>Add</w:t>
      </w:r>
      <w:r>
        <w:t xml:space="preserve"> events, Agents </w:t>
      </w:r>
      <w:r>
        <w:rPr>
          <w:rStyle w:val="rfc21191"/>
        </w:rPr>
        <w:t>MUST</w:t>
      </w:r>
      <w:r>
        <w:t xml:space="preserve"> include all elements listed as mandatory in </w:t>
      </w:r>
      <w:bookmarkEnd w:id="279"/>
      <w:r w:rsidR="004A4768">
        <w:fldChar w:fldCharType="begin"/>
      </w:r>
      <w:r>
        <w:instrText xml:space="preserve"> HYPERLINK "http://specification.sifinfo.org/Implementation/2.4/DataModel.html" </w:instrText>
      </w:r>
      <w:r w:rsidR="004A4768">
        <w:fldChar w:fldCharType="separate"/>
      </w:r>
      <w:r>
        <w:rPr>
          <w:rStyle w:val="Hyperlink"/>
        </w:rPr>
        <w:t>Data Model</w:t>
      </w:r>
      <w:r w:rsidR="004A4768">
        <w:fldChar w:fldCharType="end"/>
      </w:r>
      <w:r>
        <w:t xml:space="preserve"> for the object.</w:t>
      </w:r>
    </w:p>
    <w:p w:rsidR="00FA6BC9" w:rsidRDefault="00FA6BC9" w:rsidP="00FA6BC9">
      <w:pPr>
        <w:pStyle w:val="Heading4"/>
      </w:pPr>
      <w:bookmarkStart w:id="290" w:name="RespondToRequests"/>
      <w:r>
        <w:t>3.3.4.3 Respond to Requests</w:t>
      </w:r>
    </w:p>
    <w:p w:rsidR="00FA6BC9" w:rsidRDefault="00FA6BC9" w:rsidP="00FA6BC9">
      <w:pPr>
        <w:pStyle w:val="NormalWeb"/>
        <w:rPr>
          <w:ins w:id="291" w:author="Richard Halter" w:date="2010-07-25T19:22:00Z"/>
        </w:rPr>
      </w:pPr>
      <w:r>
        <w:t xml:space="preserve">All agents </w:t>
      </w:r>
      <w:r>
        <w:rPr>
          <w:rStyle w:val="rfc21191"/>
        </w:rPr>
        <w:t>MUST</w:t>
      </w:r>
      <w:r>
        <w:t xml:space="preserve"> be prepared to handle </w:t>
      </w:r>
      <w:r>
        <w:rPr>
          <w:rStyle w:val="HTMLCode"/>
        </w:rPr>
        <w:t>SIF_Request</w:t>
      </w:r>
      <w:r>
        <w:t xml:space="preserve"> messages for all objects gracefully. </w:t>
      </w:r>
      <w:commentRangeStart w:id="292"/>
      <w:r>
        <w:t>In</w:t>
      </w:r>
      <w:commentRangeEnd w:id="292"/>
      <w:r w:rsidR="00FD1163">
        <w:rPr>
          <w:rStyle w:val="CommentReference"/>
        </w:rPr>
        <w:commentReference w:id="292"/>
      </w:r>
      <w:r>
        <w:t xml:space="preserve"> the case where an agent receives a </w:t>
      </w:r>
      <w:r>
        <w:rPr>
          <w:rStyle w:val="HTMLCode"/>
        </w:rPr>
        <w:t>SIF_Request</w:t>
      </w:r>
      <w:r>
        <w:t xml:space="preserve"> for an object that it does not support, in addition to acknowledging the receipt of the message to the ZIS it </w:t>
      </w:r>
      <w:r>
        <w:rPr>
          <w:rStyle w:val="rfc21191"/>
        </w:rPr>
        <w:t>MUST</w:t>
      </w:r>
      <w:r>
        <w:t xml:space="preserve"> send a </w:t>
      </w:r>
      <w:r>
        <w:rPr>
          <w:rStyle w:val="HTMLCode"/>
        </w:rPr>
        <w:t>SIF_Response</w:t>
      </w:r>
      <w:r>
        <w:t xml:space="preserve"> message to the Requester with the </w:t>
      </w:r>
      <w:r>
        <w:rPr>
          <w:rStyle w:val="HTMLCode"/>
        </w:rPr>
        <w:t>SIF_Error</w:t>
      </w:r>
      <w:r>
        <w:t xml:space="preserve"> element populated to indicate the nature of the error (invalid object), a </w:t>
      </w:r>
      <w:r>
        <w:rPr>
          <w:rStyle w:val="HTMLCode"/>
        </w:rPr>
        <w:t>SIF_PacketNumber</w:t>
      </w:r>
      <w:r>
        <w:t xml:space="preserve"> of </w:t>
      </w:r>
      <w:r>
        <w:rPr>
          <w:rStyle w:val="HTMLCode"/>
        </w:rPr>
        <w:t>1</w:t>
      </w:r>
      <w:r>
        <w:t xml:space="preserve"> and the </w:t>
      </w:r>
      <w:r>
        <w:rPr>
          <w:rStyle w:val="HTMLCode"/>
        </w:rPr>
        <w:t>SIF_MorePackets</w:t>
      </w:r>
      <w:r>
        <w:t xml:space="preserve"> element set to indicate that no further packets will be sent in response to the </w:t>
      </w:r>
      <w:r>
        <w:rPr>
          <w:rStyle w:val="HTMLCode"/>
        </w:rPr>
        <w:t>SIF_Request</w:t>
      </w:r>
      <w:r>
        <w:t xml:space="preserve">. </w:t>
      </w:r>
    </w:p>
    <w:p w:rsidR="0085416A" w:rsidRDefault="0085416A" w:rsidP="00FA6BC9">
      <w:pPr>
        <w:pStyle w:val="NormalWeb"/>
        <w:rPr>
          <w:ins w:id="293" w:author="Richard Halter" w:date="2010-07-25T19:23:00Z"/>
          <w:color w:val="000096"/>
        </w:rPr>
      </w:pPr>
      <w:ins w:id="294" w:author="Richard Halter" w:date="2010-07-25T19:22:00Z">
        <w:r>
          <w:rPr>
            <w:color w:val="000096"/>
          </w:rPr>
          <w:t>&lt;SIF_Response</w:t>
        </w:r>
        <w:r>
          <w:rPr>
            <w:color w:val="F5844C"/>
          </w:rPr>
          <w:t xml:space="preserve"> ...</w:t>
        </w:r>
        <w:r>
          <w:rPr>
            <w:color w:val="000096"/>
          </w:rPr>
          <w:t>&gt;</w:t>
        </w:r>
        <w:r>
          <w:rPr>
            <w:color w:val="000000"/>
          </w:rPr>
          <w:br/>
          <w:t xml:space="preserve">    </w:t>
        </w:r>
        <w:r>
          <w:rPr>
            <w:color w:val="000096"/>
          </w:rPr>
          <w:t>&lt;SIF_Header&gt;</w:t>
        </w:r>
        <w:r>
          <w:rPr>
            <w:color w:val="000000"/>
          </w:rPr>
          <w:br/>
          <w:t xml:space="preserve">...    </w:t>
        </w:r>
        <w:r>
          <w:rPr>
            <w:color w:val="000096"/>
          </w:rPr>
          <w:t>&lt;/SIF_Header&gt;</w:t>
        </w:r>
        <w:r>
          <w:rPr>
            <w:color w:val="000000"/>
          </w:rPr>
          <w:br/>
        </w:r>
        <w:r>
          <w:rPr>
            <w:color w:val="000096"/>
          </w:rPr>
          <w:t>…</w:t>
        </w:r>
      </w:ins>
    </w:p>
    <w:p w:rsidR="0085416A" w:rsidRDefault="0085416A" w:rsidP="00FA6BC9">
      <w:pPr>
        <w:pStyle w:val="NormalWeb"/>
      </w:pPr>
      <w:ins w:id="295" w:author="Richard Halter" w:date="2010-07-25T19:22:00Z">
        <w:r>
          <w:rPr>
            <w:color w:val="000000"/>
          </w:rPr>
          <w:t xml:space="preserve">    </w:t>
        </w:r>
        <w:r>
          <w:rPr>
            <w:color w:val="000096"/>
          </w:rPr>
          <w:t>&lt;SIF_PacketNumber&gt;</w:t>
        </w:r>
        <w:r>
          <w:rPr>
            <w:color w:val="000000"/>
          </w:rPr>
          <w:t>1</w:t>
        </w:r>
        <w:r>
          <w:rPr>
            <w:color w:val="000096"/>
          </w:rPr>
          <w:t>&lt;/SIF_PacketNumber&gt;</w:t>
        </w:r>
        <w:r>
          <w:rPr>
            <w:color w:val="000000"/>
          </w:rPr>
          <w:br/>
          <w:t xml:space="preserve">    </w:t>
        </w:r>
        <w:r>
          <w:rPr>
            <w:color w:val="000096"/>
          </w:rPr>
          <w:t>&lt;SIF_MorePackets&gt;</w:t>
        </w:r>
        <w:r>
          <w:rPr>
            <w:color w:val="000000"/>
          </w:rPr>
          <w:t>No</w:t>
        </w:r>
        <w:r>
          <w:rPr>
            <w:color w:val="000096"/>
          </w:rPr>
          <w:t>&lt;/SIF_MorePackets&gt;</w:t>
        </w:r>
        <w:r>
          <w:rPr>
            <w:color w:val="000000"/>
          </w:rPr>
          <w:br/>
          <w:t xml:space="preserve">        </w:t>
        </w:r>
        <w:r>
          <w:rPr>
            <w:color w:val="000096"/>
          </w:rPr>
          <w:t>&lt;SIF_Error&gt;</w:t>
        </w:r>
        <w:r>
          <w:rPr>
            <w:color w:val="000000"/>
          </w:rPr>
          <w:br/>
          <w:t xml:space="preserve">            </w:t>
        </w:r>
        <w:r>
          <w:rPr>
            <w:color w:val="000096"/>
          </w:rPr>
          <w:t>&lt;SIF_</w:t>
        </w:r>
        <w:commentRangeStart w:id="296"/>
        <w:r>
          <w:rPr>
            <w:color w:val="000096"/>
          </w:rPr>
          <w:t>Category</w:t>
        </w:r>
      </w:ins>
      <w:commentRangeEnd w:id="296"/>
      <w:ins w:id="297" w:author="Richard Halter" w:date="2010-07-25T19:23:00Z">
        <w:r>
          <w:rPr>
            <w:rStyle w:val="CommentReference"/>
          </w:rPr>
          <w:commentReference w:id="296"/>
        </w:r>
      </w:ins>
      <w:ins w:id="298" w:author="Richard Halter" w:date="2010-07-25T19:22:00Z">
        <w:r>
          <w:rPr>
            <w:color w:val="000096"/>
          </w:rPr>
          <w:t>&gt;</w:t>
        </w:r>
        <w:r>
          <w:rPr>
            <w:color w:val="000000"/>
          </w:rPr>
          <w:t>??</w:t>
        </w:r>
        <w:r>
          <w:rPr>
            <w:color w:val="000096"/>
          </w:rPr>
          <w:t>&lt;/SIF_Category&gt;</w:t>
        </w:r>
        <w:r>
          <w:rPr>
            <w:color w:val="000000"/>
          </w:rPr>
          <w:br/>
          <w:t xml:space="preserve">            </w:t>
        </w:r>
        <w:r>
          <w:rPr>
            <w:color w:val="000096"/>
          </w:rPr>
          <w:t>&lt;SIF_</w:t>
        </w:r>
        <w:commentRangeStart w:id="299"/>
        <w:r>
          <w:rPr>
            <w:color w:val="000096"/>
          </w:rPr>
          <w:t>Code</w:t>
        </w:r>
      </w:ins>
      <w:commentRangeEnd w:id="299"/>
      <w:ins w:id="300" w:author="Richard Halter" w:date="2010-07-25T19:23:00Z">
        <w:r>
          <w:rPr>
            <w:rStyle w:val="CommentReference"/>
          </w:rPr>
          <w:commentReference w:id="299"/>
        </w:r>
      </w:ins>
      <w:ins w:id="301" w:author="Richard Halter" w:date="2010-07-25T19:22:00Z">
        <w:r>
          <w:rPr>
            <w:color w:val="000096"/>
          </w:rPr>
          <w:t>&gt;</w:t>
        </w:r>
        <w:r>
          <w:rPr>
            <w:color w:val="000000"/>
          </w:rPr>
          <w:t>??</w:t>
        </w:r>
        <w:r>
          <w:rPr>
            <w:color w:val="000096"/>
          </w:rPr>
          <w:t>&lt;/SIF_Code&gt;</w:t>
        </w:r>
        <w:r>
          <w:rPr>
            <w:color w:val="000000"/>
          </w:rPr>
          <w:br/>
          <w:t xml:space="preserve">            </w:t>
        </w:r>
        <w:r>
          <w:rPr>
            <w:color w:val="000096"/>
          </w:rPr>
          <w:t>&lt;SIF_Desc&gt;</w:t>
        </w:r>
        <w:r>
          <w:rPr>
            <w:color w:val="000000"/>
          </w:rPr>
          <w:t>invalid object</w:t>
        </w:r>
        <w:r>
          <w:rPr>
            <w:color w:val="000096"/>
          </w:rPr>
          <w:t>&lt;/SIF_Desc&gt;</w:t>
        </w:r>
        <w:r>
          <w:rPr>
            <w:color w:val="000000"/>
          </w:rPr>
          <w:br/>
          <w:t xml:space="preserve">        </w:t>
        </w:r>
        <w:r>
          <w:rPr>
            <w:color w:val="000096"/>
          </w:rPr>
          <w:t>&lt;/SIF_Error&gt;</w:t>
        </w:r>
        <w:r>
          <w:rPr>
            <w:color w:val="000000"/>
          </w:rPr>
          <w:br/>
        </w:r>
        <w:r>
          <w:rPr>
            <w:color w:val="000096"/>
          </w:rPr>
          <w:t>&lt;/SIF_Response&gt;</w:t>
        </w:r>
        <w:r>
          <w:rPr>
            <w:color w:val="000000"/>
          </w:rPr>
          <w:br/>
        </w:r>
      </w:ins>
    </w:p>
    <w:p w:rsidR="00FA6BC9" w:rsidRDefault="00FA6BC9" w:rsidP="00FA6BC9">
      <w:pPr>
        <w:pStyle w:val="NormalWeb"/>
      </w:pPr>
      <w:r>
        <w:t xml:space="preserve">If an application agent is a responder for any object, the agent must be prepared to process </w:t>
      </w:r>
      <w:r>
        <w:rPr>
          <w:rStyle w:val="HTMLCode"/>
        </w:rPr>
        <w:t>SIF_Request</w:t>
      </w:r>
      <w:r>
        <w:t xml:space="preserve"> messages for that object. This involves the ability of the agent to traverse the application database and construct an XML response stream based upon the parameters of the query request. All responders </w:t>
      </w:r>
      <w:r>
        <w:rPr>
          <w:rStyle w:val="rfc21191"/>
        </w:rPr>
        <w:t>MUST</w:t>
      </w:r>
      <w:r>
        <w:t xml:space="preserve"> support </w:t>
      </w:r>
      <w:r>
        <w:rPr>
          <w:rStyle w:val="HTMLCode"/>
        </w:rPr>
        <w:t>SIF_Query</w:t>
      </w:r>
      <w:r>
        <w:t xml:space="preserve"> and query conditions that reference root attributes of the object as well as any mandatory elements within the object, along with their mandatory attributes. Responders </w:t>
      </w:r>
      <w:r>
        <w:rPr>
          <w:rStyle w:val="rfc21191"/>
        </w:rPr>
        <w:t>SHOULD</w:t>
      </w:r>
      <w:r>
        <w:t xml:space="preserve"> support query conditions that reference optional elements and their attributes, when the application supports such queries. Responders </w:t>
      </w:r>
      <w:r>
        <w:rPr>
          <w:rStyle w:val="rfc21191"/>
        </w:rPr>
        <w:t>MAY</w:t>
      </w:r>
      <w:r>
        <w:t xml:space="preserve"> support </w:t>
      </w:r>
      <w:r>
        <w:rPr>
          <w:rStyle w:val="HTMLCode"/>
        </w:rPr>
        <w:t>SIF_ExtendedQuery</w:t>
      </w:r>
      <w:r>
        <w:t xml:space="preserve"> and </w:t>
      </w:r>
      <w:r>
        <w:rPr>
          <w:rStyle w:val="rfc21191"/>
        </w:rPr>
        <w:t>MUST</w:t>
      </w:r>
      <w:r>
        <w:t xml:space="preserve"> register their support for </w:t>
      </w:r>
      <w:r>
        <w:rPr>
          <w:rStyle w:val="HTMLCode"/>
        </w:rPr>
        <w:t>SIF_ExtendedQuery</w:t>
      </w:r>
      <w:r>
        <w:t xml:space="preserve"> using </w:t>
      </w:r>
      <w:r>
        <w:rPr>
          <w:rStyle w:val="HTMLCode"/>
        </w:rPr>
        <w:t>SIF_Provision</w:t>
      </w:r>
      <w:r>
        <w:t xml:space="preserve"> and/or </w:t>
      </w:r>
      <w:r>
        <w:rPr>
          <w:rStyle w:val="HTMLCode"/>
        </w:rPr>
        <w:t>SIF_Provide</w:t>
      </w:r>
      <w:r>
        <w:t xml:space="preserve">. </w:t>
      </w:r>
    </w:p>
    <w:p w:rsidR="00FA6BC9" w:rsidRDefault="00FA6BC9" w:rsidP="00FA6BC9">
      <w:pPr>
        <w:pStyle w:val="NormalWeb"/>
      </w:pPr>
      <w:r>
        <w:t xml:space="preserve">When an agent is creating </w:t>
      </w:r>
      <w:r>
        <w:rPr>
          <w:rStyle w:val="HTMLCode"/>
        </w:rPr>
        <w:t>SIF_Response</w:t>
      </w:r>
      <w:r>
        <w:t xml:space="preserve"> packets, it </w:t>
      </w:r>
      <w:r>
        <w:rPr>
          <w:rStyle w:val="rfc21191"/>
        </w:rPr>
        <w:t>MUST</w:t>
      </w:r>
      <w:r>
        <w:t xml:space="preserve"> attempt to ensure that each packet is no larger than the </w:t>
      </w:r>
      <w:r>
        <w:rPr>
          <w:rStyle w:val="HTMLCode"/>
        </w:rPr>
        <w:t>SIF_MaxBufferSize</w:t>
      </w:r>
      <w:r>
        <w:t xml:space="preserve"> specified by the </w:t>
      </w:r>
      <w:r>
        <w:rPr>
          <w:rStyle w:val="HTMLCode"/>
        </w:rPr>
        <w:t>SIF_Request</w:t>
      </w:r>
      <w:r>
        <w:t xml:space="preserve">. If for </w:t>
      </w:r>
      <w:r>
        <w:lastRenderedPageBreak/>
        <w:t xml:space="preserve">any packet a single packet does fit within the supplied </w:t>
      </w:r>
      <w:r>
        <w:rPr>
          <w:rStyle w:val="HTMLCode"/>
        </w:rPr>
        <w:t>SIF_MaxBufferSize</w:t>
      </w:r>
      <w:r>
        <w:t xml:space="preserve">, the agent </w:t>
      </w:r>
      <w:r>
        <w:rPr>
          <w:rStyle w:val="rfc21191"/>
        </w:rPr>
        <w:t>MUST</w:t>
      </w:r>
      <w:r>
        <w:t xml:space="preserve">, in addition to acknowledging receipt of the message to the ZIS, send a </w:t>
      </w:r>
      <w:r>
        <w:rPr>
          <w:rStyle w:val="HTMLCode"/>
        </w:rPr>
        <w:t>SIF_Response</w:t>
      </w:r>
      <w:r>
        <w:t xml:space="preserve"> message to the Requester with the </w:t>
      </w:r>
      <w:r>
        <w:rPr>
          <w:rStyle w:val="HTMLCode"/>
        </w:rPr>
        <w:t>SIF_Error</w:t>
      </w:r>
      <w:r>
        <w:t xml:space="preserve"> element populated to indicate the nature of the error, and the </w:t>
      </w:r>
      <w:r>
        <w:rPr>
          <w:rStyle w:val="HTMLCode"/>
        </w:rPr>
        <w:t>SIF_MorePackets</w:t>
      </w:r>
      <w:r>
        <w:t xml:space="preserve"> element set to indicate that no further packets will be sent in response to the </w:t>
      </w:r>
      <w:r>
        <w:rPr>
          <w:rStyle w:val="HTMLCode"/>
        </w:rPr>
        <w:t>SIF_Request</w:t>
      </w:r>
      <w:r>
        <w:t xml:space="preserve">. </w:t>
      </w:r>
    </w:p>
    <w:p w:rsidR="00FA6BC9" w:rsidRDefault="00FA6BC9" w:rsidP="00FA6BC9">
      <w:pPr>
        <w:pStyle w:val="NormalWeb"/>
      </w:pPr>
      <w:r>
        <w:t xml:space="preserve">The </w:t>
      </w:r>
      <w:r>
        <w:rPr>
          <w:rStyle w:val="HTMLCode"/>
        </w:rPr>
        <w:t>SIF_Request</w:t>
      </w:r>
      <w:r>
        <w:t xml:space="preserve"> message also contains </w:t>
      </w:r>
      <w:r>
        <w:rPr>
          <w:rStyle w:val="HTMLCode"/>
        </w:rPr>
        <w:t>SIF_Version</w:t>
      </w:r>
      <w:r>
        <w:t xml:space="preserve"> elements that specify which SIF versions the responding agent should use when preparing the response packets. If a responding agent can support a single requested SIF version, it returns a response packet using that version. If more than one version is specified and the responding agent supports more than one of those versions it </w:t>
      </w:r>
      <w:r>
        <w:rPr>
          <w:rStyle w:val="rfc21191"/>
        </w:rPr>
        <w:t>SHOULD</w:t>
      </w:r>
      <w:r>
        <w:t xml:space="preserve"> respond with the highest version it supports. If the agent cannot support any requested SIF version, in addition to acknowledging receipt of the message to the ZIS, the agent </w:t>
      </w:r>
      <w:r>
        <w:rPr>
          <w:rStyle w:val="rfc21191"/>
        </w:rPr>
        <w:t>MUST</w:t>
      </w:r>
      <w:r>
        <w:t xml:space="preserve"> send a </w:t>
      </w:r>
      <w:r>
        <w:rPr>
          <w:rStyle w:val="HTMLCode"/>
        </w:rPr>
        <w:t>SIF_Response</w:t>
      </w:r>
      <w:r>
        <w:t xml:space="preserve"> message to the Requester with the </w:t>
      </w:r>
      <w:r>
        <w:rPr>
          <w:rStyle w:val="HTMLCode"/>
        </w:rPr>
        <w:t>SIF_Error</w:t>
      </w:r>
      <w:r>
        <w:t xml:space="preserve"> element populated to indicate the nature of the error, a </w:t>
      </w:r>
      <w:r>
        <w:rPr>
          <w:rStyle w:val="HTMLCode"/>
        </w:rPr>
        <w:t>SIF_PacketNumber</w:t>
      </w:r>
      <w:r>
        <w:t xml:space="preserve"> of </w:t>
      </w:r>
      <w:r>
        <w:rPr>
          <w:rStyle w:val="HTMLCode"/>
        </w:rPr>
        <w:t>1</w:t>
      </w:r>
      <w:r>
        <w:t xml:space="preserve"> and the </w:t>
      </w:r>
      <w:r>
        <w:rPr>
          <w:rStyle w:val="HTMLCode"/>
        </w:rPr>
        <w:t>SIF_MorePackets</w:t>
      </w:r>
      <w:r>
        <w:t xml:space="preserve"> element set to indicate that no further packets will be sent in response to the </w:t>
      </w:r>
      <w:r>
        <w:rPr>
          <w:rStyle w:val="HTMLCode"/>
        </w:rPr>
        <w:t>SIF_Request</w:t>
      </w:r>
      <w:r>
        <w:t>.</w:t>
      </w:r>
    </w:p>
    <w:p w:rsidR="00FA6BC9" w:rsidRDefault="00FA6BC9" w:rsidP="00FA6BC9">
      <w:pPr>
        <w:pStyle w:val="NormalWeb"/>
      </w:pPr>
      <w:r>
        <w:t xml:space="preserve">If any other error occurs while creating </w:t>
      </w:r>
      <w:r>
        <w:rPr>
          <w:rStyle w:val="HTMLCode"/>
        </w:rPr>
        <w:t>SIF_Response</w:t>
      </w:r>
      <w:r>
        <w:t xml:space="preserve"> packets for a given request, in addition to acknowledging receipt of the message to the ZIS, the agent </w:t>
      </w:r>
      <w:r>
        <w:rPr>
          <w:rStyle w:val="rfc21191"/>
        </w:rPr>
        <w:t>MUST</w:t>
      </w:r>
      <w:r>
        <w:t xml:space="preserve"> send a </w:t>
      </w:r>
      <w:r>
        <w:rPr>
          <w:rStyle w:val="HTMLCode"/>
        </w:rPr>
        <w:t>SIF_Response</w:t>
      </w:r>
      <w:r>
        <w:t xml:space="preserve"> message to the Requester with the </w:t>
      </w:r>
      <w:r>
        <w:rPr>
          <w:rStyle w:val="HTMLCode"/>
        </w:rPr>
        <w:t>SIF_Error</w:t>
      </w:r>
      <w:r>
        <w:t xml:space="preserve"> element populated to indicate the nature of the error, with </w:t>
      </w:r>
      <w:r>
        <w:rPr>
          <w:rStyle w:val="HTMLCode"/>
        </w:rPr>
        <w:t>SIF_MorePackets</w:t>
      </w:r>
      <w:r>
        <w:t xml:space="preserve"> set to indicate that no further packets will be sent in response to the </w:t>
      </w:r>
      <w:r>
        <w:rPr>
          <w:rStyle w:val="HTMLCode"/>
        </w:rPr>
        <w:t>SIF_Request</w:t>
      </w:r>
      <w:r>
        <w:t>.</w:t>
      </w:r>
    </w:p>
    <w:p w:rsidR="00FA6BC9" w:rsidRDefault="00FA6BC9" w:rsidP="00FA6BC9">
      <w:pPr>
        <w:pStyle w:val="NormalWeb"/>
      </w:pPr>
      <w:r>
        <w:t xml:space="preserve">Agents supporting </w:t>
      </w:r>
      <w:r>
        <w:rPr>
          <w:rStyle w:val="HTMLCode"/>
        </w:rPr>
        <w:t>SIF_Request</w:t>
      </w:r>
      <w:r>
        <w:t xml:space="preserve">s </w:t>
      </w:r>
      <w:r>
        <w:rPr>
          <w:rStyle w:val="rfc21191"/>
        </w:rPr>
        <w:t>MUST</w:t>
      </w:r>
      <w:r>
        <w:t xml:space="preserve"> be able to return all of the object fields that the responding application supports or a subset of the fields as specified by the query request. For example, an Agent may request that only a student's graduation year be returned and not the entire </w:t>
      </w:r>
      <w:r>
        <w:rPr>
          <w:rStyle w:val="HTMLCode"/>
        </w:rPr>
        <w:t xml:space="preserve">StudentPersonal </w:t>
      </w:r>
      <w:r>
        <w:t xml:space="preserve">object. If the responder does not support a requested element, it </w:t>
      </w:r>
      <w:r>
        <w:rPr>
          <w:rStyle w:val="rfc21191"/>
        </w:rPr>
        <w:t>MUST NOT</w:t>
      </w:r>
      <w:r>
        <w:t xml:space="preserve"> exclude the object from the response stream. Any requested element that is unsupported is omitted from the response stream; when processing </w:t>
      </w:r>
      <w:r>
        <w:rPr>
          <w:rStyle w:val="HTMLCode"/>
        </w:rPr>
        <w:t>SIF_Query</w:t>
      </w:r>
      <w:r>
        <w:t xml:space="preserve"> requests, parent elements of requested elements, including the object itself, are included in the response stream. </w:t>
      </w:r>
    </w:p>
    <w:p w:rsidR="00FA6BC9" w:rsidRDefault="00FA6BC9" w:rsidP="00FA6BC9">
      <w:pPr>
        <w:pStyle w:val="NormalWeb"/>
      </w:pPr>
      <w:r>
        <w:t xml:space="preserve">If an application does not support an optional element of an object, it </w:t>
      </w:r>
      <w:r>
        <w:rPr>
          <w:rStyle w:val="rfc21191"/>
        </w:rPr>
        <w:t>MUST NOT</w:t>
      </w:r>
      <w:r>
        <w:t xml:space="preserve"> return an empty element. The element </w:t>
      </w:r>
      <w:r>
        <w:rPr>
          <w:rStyle w:val="rfc21191"/>
        </w:rPr>
        <w:t>MUST</w:t>
      </w:r>
      <w:r>
        <w:t xml:space="preserve"> instead be omitted from the XML stream.</w:t>
      </w:r>
    </w:p>
    <w:p w:rsidR="00FA6BC9" w:rsidRDefault="00FA6BC9" w:rsidP="00FA6BC9">
      <w:pPr>
        <w:pStyle w:val="Heading4"/>
      </w:pPr>
      <w:bookmarkStart w:id="302" w:name="ChangesRequiredToTheVendorSApplication"/>
      <w:bookmarkEnd w:id="290"/>
      <w:r>
        <w:t xml:space="preserve">3.3.4.4 </w:t>
      </w:r>
      <w:del w:id="303" w:author="Richard Halter" w:date="2010-07-25T19:27:00Z">
        <w:r w:rsidDel="0085416A">
          <w:delText xml:space="preserve">Changes Required to the </w:delText>
        </w:r>
      </w:del>
      <w:r>
        <w:t>Vendor's Application</w:t>
      </w:r>
      <w:ins w:id="304" w:author="Richard Halter" w:date="2010-07-25T19:27:00Z">
        <w:r w:rsidR="0085416A">
          <w:t xml:space="preserve"> Support for SIF</w:t>
        </w:r>
      </w:ins>
    </w:p>
    <w:p w:rsidR="00FA6BC9" w:rsidRDefault="00FA6BC9" w:rsidP="00FA6BC9">
      <w:pPr>
        <w:pStyle w:val="NormalWeb"/>
      </w:pPr>
      <w:r>
        <w:t>Depending upon the type of architecture, the core application may need to be altered to ensure that the agent is able to forward changes to objects of interest to SIF. For example, an application that edits student data may need to be modified to capture the adds, changes, and deletes made to students and store them into a temporary repository until the agent can forward them to the ZIS. Other architectures provide the ability to trap these changes at a server level eliminating the need for any changes to the application itself.</w:t>
      </w:r>
    </w:p>
    <w:p w:rsidR="00FA6BC9" w:rsidRDefault="00FA6BC9" w:rsidP="00FA6BC9">
      <w:pPr>
        <w:pStyle w:val="NormalWeb"/>
      </w:pPr>
      <w:r>
        <w:lastRenderedPageBreak/>
        <w:t xml:space="preserve">To meet the SIF requirement of data robustness, it is highly </w:t>
      </w:r>
      <w:r>
        <w:rPr>
          <w:rStyle w:val="rfc21191"/>
        </w:rPr>
        <w:t>RECOMMENDED</w:t>
      </w:r>
      <w:r>
        <w:t xml:space="preserve"> that all changes to objects of interest to SIF be persisted using a database table, local message queue, or other highly reliable storage system. This specification allows for the ZIS and any or all agents to be offline at any given time. Without storing agent changes locally, these changes can be lost when the ZIS is temporarily unavailable; local storage allows these changes to be transmitted to the ZIS when it becomes available.</w:t>
      </w:r>
    </w:p>
    <w:p w:rsidR="00FA6BC9" w:rsidRDefault="00FA6BC9" w:rsidP="00FA6BC9">
      <w:pPr>
        <w:pStyle w:val="NormalWeb"/>
      </w:pPr>
      <w:r>
        <w:t xml:space="preserve">When an object is shared for the first time in SIF, it is the responsibility of the application making the object available to assign its object identifiers/primary keys, typically a RefId in the form of a </w:t>
      </w:r>
      <w:del w:id="305" w:author="Richard Halter" w:date="2010-08-11T15:55:00Z">
        <w:r w:rsidDel="00EF6251">
          <w:delText>GUID</w:delText>
        </w:r>
      </w:del>
      <w:ins w:id="306" w:author="Richard Halter" w:date="2010-08-11T15:55:00Z">
        <w:r w:rsidR="00EF6251">
          <w:t>UUID</w:t>
        </w:r>
      </w:ins>
      <w:r>
        <w:t xml:space="preserve">, before releasing that object to the zone in an </w:t>
      </w:r>
      <w:r>
        <w:rPr>
          <w:rStyle w:val="HTMLCode"/>
        </w:rPr>
        <w:t>Add</w:t>
      </w:r>
      <w:r>
        <w:t xml:space="preserve"> event or in a </w:t>
      </w:r>
      <w:r>
        <w:rPr>
          <w:rStyle w:val="HTMLCode"/>
        </w:rPr>
        <w:t>SIF_Response</w:t>
      </w:r>
      <w:r>
        <w:t xml:space="preserve">. </w:t>
      </w:r>
      <w:ins w:id="307" w:author="Richard Halter" w:date="2010-07-25T19:28:00Z">
        <w:r w:rsidR="0085416A">
          <w:t>For example, s</w:t>
        </w:r>
      </w:ins>
      <w:del w:id="308" w:author="Richard Halter" w:date="2010-07-25T19:28:00Z">
        <w:r w:rsidDel="0085416A">
          <w:delText>S</w:delText>
        </w:r>
      </w:del>
      <w:r>
        <w:t>ome application databases are extended to include SIF object identifiers; others maintain mappings from SIF object identifiers to locally-defined keys.</w:t>
      </w:r>
    </w:p>
    <w:p w:rsidR="00FA6BC9" w:rsidRDefault="00FA6BC9" w:rsidP="00FA6BC9">
      <w:pPr>
        <w:pStyle w:val="NormalWeb"/>
      </w:pPr>
      <w:r>
        <w:t xml:space="preserve">If an application changes data that maps to a SIF object, it is </w:t>
      </w:r>
      <w:r>
        <w:rPr>
          <w:rStyle w:val="rfc21191"/>
        </w:rPr>
        <w:t>RECOMMENDED</w:t>
      </w:r>
      <w:r>
        <w:t xml:space="preserve"> that only the changed fields be sent to the zone. This will result in smaller message sizes and improved performance.</w:t>
      </w:r>
    </w:p>
    <w:p w:rsidR="00FA6BC9" w:rsidRDefault="00FA6BC9" w:rsidP="00FA6BC9">
      <w:pPr>
        <w:pStyle w:val="NormalWeb"/>
      </w:pPr>
      <w:r>
        <w:t xml:space="preserve">To avoid unintentional overwriting of data, unsupported fields or fields that have not been changed </w:t>
      </w:r>
      <w:r>
        <w:rPr>
          <w:rStyle w:val="rfc21191"/>
        </w:rPr>
        <w:t>MUST NOT</w:t>
      </w:r>
      <w:r>
        <w:t xml:space="preserve"> be sent to the zone using empty XML elements, (i.e. &lt;Name Type="04 "/&gt; or &lt;Name Type="04 "&gt;&lt;/Name&gt; ); the fields </w:t>
      </w:r>
      <w:r>
        <w:rPr>
          <w:rStyle w:val="rfc21191"/>
        </w:rPr>
        <w:t>MUST</w:t>
      </w:r>
      <w:r>
        <w:t xml:space="preserve"> be omitted from the XML stream instead.</w:t>
      </w:r>
    </w:p>
    <w:p w:rsidR="00FA6BC9" w:rsidRDefault="00FA6BC9" w:rsidP="00FA6BC9">
      <w:pPr>
        <w:pStyle w:val="Heading4"/>
      </w:pPr>
      <w:bookmarkStart w:id="309" w:name="SupportAuthenticationAndDigitalSignature"/>
      <w:bookmarkEnd w:id="302"/>
      <w:r>
        <w:t>3.3.4.5 Support Authentication and Digital Signatures</w:t>
      </w:r>
    </w:p>
    <w:p w:rsidR="00FA6BC9" w:rsidRDefault="00FA6BC9" w:rsidP="00FA6BC9">
      <w:pPr>
        <w:pStyle w:val="NormalWeb"/>
      </w:pPr>
      <w:r>
        <w:t xml:space="preserve">Supporting authentication is not a requirement but it is highly </w:t>
      </w:r>
      <w:r>
        <w:rPr>
          <w:rStyle w:val="rfc21191"/>
        </w:rPr>
        <w:t>RECOMMENDED</w:t>
      </w:r>
      <w:r>
        <w:t xml:space="preserve"> to ensure that your agent will be able to communicate with any ZIS. SIF does not mandate the use of authentication, but it is feasible that many SIF implementations will require this functionality. This is especially true for installations that may use the Internet to transport data.</w:t>
      </w:r>
    </w:p>
    <w:p w:rsidR="00FA6BC9" w:rsidRDefault="00FA6BC9" w:rsidP="00FA6BC9">
      <w:pPr>
        <w:pStyle w:val="NormalWeb"/>
      </w:pPr>
      <w:r>
        <w:t>Typically the authentication and verification mechanisms that are built into the network operating system or transport protocol can be leveraged. If these services are available, authentication and verification take place completely within the underlying security package.</w:t>
      </w:r>
    </w:p>
    <w:p w:rsidR="00FA6BC9" w:rsidRDefault="00FA6BC9" w:rsidP="00FA6BC9">
      <w:pPr>
        <w:pStyle w:val="NormalWeb"/>
      </w:pPr>
      <w:r>
        <w:t>The SIF HTTPS protocol supports authentication between an agent and a ZIS. If authentication is enabled and properly configured, a message receiver (agent or ZIS) can trust the SIF HTTPS implementation to verify that the message in its entirety comes from the claimed sender.</w:t>
      </w:r>
    </w:p>
    <w:p w:rsidR="00FA6BC9" w:rsidRDefault="00FA6BC9" w:rsidP="00FA6BC9">
      <w:pPr>
        <w:pStyle w:val="Heading4"/>
      </w:pPr>
      <w:bookmarkStart w:id="310" w:name="AgentLocalQueue"/>
      <w:bookmarkEnd w:id="309"/>
      <w:r>
        <w:t>3.3.4.6 Agent Local Queue</w:t>
      </w:r>
    </w:p>
    <w:p w:rsidR="00FA6BC9" w:rsidRDefault="00FA6BC9" w:rsidP="00FA6BC9">
      <w:pPr>
        <w:pStyle w:val="NormalWeb"/>
      </w:pPr>
      <w:r>
        <w:t xml:space="preserve">An Agent can be developed with a local queuing mechanism so that it can automatically cache incoming messages in a local queue and can acknowledge receipt of each message to the ZIS with "Immediate" </w:t>
      </w:r>
      <w:r>
        <w:rPr>
          <w:rStyle w:val="HTMLCode"/>
        </w:rPr>
        <w:t>SIF_Ack</w:t>
      </w:r>
      <w:r>
        <w:t xml:space="preserve"> messages (which causes the ZIS to remove </w:t>
      </w:r>
      <w:r>
        <w:lastRenderedPageBreak/>
        <w:t xml:space="preserve">received messages from the agent's queue). Agents with an Agent Local Queue do not need to send any "Intermediate" </w:t>
      </w:r>
      <w:r>
        <w:rPr>
          <w:rStyle w:val="HTMLCode"/>
        </w:rPr>
        <w:t>SIF_Ack</w:t>
      </w:r>
      <w:r>
        <w:t xml:space="preserve">s to the ZIS. Use of an Agent Local Queue can be used to locally support selective processing of messages, similar to the functionality provided by </w:t>
      </w:r>
      <w:commentRangeStart w:id="311"/>
      <w:r>
        <w:t>Selective</w:t>
      </w:r>
      <w:commentRangeEnd w:id="311"/>
      <w:r w:rsidR="00811CCC">
        <w:rPr>
          <w:rStyle w:val="CommentReference"/>
        </w:rPr>
        <w:commentReference w:id="311"/>
      </w:r>
      <w:r>
        <w:t xml:space="preserve"> Message Blocking; its use also allows more flexibility and robustness during application/system failure when successfully acknowledging events, requests and/or responses before performing the corresponding </w:t>
      </w:r>
      <w:r>
        <w:rPr>
          <w:rStyle w:val="HTMLCode"/>
        </w:rPr>
        <w:t>SIF_Event</w:t>
      </w:r>
      <w:r>
        <w:t xml:space="preserve">, </w:t>
      </w:r>
      <w:r>
        <w:rPr>
          <w:rStyle w:val="HTMLCode"/>
        </w:rPr>
        <w:t>SIF_Request</w:t>
      </w:r>
      <w:r>
        <w:t xml:space="preserve"> and/or </w:t>
      </w:r>
      <w:r>
        <w:rPr>
          <w:rStyle w:val="HTMLCode"/>
        </w:rPr>
        <w:t>SIF_Response</w:t>
      </w:r>
      <w:r>
        <w:t xml:space="preserve"> handling.</w:t>
      </w:r>
    </w:p>
    <w:p w:rsidR="00FA6BC9" w:rsidRDefault="00FA6BC9" w:rsidP="00FA6BC9">
      <w:pPr>
        <w:pStyle w:val="NormalWeb"/>
      </w:pPr>
      <w:r>
        <w:t>Agent Local Queue is not a required feature of any Agent. Agent developers can choose not to develop the Agent Local Queue mechanism</w:t>
      </w:r>
      <w:del w:id="312" w:author="Richard Halter" w:date="2010-07-22T14:47:00Z">
        <w:r w:rsidDel="00811CCC">
          <w:delText xml:space="preserve"> since this is not part of the compliance requirements for the specification at this time</w:delText>
        </w:r>
      </w:del>
      <w:r>
        <w:t>.</w:t>
      </w:r>
    </w:p>
    <w:p w:rsidR="00FA6BC9" w:rsidRDefault="00FA6BC9" w:rsidP="00FA6BC9">
      <w:pPr>
        <w:pStyle w:val="Heading4"/>
      </w:pPr>
      <w:bookmarkStart w:id="313" w:name="WildcardVersionSupport"/>
      <w:bookmarkEnd w:id="310"/>
      <w:r>
        <w:t>3.3.4.7 Wildcard Version Support</w:t>
      </w:r>
    </w:p>
    <w:p w:rsidR="00FA6BC9" w:rsidRDefault="00FA6BC9" w:rsidP="00FA6BC9">
      <w:pPr>
        <w:pStyle w:val="NormalWeb"/>
      </w:pPr>
      <w:commentRangeStart w:id="314"/>
      <w:r>
        <w:t>It</w:t>
      </w:r>
      <w:commentRangeEnd w:id="314"/>
      <w:r w:rsidR="00F46CD9">
        <w:rPr>
          <w:rStyle w:val="CommentReference"/>
        </w:rPr>
        <w:commentReference w:id="314"/>
      </w:r>
      <w:r>
        <w:t xml:space="preserve"> is possible for a SIF Zone to contain Agents written to different versions of the SIF Implementation Specification</w:t>
      </w:r>
      <w:ins w:id="315" w:author="Richard Halter" w:date="2010-07-25T19:36:00Z">
        <w:r w:rsidR="00F46CD9">
          <w:t>.</w:t>
        </w:r>
      </w:ins>
      <w:r>
        <w:t xml:space="preserve"> </w:t>
      </w:r>
      <w:ins w:id="316" w:author="Richard Halter" w:date="2010-07-25T19:36:00Z">
        <w:r w:rsidR="00F46CD9">
          <w:t>I</w:t>
        </w:r>
      </w:ins>
      <w:del w:id="317" w:author="Richard Halter" w:date="2010-07-25T19:36:00Z">
        <w:r w:rsidDel="00F46CD9">
          <w:delText>i</w:delText>
        </w:r>
      </w:del>
      <w:r>
        <w:t>f a ZIS supports multiple versions in a Zone and has at least one version in common with all registered Agents</w:t>
      </w:r>
      <w:ins w:id="318" w:author="Richard Halter" w:date="2010-07-25T19:36:00Z">
        <w:r w:rsidR="00F46CD9">
          <w:t xml:space="preserve"> they can then communicate</w:t>
        </w:r>
      </w:ins>
      <w:r>
        <w:t xml:space="preserve">. </w:t>
      </w:r>
      <w:del w:id="319" w:author="Richard Halter" w:date="2010-07-25T19:37:00Z">
        <w:r w:rsidDel="00F46CD9">
          <w:delText>As such, i</w:delText>
        </w:r>
      </w:del>
      <w:ins w:id="320" w:author="Richard Halter" w:date="2010-07-25T19:37:00Z">
        <w:r w:rsidR="00F46CD9">
          <w:t>I</w:t>
        </w:r>
      </w:ins>
      <w:r>
        <w:t xml:space="preserve">t is possible for a SIF Zone to contain Agents that have no versions in common with other Agents. These Agents consequently have no ability to exchange </w:t>
      </w:r>
      <w:r>
        <w:rPr>
          <w:rStyle w:val="HTMLCode"/>
        </w:rPr>
        <w:t>SIF_Event</w:t>
      </w:r>
      <w:r>
        <w:t xml:space="preserve">, </w:t>
      </w:r>
      <w:r>
        <w:rPr>
          <w:rStyle w:val="HTMLCode"/>
        </w:rPr>
        <w:t>SIF_Request</w:t>
      </w:r>
      <w:r>
        <w:t xml:space="preserve"> or </w:t>
      </w:r>
      <w:r>
        <w:rPr>
          <w:rStyle w:val="HTMLCode"/>
        </w:rPr>
        <w:t>SIF_Response</w:t>
      </w:r>
      <w:r>
        <w:t xml:space="preserve"> messages, unless the ZIS provides message conversion as described in </w:t>
      </w:r>
      <w:bookmarkEnd w:id="313"/>
      <w:r w:rsidR="004A4768">
        <w:fldChar w:fldCharType="begin"/>
      </w:r>
      <w:r>
        <w:instrText xml:space="preserve"> HYPERLINK "http://specification.sifinfo.org/Implementation/2.4/Architecture.html" \l "MultipleVersionZones" </w:instrText>
      </w:r>
      <w:r w:rsidR="004A4768">
        <w:fldChar w:fldCharType="separate"/>
      </w:r>
      <w:r>
        <w:rPr>
          <w:rStyle w:val="Hyperlink"/>
        </w:rPr>
        <w:t>"Multiple Version" Zones</w:t>
      </w:r>
      <w:r w:rsidR="004A4768">
        <w:fldChar w:fldCharType="end"/>
      </w:r>
      <w:r>
        <w:t>.</w:t>
      </w:r>
    </w:p>
    <w:p w:rsidR="00FA6BC9" w:rsidRDefault="00FA6BC9" w:rsidP="00FA6BC9">
      <w:pPr>
        <w:pStyle w:val="NormalWeb"/>
      </w:pPr>
      <w:r>
        <w:t xml:space="preserve">As message conversion is an implementation-dependent feature of a ZIS, it is </w:t>
      </w:r>
      <w:r>
        <w:rPr>
          <w:rStyle w:val="rfc21191"/>
        </w:rPr>
        <w:t>RECOMMENDED</w:t>
      </w:r>
      <w:r>
        <w:t xml:space="preserve"> that Agents register in Zones and request data using </w:t>
      </w:r>
      <w:r>
        <w:rPr>
          <w:rStyle w:val="HTMLCode"/>
        </w:rPr>
        <w:t>SIF_Version</w:t>
      </w:r>
      <w:r>
        <w:t xml:space="preserve"> wildcards (see </w:t>
      </w:r>
      <w:hyperlink r:id="rId64" w:anchor="SIF_Register__SIF_Version" w:history="1">
        <w:r>
          <w:rPr>
            <w:rStyle w:val="Hyperlink"/>
          </w:rPr>
          <w:t>SIF_Register</w:t>
        </w:r>
      </w:hyperlink>
      <w:r>
        <w:t xml:space="preserve"> for format) that allow for the exchange of data between Agents supporting any subset of releases within a major release cycle of this specification (e.g. </w:t>
      </w:r>
      <w:r>
        <w:rPr>
          <w:rStyle w:val="HTMLCode"/>
        </w:rPr>
        <w:t>2.*</w:t>
      </w:r>
      <w:r>
        <w:t xml:space="preserve"> or </w:t>
      </w:r>
      <w:r>
        <w:rPr>
          <w:rStyle w:val="HTMLCode"/>
        </w:rPr>
        <w:t>*</w:t>
      </w:r>
      <w:r>
        <w:t xml:space="preserve"> to accept any </w:t>
      </w:r>
      <w:r>
        <w:rPr>
          <w:rStyle w:val="HTMLCode"/>
        </w:rPr>
        <w:t>SIF_Message</w:t>
      </w:r>
      <w:r>
        <w:t xml:space="preserve"> in the 2.x lifecycle). (Note that </w:t>
      </w:r>
      <w:r>
        <w:rPr>
          <w:rStyle w:val="HTMLCode"/>
        </w:rPr>
        <w:t>*</w:t>
      </w:r>
      <w:r>
        <w:t xml:space="preserve"> allows messages from any major version to be delivered, which can be structurally quite different across major versions and pose development challenges, and is not particularly recommended for indicating the ability to receive messages from all versions within a major version release cycle.) This maximizes the ability of Agents to exchange messages and data in these Zones and, for customers, maximizes the utility of Zones supporting different versions of this specification.</w:t>
      </w:r>
    </w:p>
    <w:p w:rsidR="00FA6BC9" w:rsidRDefault="00FA6BC9" w:rsidP="00FA6BC9">
      <w:pPr>
        <w:pStyle w:val="NormalWeb"/>
      </w:pPr>
      <w:r>
        <w:t>Wildcard version support is particularly important for SIF-enabled applications that are not updated with each release of this specification. Furthermore, given that releases of the SIF Implementation Specification are on a more rapid release cycle beginning with version 2.1, typically smaller in scope than SIF Implementation Specification releases historically, it is anticipated that it will become more common for SIF-enabled applications in Zones to support different specification versions, and for more applications not to be updated with each release of this specification. Wildcard version support also allows applications to be SIF-enabled at any time in a SIF Implementation Specification major release cycle without risking the need to upgrade with the introduction of a new minor release of the specification, particularly when the new functionality offered by the specification does not apply to or impact the application.</w:t>
      </w:r>
    </w:p>
    <w:p w:rsidR="00FA6BC9" w:rsidRDefault="00FA6BC9" w:rsidP="00FA6BC9">
      <w:pPr>
        <w:pStyle w:val="NormalWeb"/>
      </w:pPr>
      <w:r>
        <w:lastRenderedPageBreak/>
        <w:t xml:space="preserve">Ignoring revision releases, the changes typical of releases within a given major version are limited to new data objects and optional additions to existing data objects (and optional infrastructure additions). This nature of a lower release being a subset of each higher release within a major release lifecycle—and of a higher release being a superset of each lower version—allows SIF-enabled applications access to the same elements they rely on at the time of their implementation from SIF messages defined by a number of SIF Implementation Specification versions. For associated implementation notes, see </w:t>
      </w:r>
      <w:hyperlink r:id="rId65" w:history="1">
        <w:r>
          <w:rPr>
            <w:rStyle w:val="Hyperlink"/>
          </w:rPr>
          <w:t>Wildcard Version Support Implementation Notes</w:t>
        </w:r>
      </w:hyperlink>
      <w:r>
        <w:t xml:space="preserve">. </w:t>
      </w:r>
    </w:p>
    <w:p w:rsidR="00FA6BC9" w:rsidRDefault="00FA6BC9" w:rsidP="00FA6BC9">
      <w:pPr>
        <w:pStyle w:val="NormalWeb"/>
      </w:pPr>
      <w:r>
        <w:t xml:space="preserve">While wildcard version support in this specification is only </w:t>
      </w:r>
      <w:r>
        <w:rPr>
          <w:rStyle w:val="rfc21191"/>
        </w:rPr>
        <w:t>RECOMMENDED</w:t>
      </w:r>
      <w:r>
        <w:t xml:space="preserve">, SIF-enabled application developers should be aware that this support may be mandatory in some SIF Certification Program product standards </w:t>
      </w:r>
      <w:hyperlink r:id="rId66" w:anchor="SIFCertification" w:history="1">
        <w:r>
          <w:rPr>
            <w:rStyle w:val="Hyperlink"/>
          </w:rPr>
          <w:t>[SIFCertification]</w:t>
        </w:r>
      </w:hyperlink>
      <w:r>
        <w:t xml:space="preserve"> associated with a major release cycle, if application vendors wish to establish their applications as SIF Certified™.</w:t>
      </w:r>
    </w:p>
    <w:p w:rsidR="00FA6BC9" w:rsidRDefault="00FA6BC9" w:rsidP="00FA6BC9">
      <w:pPr>
        <w:pStyle w:val="Heading3"/>
      </w:pPr>
      <w:bookmarkStart w:id="321" w:name="_Toc271175892"/>
      <w:bookmarkStart w:id="322" w:name="ZoneIntegrationServerRequirements"/>
      <w:r>
        <w:t>3.3.5 Zone Integration Server Requirements</w:t>
      </w:r>
      <w:bookmarkEnd w:id="321"/>
    </w:p>
    <w:p w:rsidR="00FA6BC9" w:rsidRDefault="00FA6BC9" w:rsidP="00FA6BC9">
      <w:pPr>
        <w:pStyle w:val="NormalWeb"/>
      </w:pPr>
      <w:r>
        <w:t>The Zone Integration Server is the central integration point for all the agents in a zone. Depending on the message type, a ZIS either saves information in the messages</w:t>
      </w:r>
      <w:del w:id="323" w:author="Richard Halter" w:date="2010-07-25T20:39:00Z">
        <w:r w:rsidDel="0085269B">
          <w:delText xml:space="preserve"> that it receives</w:delText>
        </w:r>
      </w:del>
      <w:r>
        <w:t xml:space="preserve"> or forwards the messages to other appropriate agents.</w:t>
      </w:r>
    </w:p>
    <w:p w:rsidR="00FA6BC9" w:rsidRDefault="00FA6BC9" w:rsidP="00FA6BC9">
      <w:pPr>
        <w:pStyle w:val="NormalWeb"/>
      </w:pPr>
      <w:r>
        <w:t xml:space="preserve">The ZIS implementer is free to internally manage registration and access permissions information in any form that the implementer supports. In order to provide an example of how an administration system may be structured, this </w:t>
      </w:r>
      <w:del w:id="324" w:author="Richard Halter" w:date="2010-07-25T20:40:00Z">
        <w:r w:rsidDel="0085269B">
          <w:delText xml:space="preserve">document </w:delText>
        </w:r>
      </w:del>
      <w:ins w:id="325" w:author="Richard Halter" w:date="2010-07-25T20:40:00Z">
        <w:r w:rsidR="0085269B">
          <w:t xml:space="preserve">example </w:t>
        </w:r>
      </w:ins>
      <w:r>
        <w:t>describes a database consisting of an Access Control List and Zone Status.</w:t>
      </w:r>
    </w:p>
    <w:p w:rsidR="00FA6BC9" w:rsidRDefault="00FA6BC9" w:rsidP="00FA6BC9">
      <w:pPr>
        <w:pStyle w:val="Heading4"/>
      </w:pPr>
      <w:bookmarkStart w:id="326" w:name="AccessControlList"/>
      <w:bookmarkEnd w:id="322"/>
      <w:r>
        <w:t>3.3.5.1 Access Control List</w:t>
      </w:r>
      <w:ins w:id="327" w:author="Richard Halter" w:date="2010-07-25T20:41:00Z">
        <w:r w:rsidR="0085269B">
          <w:t xml:space="preserve"> (ACL)</w:t>
        </w:r>
      </w:ins>
    </w:p>
    <w:p w:rsidR="008D6879" w:rsidRDefault="008D6879" w:rsidP="008D6879">
      <w:pPr>
        <w:pStyle w:val="NormalWeb"/>
        <w:keepNext/>
        <w:jc w:val="center"/>
        <w:rPr>
          <w:ins w:id="328" w:author="Richard Halter" w:date="2010-07-26T10:27:00Z"/>
        </w:rPr>
      </w:pPr>
      <w:ins w:id="329" w:author="Richard Halter" w:date="2010-07-26T10:26:00Z">
        <w:r>
          <w:object w:dxaOrig="8705" w:dyaOrig="2805">
            <v:shape id="_x0000_i1038" type="#_x0000_t75" style="width:6in;height:139.8pt" o:ole="">
              <v:imagedata r:id="rId67" o:title=""/>
            </v:shape>
            <o:OLEObject Type="Embed" ProgID="Visio.Drawing.11" ShapeID="_x0000_i1038" DrawAspect="Content" ObjectID="_1344927554" r:id="rId68"/>
          </w:object>
        </w:r>
      </w:ins>
    </w:p>
    <w:p w:rsidR="008D6879" w:rsidRDefault="008D6879" w:rsidP="008D6879">
      <w:pPr>
        <w:pStyle w:val="Caption"/>
        <w:jc w:val="center"/>
        <w:rPr>
          <w:ins w:id="330" w:author="Richard Halter" w:date="2010-07-26T10:26:00Z"/>
        </w:rPr>
      </w:pPr>
      <w:ins w:id="331" w:author="Richard Halter" w:date="2010-07-26T10:27:00Z">
        <w:r>
          <w:t xml:space="preserve">Figure </w:t>
        </w:r>
        <w:r w:rsidR="004A4768">
          <w:fldChar w:fldCharType="begin"/>
        </w:r>
        <w:r>
          <w:instrText xml:space="preserve"> SEQ Figure \* ARABIC </w:instrText>
        </w:r>
      </w:ins>
      <w:r w:rsidR="004A4768">
        <w:fldChar w:fldCharType="separate"/>
      </w:r>
      <w:ins w:id="332" w:author="Richard Halter" w:date="2010-09-02T10:11:00Z">
        <w:r w:rsidR="00C42E3C">
          <w:rPr>
            <w:noProof/>
          </w:rPr>
          <w:t>14</w:t>
        </w:r>
      </w:ins>
      <w:ins w:id="333" w:author="Richard Halter" w:date="2010-07-26T10:27:00Z">
        <w:r w:rsidR="004A4768">
          <w:fldChar w:fldCharType="end"/>
        </w:r>
        <w:r>
          <w:t>: Access Control List Conceptual Diagram</w:t>
        </w:r>
      </w:ins>
    </w:p>
    <w:p w:rsidR="00FA6BC9" w:rsidRDefault="0085269B" w:rsidP="00FA6BC9">
      <w:pPr>
        <w:pStyle w:val="NormalWeb"/>
      </w:pPr>
      <w:moveToRangeStart w:id="334" w:author="Richard Halter" w:date="2010-07-25T20:45:00Z" w:name="move267854034"/>
      <w:moveTo w:id="335" w:author="Richard Halter" w:date="2010-07-25T20:45:00Z">
        <w:r>
          <w:t xml:space="preserve">Access control is needed to ensure that the information available in SIF only originates from and is accessible by authorized agents. </w:t>
        </w:r>
      </w:moveTo>
      <w:moveToRangeEnd w:id="334"/>
      <w:ins w:id="336" w:author="Richard Halter" w:date="2010-07-25T20:45:00Z">
        <w:r>
          <w:t xml:space="preserve"> </w:t>
        </w:r>
      </w:ins>
      <w:ins w:id="337" w:author="Richard Halter" w:date="2010-07-25T20:43:00Z">
        <w:r>
          <w:t>First a</w:t>
        </w:r>
      </w:ins>
      <w:del w:id="338" w:author="Richard Halter" w:date="2010-07-25T20:43:00Z">
        <w:r w:rsidR="00FA6BC9" w:rsidDel="0085269B">
          <w:delText>A</w:delText>
        </w:r>
      </w:del>
      <w:r w:rsidR="00FA6BC9">
        <w:t xml:space="preserve"> ZIS </w:t>
      </w:r>
      <w:r w:rsidR="00FA6BC9">
        <w:rPr>
          <w:rStyle w:val="rfc21191"/>
        </w:rPr>
        <w:t>MAY</w:t>
      </w:r>
      <w:r w:rsidR="00FA6BC9">
        <w:t xml:space="preserve"> maintain access control on whether a zone administrator has granted an agent permissions to register.</w:t>
      </w:r>
    </w:p>
    <w:p w:rsidR="00FA6BC9" w:rsidRDefault="00FA6BC9" w:rsidP="00FA6BC9">
      <w:pPr>
        <w:pStyle w:val="NormalWeb"/>
      </w:pPr>
      <w:r>
        <w:lastRenderedPageBreak/>
        <w:t xml:space="preserve">A ZIS </w:t>
      </w:r>
      <w:r>
        <w:rPr>
          <w:rStyle w:val="rfc21191"/>
        </w:rPr>
        <w:t>MAY</w:t>
      </w:r>
      <w:r>
        <w:t xml:space="preserve"> exhibit behavior with regard to the ACL that could be perceived by an Agent as if virtual tables exists defining the following information:</w:t>
      </w:r>
    </w:p>
    <w:tbl>
      <w:tblPr>
        <w:tblW w:w="0" w:type="auto"/>
        <w:tblCellMar>
          <w:top w:w="15" w:type="dxa"/>
          <w:left w:w="15" w:type="dxa"/>
          <w:bottom w:w="15" w:type="dxa"/>
          <w:right w:w="15" w:type="dxa"/>
        </w:tblCellMar>
        <w:tblLook w:val="04A0"/>
      </w:tblPr>
      <w:tblGrid>
        <w:gridCol w:w="934"/>
        <w:gridCol w:w="7796"/>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39" w:name="Table33511Register"/>
            <w:bookmarkEnd w:id="326"/>
            <w:r>
              <w:rPr>
                <w:b/>
                <w:bCs/>
                <w:color w:val="FFFFFF"/>
              </w:rPr>
              <w:t>Field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Comments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Agent 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unique Id for an Agent (provided as the Source Id in a </w:t>
            </w:r>
            <w:r>
              <w:rPr>
                <w:rStyle w:val="HTMLCode"/>
              </w:rPr>
              <w:t>SIF_Register</w:t>
            </w:r>
            <w:r>
              <w:t xml:space="preserv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Register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this agent register in the zone?</w:t>
            </w:r>
          </w:p>
        </w:tc>
      </w:tr>
    </w:tbl>
    <w:p w:rsidR="00FA6BC9" w:rsidRDefault="00FA6BC9" w:rsidP="00FA6BC9">
      <w:r>
        <w:rPr>
          <w:rStyle w:val="Caption1"/>
        </w:rPr>
        <w:t>Table 3.3.5.1-1: Register</w:t>
      </w:r>
      <w:r>
        <w:t xml:space="preserve"> </w:t>
      </w:r>
    </w:p>
    <w:p w:rsidR="00FA6BC9" w:rsidRDefault="00FA6BC9" w:rsidP="00FA6BC9">
      <w:pPr>
        <w:pStyle w:val="NormalWeb"/>
      </w:pPr>
      <w:r>
        <w:t>An example of this virtual table, which defines which agents are allowed to register in the zone, might be as follows:</w:t>
      </w:r>
    </w:p>
    <w:tbl>
      <w:tblPr>
        <w:tblW w:w="0" w:type="auto"/>
        <w:tblCellMar>
          <w:top w:w="15" w:type="dxa"/>
          <w:left w:w="15" w:type="dxa"/>
          <w:bottom w:w="15" w:type="dxa"/>
          <w:right w:w="15" w:type="dxa"/>
        </w:tblCellMar>
        <w:tblLook w:val="04A0"/>
      </w:tblPr>
      <w:tblGrid>
        <w:gridCol w:w="1211"/>
        <w:gridCol w:w="94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40" w:name="Table33512VirtualTableExampleRegister"/>
            <w:bookmarkEnd w:id="339"/>
            <w:r>
              <w:rPr>
                <w:b/>
                <w:bCs/>
                <w:color w:val="FFFFFF"/>
              </w:rPr>
              <w:t>Agent Id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Register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RamseySIS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r>
    </w:tbl>
    <w:p w:rsidR="00FA6BC9" w:rsidRDefault="00FA6BC9" w:rsidP="00FA6BC9">
      <w:r>
        <w:rPr>
          <w:rStyle w:val="Caption1"/>
        </w:rPr>
        <w:t>Table 3.3.5.1-2: Virtual Table Example (Register)</w:t>
      </w:r>
      <w:r>
        <w:t xml:space="preserve"> </w:t>
      </w:r>
    </w:p>
    <w:p w:rsidR="00FA6BC9" w:rsidRDefault="00FA6BC9" w:rsidP="00FA6BC9">
      <w:pPr>
        <w:pStyle w:val="NormalWeb"/>
      </w:pPr>
      <w:r>
        <w:t xml:space="preserve">In addition, a ZIS </w:t>
      </w:r>
      <w:r>
        <w:rPr>
          <w:rStyle w:val="rfc21191"/>
        </w:rPr>
        <w:t>MUST</w:t>
      </w:r>
      <w:r>
        <w:t xml:space="preserve"> exhibit behavior with regard to the ACL that could be perceived by an Agent as maintaining per-context/per-object permissions for each message associated with SIF's </w:t>
      </w:r>
      <w:commentRangeStart w:id="341"/>
      <w:r>
        <w:t>Publish</w:t>
      </w:r>
      <w:commentRangeEnd w:id="341"/>
      <w:r w:rsidR="0085269B">
        <w:rPr>
          <w:rStyle w:val="CommentReference"/>
        </w:rPr>
        <w:commentReference w:id="341"/>
      </w:r>
      <w:r>
        <w:t xml:space="preserve">/Subscribe and Request/Response models. When an agent tries to inquire about a student's personal information, for example, the ZIS needs to check if the agent has the proper permission to request such information. </w:t>
      </w:r>
      <w:moveFromRangeStart w:id="342" w:author="Richard Halter" w:date="2010-07-25T20:45:00Z" w:name="move267854034"/>
      <w:moveFrom w:id="343" w:author="Richard Halter" w:date="2010-07-25T20:45:00Z">
        <w:r w:rsidDel="0085269B">
          <w:t xml:space="preserve">Access control is needed to ensure that the information available in SIF only originates from and is accessible by authorized agents. </w:t>
        </w:r>
      </w:moveFrom>
      <w:moveFromRangeEnd w:id="342"/>
    </w:p>
    <w:tbl>
      <w:tblPr>
        <w:tblW w:w="0" w:type="auto"/>
        <w:tblCellMar>
          <w:top w:w="15" w:type="dxa"/>
          <w:left w:w="15" w:type="dxa"/>
          <w:bottom w:w="15" w:type="dxa"/>
          <w:right w:w="15" w:type="dxa"/>
        </w:tblCellMar>
        <w:tblLook w:val="04A0"/>
      </w:tblPr>
      <w:tblGrid>
        <w:gridCol w:w="2059"/>
        <w:gridCol w:w="667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44" w:name="Table33513AccessControl"/>
            <w:bookmarkEnd w:id="340"/>
            <w:r>
              <w:rPr>
                <w:b/>
                <w:bCs/>
                <w:color w:val="FFFFFF"/>
              </w:rPr>
              <w:t>Field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Comments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Agent 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unique Id for an Agent (provided as the Source Id in a </w:t>
            </w:r>
            <w:r>
              <w:rPr>
                <w:rStyle w:val="HTMLCode"/>
              </w:rPr>
              <w:t>SIF_Register</w:t>
            </w:r>
            <w:r>
              <w:t xml:space="preserv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Context 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The name of the SIF Context to which the permissions apply</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Object 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object being manipulated (e.g., </w:t>
            </w:r>
            <w:r>
              <w:rPr>
                <w:rStyle w:val="HTMLCode"/>
              </w:rPr>
              <w:t xml:space="preserve">StudentPersonal </w:t>
            </w:r>
            <w:r>
              <w:t>, etc.)</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Provide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this Agent register as the provider for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Subscribe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this Agent register as a subscriber for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Publish "Add" </w:t>
            </w:r>
            <w:r>
              <w:lastRenderedPageBreak/>
              <w:t>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May this Agent publish "Add" events for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Publish "Update" 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the Agent publish "Update" events for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Publish "Delete" 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the Agent publish "Delete" events for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Request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this Agent request this object in this context?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Respond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May this Agent respond to a request for this object in this context?</w:t>
            </w:r>
          </w:p>
        </w:tc>
      </w:tr>
    </w:tbl>
    <w:p w:rsidR="00FA6BC9" w:rsidRDefault="00FA6BC9" w:rsidP="00FA6BC9">
      <w:r>
        <w:rPr>
          <w:rStyle w:val="Caption1"/>
        </w:rPr>
        <w:t>Table 3.3.5.1-3: Access Control</w:t>
      </w:r>
      <w:r>
        <w:t xml:space="preserve"> </w:t>
      </w:r>
    </w:p>
    <w:p w:rsidR="00FA6BC9" w:rsidRDefault="00FA6BC9" w:rsidP="00FA6BC9">
      <w:pPr>
        <w:pStyle w:val="NormalWeb"/>
      </w:pPr>
      <w:r>
        <w:t>It is important to understand that this is a virtual table, defining the appearance of the functionality to the Agents. The actual implementation of this functionality is at the discretion of the implementers of a ZIS. An example follows:</w:t>
      </w:r>
    </w:p>
    <w:tbl>
      <w:tblPr>
        <w:tblW w:w="0" w:type="auto"/>
        <w:tblCellMar>
          <w:top w:w="15" w:type="dxa"/>
          <w:left w:w="15" w:type="dxa"/>
          <w:bottom w:w="15" w:type="dxa"/>
          <w:right w:w="15" w:type="dxa"/>
        </w:tblCellMar>
        <w:tblLook w:val="04A0"/>
      </w:tblPr>
      <w:tblGrid>
        <w:gridCol w:w="929"/>
        <w:gridCol w:w="978"/>
        <w:gridCol w:w="1536"/>
        <w:gridCol w:w="688"/>
        <w:gridCol w:w="848"/>
        <w:gridCol w:w="669"/>
        <w:gridCol w:w="848"/>
        <w:gridCol w:w="767"/>
        <w:gridCol w:w="708"/>
        <w:gridCol w:w="75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45" w:name="Table33514VirtualTableExampleAccessContr"/>
            <w:bookmarkEnd w:id="344"/>
            <w:r>
              <w:rPr>
                <w:b/>
                <w:bCs/>
                <w:color w:val="FFFFFF"/>
              </w:rPr>
              <w:t>Agent Id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Context Name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Object Name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Provide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Subscribe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Publish "Add" Event</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Publish "Update" Event</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Publish "Delete" Event</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Request</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Respond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RamseySIS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SIF_Default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StudentPersonal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RamseySIS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SIF_Default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LibraryPatronStatus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true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false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t>
            </w:r>
          </w:p>
        </w:tc>
      </w:tr>
    </w:tbl>
    <w:p w:rsidR="00FA6BC9" w:rsidRDefault="00FA6BC9" w:rsidP="00FA6BC9">
      <w:r>
        <w:rPr>
          <w:rStyle w:val="Caption1"/>
        </w:rPr>
        <w:t>Table 3.3.5.1-4: Virtual Table Example (Access Control)</w:t>
      </w:r>
      <w:r>
        <w:t xml:space="preserve"> </w:t>
      </w:r>
    </w:p>
    <w:p w:rsidR="00FA6BC9" w:rsidRDefault="00FA6BC9" w:rsidP="00FA6BC9">
      <w:pPr>
        <w:pStyle w:val="NormalWeb"/>
      </w:pPr>
      <w:r>
        <w:t xml:space="preserve">In addition to access control permission violations, attempts to register any of this functionality with the ZIS may fail due to other reasons; e.g. unsupported transport mechanisms, there already being </w:t>
      </w:r>
      <w:commentRangeStart w:id="346"/>
      <w:r>
        <w:t>a</w:t>
      </w:r>
      <w:commentRangeEnd w:id="346"/>
      <w:r w:rsidR="008014BE">
        <w:rPr>
          <w:rStyle w:val="CommentReference"/>
        </w:rPr>
        <w:commentReference w:id="346"/>
      </w:r>
      <w:r>
        <w:t xml:space="preserve"> provider for an object, etc. As a result, an Agent </w:t>
      </w:r>
      <w:r>
        <w:rPr>
          <w:rStyle w:val="rfc21191"/>
        </w:rPr>
        <w:t>SHOULD</w:t>
      </w:r>
      <w:r>
        <w:t xml:space="preserve"> be able to gracefully handle corresponding error conditions or report those errors to a zone administrator.</w:t>
      </w:r>
    </w:p>
    <w:p w:rsidR="00FA6BC9" w:rsidRDefault="00FA6BC9" w:rsidP="00FA6BC9">
      <w:pPr>
        <w:pStyle w:val="Heading4"/>
      </w:pPr>
      <w:bookmarkStart w:id="347" w:name="SIFXMLFilter"/>
      <w:bookmarkEnd w:id="345"/>
      <w:r>
        <w:lastRenderedPageBreak/>
        <w:t>3.3.5.2 SIF XML Filter</w:t>
      </w:r>
    </w:p>
    <w:p w:rsidR="00FA6BC9" w:rsidRDefault="00FA6BC9" w:rsidP="00FA6BC9">
      <w:pPr>
        <w:pStyle w:val="NormalWeb"/>
      </w:pPr>
      <w:commentRangeStart w:id="348"/>
      <w:r>
        <w:t>A</w:t>
      </w:r>
      <w:commentRangeEnd w:id="348"/>
      <w:r w:rsidR="008014BE">
        <w:rPr>
          <w:rStyle w:val="CommentReference"/>
        </w:rPr>
        <w:commentReference w:id="348"/>
      </w:r>
      <w:r>
        <w:t xml:space="preserve"> ZIS </w:t>
      </w:r>
      <w:r>
        <w:rPr>
          <w:rStyle w:val="rfc21191"/>
        </w:rPr>
        <w:t>MAY</w:t>
      </w:r>
      <w:r>
        <w:t xml:space="preserve"> maintain a list of XML filter rules that are applied to messages being delivered to individual agents. If enabled, the filters </w:t>
      </w:r>
      <w:r>
        <w:rPr>
          <w:rStyle w:val="rfc21191"/>
        </w:rPr>
        <w:t>MAY</w:t>
      </w:r>
      <w:r>
        <w:t xml:space="preserve"> instruct the ZIS to remove the specified</w:t>
      </w:r>
      <w:ins w:id="349" w:author="Richard Halter" w:date="2010-07-25T21:07:00Z">
        <w:r w:rsidR="008014BE">
          <w:t xml:space="preserve"> </w:t>
        </w:r>
        <w:commentRangeStart w:id="350"/>
        <w:r w:rsidR="008014BE">
          <w:t>optional</w:t>
        </w:r>
        <w:commentRangeEnd w:id="350"/>
        <w:r w:rsidR="008014BE">
          <w:rPr>
            <w:rStyle w:val="CommentReference"/>
          </w:rPr>
          <w:commentReference w:id="350"/>
        </w:r>
      </w:ins>
      <w:r>
        <w:t xml:space="preserve"> elements or attributes from any SIF message containing such elements before placing the message in the recipient agent’s queue. The filter </w:t>
      </w:r>
      <w:r>
        <w:rPr>
          <w:rStyle w:val="rfc21191"/>
        </w:rPr>
        <w:t>MAY</w:t>
      </w:r>
      <w:r>
        <w:t xml:space="preserve"> also remove the message which would not be delivered to the recipient agent’s queue. How these filters are configured using the ZIS user interface is left up to the ZIS implementation. However, if this feature is supported by a ZIS, at a minimum, the SIF administrator </w:t>
      </w:r>
      <w:r>
        <w:rPr>
          <w:rStyle w:val="rfc21191"/>
        </w:rPr>
        <w:t>MUST</w:t>
      </w:r>
      <w:r>
        <w:t xml:space="preserve"> be able to set XML element and attribute filters on any optional element or attribute within the SIF data model including the document element SIF_Message and object elements in SIF_Response. (N.B.: Although this ZIS feature is currently optional, some locales (e.g., the UK) may require the feature to be present; and that all </w:t>
      </w:r>
      <w:commentRangeStart w:id="351"/>
      <w:r>
        <w:t>elements</w:t>
      </w:r>
      <w:commentRangeEnd w:id="351"/>
      <w:r w:rsidR="008014BE">
        <w:rPr>
          <w:rStyle w:val="CommentReference"/>
        </w:rPr>
        <w:commentReference w:id="351"/>
      </w:r>
      <w:r>
        <w:t xml:space="preserve"> and attributes be subject to filtering.)</w:t>
      </w:r>
    </w:p>
    <w:p w:rsidR="00FA6BC9" w:rsidRDefault="00FA6BC9" w:rsidP="00FA6BC9">
      <w:pPr>
        <w:pStyle w:val="NormalWeb"/>
      </w:pPr>
      <w:commentRangeStart w:id="352"/>
      <w:r>
        <w:t>Consistent</w:t>
      </w:r>
      <w:commentRangeEnd w:id="352"/>
      <w:r w:rsidR="008014BE">
        <w:rPr>
          <w:rStyle w:val="CommentReference"/>
        </w:rPr>
        <w:commentReference w:id="352"/>
      </w:r>
      <w:r>
        <w:t xml:space="preserve"> with the broader scope of privacy and security practice, no notice of the ZIS’s message removal or modification is transmitted inside or outside the Zone, although a local logging of such activity by the ZIS is appropriate and </w:t>
      </w:r>
      <w:r>
        <w:rPr>
          <w:rStyle w:val="rfc21191"/>
        </w:rPr>
        <w:t>RECOMMENDED</w:t>
      </w:r>
      <w:r>
        <w:t xml:space="preserve">. Both the original message and the changed message </w:t>
      </w:r>
      <w:r>
        <w:rPr>
          <w:rStyle w:val="rfc21191"/>
        </w:rPr>
        <w:t>MUST</w:t>
      </w:r>
      <w:r>
        <w:t xml:space="preserve"> be capable of being logged or stored by the ZIS in such a manner that a ZIS administrator with an appropriate security clearance can see both copies of the message.</w:t>
      </w:r>
    </w:p>
    <w:p w:rsidR="00FA6BC9" w:rsidRDefault="00FA6BC9" w:rsidP="00FA6BC9">
      <w:pPr>
        <w:pStyle w:val="NormalWeb"/>
      </w:pPr>
      <w:r>
        <w:t xml:space="preserve">In order to more easily support a future import and export format that will be defined, it is </w:t>
      </w:r>
      <w:r>
        <w:rPr>
          <w:rStyle w:val="rfc21191"/>
        </w:rPr>
        <w:t>RECOMMENDED</w:t>
      </w:r>
      <w:r>
        <w:t xml:space="preserve"> that the implementation within the ZIS allow for the XML filters to be specified using an XPath </w:t>
      </w:r>
      <w:bookmarkEnd w:id="347"/>
      <w:r w:rsidR="004A4768">
        <w:fldChar w:fldCharType="begin"/>
      </w:r>
      <w:r>
        <w:instrText xml:space="preserve"> HYPERLINK "http://specification.sifinfo.org/Implementation/2.4/References.html" \l "XPATH" </w:instrText>
      </w:r>
      <w:r w:rsidR="004A4768">
        <w:fldChar w:fldCharType="separate"/>
      </w:r>
      <w:r>
        <w:rPr>
          <w:rStyle w:val="Hyperlink"/>
        </w:rPr>
        <w:t>[XPATH]</w:t>
      </w:r>
      <w:r w:rsidR="004A4768">
        <w:fldChar w:fldCharType="end"/>
      </w:r>
      <w:r>
        <w:t xml:space="preserve"> syntax. An example of a set of XML filters follows. It is important to understand that this is a virtual table, defining some of the functional elements which may be specified by an import/export file in the future. The actual implementation of this functionality within the ZIS is at the discretion of the implementer.</w:t>
      </w:r>
    </w:p>
    <w:p w:rsidR="00FA6BC9" w:rsidRDefault="00FA6BC9" w:rsidP="00FA6BC9">
      <w:pPr>
        <w:pStyle w:val="NormalWeb"/>
      </w:pPr>
      <w:r>
        <w:t xml:space="preserve">In this example, the MedicalAlertMessages and IDEA elements are removed from StudentPersonal before being sent to the AcmeLibrary agent. Also, any SIF_Event messages from AcmeLibrary have the StudentPersonal/LocalId element removed before being delivered to AcmeSIS. </w:t>
      </w:r>
    </w:p>
    <w:tbl>
      <w:tblPr>
        <w:tblW w:w="0" w:type="auto"/>
        <w:tblCellMar>
          <w:top w:w="15" w:type="dxa"/>
          <w:left w:w="15" w:type="dxa"/>
          <w:bottom w:w="15" w:type="dxa"/>
          <w:right w:w="15" w:type="dxa"/>
        </w:tblCellMar>
        <w:tblLook w:val="04A0"/>
      </w:tblPr>
      <w:tblGrid>
        <w:gridCol w:w="1052"/>
        <w:gridCol w:w="7678"/>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53" w:name="Table33521XMLFilterExample1"/>
            <w:r>
              <w:rPr>
                <w:b/>
                <w:bCs/>
                <w:color w:val="FFFFFF"/>
              </w:rPr>
              <w:t>Agent Id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SIF XML Filter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AcmeLibrary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//StudentPersonal/MedicalAlertMessages</w:t>
            </w: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AcmeLibrary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//StudentPersonal/IDEA</w:t>
            </w: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AcmeSIS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SIF_Message[SIF_Event/SIF_Header/SIF_SourceId="AcmeLibrary"]//StudentPersonal/LocalId</w:t>
            </w:r>
            <w:r>
              <w:t xml:space="preserve"> </w:t>
            </w:r>
          </w:p>
        </w:tc>
      </w:tr>
    </w:tbl>
    <w:p w:rsidR="00FA6BC9" w:rsidRDefault="00FA6BC9" w:rsidP="00FA6BC9">
      <w:r>
        <w:rPr>
          <w:rStyle w:val="Caption1"/>
        </w:rPr>
        <w:lastRenderedPageBreak/>
        <w:t>Table 3.3.5.2-1: XML Filter Example 1</w:t>
      </w:r>
      <w:r>
        <w:t xml:space="preserve"> </w:t>
      </w:r>
    </w:p>
    <w:p w:rsidR="00FA6BC9" w:rsidRDefault="00FA6BC9" w:rsidP="00FA6BC9">
      <w:pPr>
        <w:pStyle w:val="NormalWeb"/>
      </w:pPr>
      <w:r>
        <w:t>In this example the whole SIF message is filtered if the destination agent is not the same as the SIF_OriginalHeader/SIF_Header/SIF_SourceId and if the SIF_LogEntry was published by another SIF agent in the zone.</w:t>
      </w:r>
    </w:p>
    <w:tbl>
      <w:tblPr>
        <w:tblW w:w="0" w:type="auto"/>
        <w:tblCellMar>
          <w:top w:w="15" w:type="dxa"/>
          <w:left w:w="15" w:type="dxa"/>
          <w:bottom w:w="15" w:type="dxa"/>
          <w:right w:w="15" w:type="dxa"/>
        </w:tblCellMar>
        <w:tblLook w:val="04A0"/>
      </w:tblPr>
      <w:tblGrid>
        <w:gridCol w:w="646"/>
        <w:gridCol w:w="808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354" w:name="Table33522XMLFilterExampleSIF_LogEntry"/>
            <w:bookmarkEnd w:id="353"/>
            <w:r>
              <w:rPr>
                <w:b/>
                <w:bCs/>
                <w:color w:val="FFFFFF"/>
              </w:rPr>
              <w:t>Agent Id</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SIF XML Filter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AcmeLibrary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SIF_Message[/SIF_Message/SIF_Event/SIF_ObjectData/SIF_EventObject/SIF_LogEntry[@Source="Agent"]/SIF_OriginalHeader/SIF_Header[SIF_SourceId!="AcmeLibrary"]]</w:t>
            </w: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AcmeTrans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SIF_Message[/SIF_Message/SIF_Event/SIF_ObjectData/SIF_EventObject/SIF_LogEntry[@Source="Agent"]/SIF_OriginalHeader/SIF_Header[SIF_SourceId!="AcmeTrans"]]</w:t>
            </w: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AcmeSIS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SIF_Message[/SIF_Message/SIF_Event/SIF_ObjectData/SIF_EventObject/SIF_LogEntry[@Source="Agent"]/SIF_OriginalHeader/SIF_Header[SIF_SourceId!="AcmeSIS"]]</w:t>
            </w:r>
            <w:r>
              <w:t xml:space="preserve"> </w:t>
            </w:r>
          </w:p>
        </w:tc>
      </w:tr>
    </w:tbl>
    <w:p w:rsidR="00FA6BC9" w:rsidRDefault="00FA6BC9" w:rsidP="00FA6BC9">
      <w:r>
        <w:rPr>
          <w:rStyle w:val="Caption1"/>
        </w:rPr>
        <w:t>Table 3.3.5.2-2: XML Filter Example SIF_LogEntry</w:t>
      </w:r>
      <w:r>
        <w:t xml:space="preserve"> </w:t>
      </w:r>
      <w:bookmarkStart w:id="355" w:name="SIFXMLFilterProcessRules"/>
      <w:bookmarkEnd w:id="354"/>
    </w:p>
    <w:p w:rsidR="00FA6BC9" w:rsidRDefault="00FA6BC9" w:rsidP="00FA6BC9">
      <w:pPr>
        <w:pStyle w:val="Heading5"/>
      </w:pPr>
      <w:r>
        <w:t>3.3.5.2.1 SIF XML Filter Process Rules</w:t>
      </w:r>
    </w:p>
    <w:p w:rsidR="00FA6BC9" w:rsidRDefault="00FA6BC9" w:rsidP="00FA6BC9">
      <w:pPr>
        <w:pStyle w:val="NormalWeb"/>
      </w:pPr>
      <w:r>
        <w:t xml:space="preserve">When processing a SIF Message for an agent, if SIF XML filters have been defined for the recipient of a SIF message, the Zone Integration Server </w:t>
      </w:r>
      <w:r>
        <w:rPr>
          <w:rStyle w:val="rfc21191"/>
        </w:rPr>
        <w:t>MUST</w:t>
      </w:r>
      <w:r>
        <w:t xml:space="preserve"> be compliant with the following </w:t>
      </w:r>
      <w:del w:id="356" w:author="Richard Halter" w:date="2010-08-11T15:55:00Z">
        <w:r w:rsidDel="00EF6251">
          <w:delText>guid</w:delText>
        </w:r>
      </w:del>
      <w:ins w:id="357" w:author="Richard Halter" w:date="2010-08-11T15:55:00Z">
        <w:r w:rsidR="00EF6251">
          <w:t>UUID</w:t>
        </w:r>
      </w:ins>
      <w:r>
        <w:t>elines.</w:t>
      </w:r>
    </w:p>
    <w:p w:rsidR="00FA6BC9" w:rsidRDefault="00FA6BC9" w:rsidP="00FA6BC9">
      <w:pPr>
        <w:pStyle w:val="NormalWeb"/>
      </w:pPr>
      <w:r>
        <w:t xml:space="preserve">For each SIF XML filter that has been defined for the destination agent, the ZIS executes a filter against the message. For each match that is found in the message, the ZIS </w:t>
      </w:r>
      <w:r>
        <w:rPr>
          <w:rStyle w:val="rfc21191"/>
        </w:rPr>
        <w:t>MUST</w:t>
      </w:r>
      <w:r>
        <w:t xml:space="preserve"> remove each node. If the match that is executed results in a match of the document element, </w:t>
      </w:r>
      <w:r>
        <w:rPr>
          <w:rStyle w:val="HTMLCode"/>
        </w:rPr>
        <w:t>SIF_Message</w:t>
      </w:r>
      <w:r>
        <w:t xml:space="preserve">, the entire message has been held by the XML filter rule, and the message </w:t>
      </w:r>
      <w:r>
        <w:rPr>
          <w:rStyle w:val="rfc21191"/>
        </w:rPr>
        <w:t>MUST NOT</w:t>
      </w:r>
      <w:r>
        <w:t xml:space="preserve"> be delivered to the recipient. Otherwise, if XML validation is enabled, the ZIS </w:t>
      </w:r>
      <w:r>
        <w:rPr>
          <w:rStyle w:val="rfc21191"/>
        </w:rPr>
        <w:t>SHOULD</w:t>
      </w:r>
      <w:r>
        <w:t xml:space="preserve"> validate the message after applying all element level security rules and follow normal procedures if validation fails.</w:t>
      </w:r>
    </w:p>
    <w:p w:rsidR="00FA6BC9" w:rsidRDefault="00FA6BC9" w:rsidP="00FA6BC9">
      <w:pPr>
        <w:pStyle w:val="Heading5"/>
      </w:pPr>
      <w:bookmarkStart w:id="358" w:name="ImplementationOfSIFXMLFilterSyntax"/>
      <w:bookmarkEnd w:id="355"/>
      <w:r>
        <w:t>3.3.5.2.2 Implementation of SIF XML Filter Syntax</w:t>
      </w:r>
    </w:p>
    <w:p w:rsidR="00FA6BC9" w:rsidRDefault="00FA6BC9" w:rsidP="00FA6BC9">
      <w:pPr>
        <w:pStyle w:val="NormalWeb"/>
      </w:pPr>
      <w:r>
        <w:t xml:space="preserve">SIF XML filters </w:t>
      </w:r>
      <w:r>
        <w:rPr>
          <w:rStyle w:val="rfc21191"/>
        </w:rPr>
        <w:t>SHOULD</w:t>
      </w:r>
      <w:r>
        <w:t xml:space="preserve"> be implemented using support for XPath. The ZIS </w:t>
      </w:r>
      <w:r>
        <w:rPr>
          <w:rStyle w:val="rfc21191"/>
        </w:rPr>
        <w:t>MUST</w:t>
      </w:r>
      <w:r>
        <w:t xml:space="preserve"> also support the ability to add one or more SIF XML filters to an agent. Multiple SIF XML filter rules may be created in order to enforce a single security rule across all of the different message types that may contain the affected data elements. While a Zone Integration Server </w:t>
      </w:r>
      <w:r>
        <w:rPr>
          <w:rStyle w:val="rfc21191"/>
        </w:rPr>
        <w:t>SHOULD</w:t>
      </w:r>
      <w:r>
        <w:t xml:space="preserve"> support XPath rules and allow them to be edited by the end user, nothing within this specification prevents a Zone Integration Server from also presenting a more simplified interface to the end user, in which case, the ZIS itself may translate end user options to the associated XPath behind the scenes.</w:t>
      </w:r>
    </w:p>
    <w:p w:rsidR="00FA6BC9" w:rsidRDefault="00FA6BC9" w:rsidP="00FA6BC9">
      <w:pPr>
        <w:pStyle w:val="NormalWeb"/>
      </w:pPr>
      <w:r>
        <w:lastRenderedPageBreak/>
        <w:t>Implementation notes.</w:t>
      </w:r>
    </w:p>
    <w:p w:rsidR="00FA6BC9" w:rsidRDefault="00FA6BC9" w:rsidP="00FA6BC9">
      <w:pPr>
        <w:numPr>
          <w:ilvl w:val="0"/>
          <w:numId w:val="13"/>
        </w:numPr>
        <w:spacing w:before="100" w:beforeAutospacing="1" w:after="100" w:afterAutospacing="1"/>
      </w:pPr>
      <w:r>
        <w:rPr>
          <w:rStyle w:val="rfc21191"/>
        </w:rPr>
        <w:t>MUST NOT</w:t>
      </w:r>
      <w:r>
        <w:t xml:space="preserve"> filter the SIF Object "root element" in </w:t>
      </w:r>
      <w:r>
        <w:rPr>
          <w:rStyle w:val="HTMLCode"/>
        </w:rPr>
        <w:t>SIF_Events</w:t>
      </w:r>
      <w:r>
        <w:t xml:space="preserve"> to have the message </w:t>
      </w:r>
      <w:commentRangeStart w:id="359"/>
      <w:r>
        <w:t>removed</w:t>
      </w:r>
      <w:commentRangeEnd w:id="359"/>
      <w:r w:rsidR="00761D68">
        <w:rPr>
          <w:rStyle w:val="CommentReference"/>
        </w:rPr>
        <w:commentReference w:id="359"/>
      </w:r>
      <w:r>
        <w:t xml:space="preserve">. Target the document element </w:t>
      </w:r>
      <w:r>
        <w:rPr>
          <w:rStyle w:val="HTMLCode"/>
        </w:rPr>
        <w:t>SIF_Message</w:t>
      </w:r>
      <w:r>
        <w:t xml:space="preserve"> to filter </w:t>
      </w:r>
      <w:r>
        <w:rPr>
          <w:rStyle w:val="HTMLCode"/>
        </w:rPr>
        <w:t>SIF_Event</w:t>
      </w:r>
      <w:r>
        <w:t xml:space="preserve"> messages. </w:t>
      </w:r>
    </w:p>
    <w:p w:rsidR="00FA6BC9" w:rsidRDefault="00FA6BC9" w:rsidP="00FA6BC9">
      <w:pPr>
        <w:numPr>
          <w:ilvl w:val="0"/>
          <w:numId w:val="13"/>
        </w:numPr>
        <w:spacing w:before="100" w:beforeAutospacing="1" w:after="100" w:afterAutospacing="1"/>
      </w:pPr>
      <w:r>
        <w:t xml:space="preserve">It is </w:t>
      </w:r>
      <w:r>
        <w:rPr>
          <w:rStyle w:val="rfc21191"/>
        </w:rPr>
        <w:t>NOT RECOMMENDED</w:t>
      </w:r>
      <w:r>
        <w:t xml:space="preserve"> to filter optional elements when agents require these elements to exist. </w:t>
      </w:r>
    </w:p>
    <w:p w:rsidR="00FA6BC9" w:rsidRDefault="00FA6BC9" w:rsidP="00FA6BC9">
      <w:pPr>
        <w:numPr>
          <w:ilvl w:val="0"/>
          <w:numId w:val="13"/>
        </w:numPr>
        <w:spacing w:before="100" w:beforeAutospacing="1" w:after="100" w:afterAutospacing="1"/>
      </w:pPr>
      <w:r>
        <w:t xml:space="preserve">The ZIS </w:t>
      </w:r>
      <w:r>
        <w:rPr>
          <w:rStyle w:val="rfc21191"/>
        </w:rPr>
        <w:t>MUST NOT</w:t>
      </w:r>
      <w:r>
        <w:t xml:space="preserve"> </w:t>
      </w:r>
      <w:commentRangeStart w:id="360"/>
      <w:r>
        <w:t>repack</w:t>
      </w:r>
      <w:commentRangeEnd w:id="360"/>
      <w:r w:rsidR="00761D68">
        <w:rPr>
          <w:rStyle w:val="CommentReference"/>
        </w:rPr>
        <w:commentReference w:id="360"/>
      </w:r>
      <w:r>
        <w:t xml:space="preserve"> </w:t>
      </w:r>
      <w:r>
        <w:rPr>
          <w:rStyle w:val="HTMLCode"/>
        </w:rPr>
        <w:t>SIF_Response</w:t>
      </w:r>
      <w:r>
        <w:t xml:space="preserve"> streams if an object is filtered from the </w:t>
      </w:r>
      <w:r>
        <w:rPr>
          <w:rStyle w:val="HTMLCode"/>
        </w:rPr>
        <w:t>SIF_Response</w:t>
      </w:r>
      <w:r>
        <w:t xml:space="preserve"> stream. If a response is empty after the filter has been applied the </w:t>
      </w:r>
      <w:r>
        <w:rPr>
          <w:rStyle w:val="HTMLCode"/>
        </w:rPr>
        <w:t xml:space="preserve">SIF_Response </w:t>
      </w:r>
      <w:r>
        <w:rPr>
          <w:rStyle w:val="rfc21191"/>
        </w:rPr>
        <w:t>SHOULD</w:t>
      </w:r>
      <w:r>
        <w:t xml:space="preserve"> still be delivered. </w:t>
      </w:r>
    </w:p>
    <w:p w:rsidR="00FA6BC9" w:rsidRDefault="00FA6BC9" w:rsidP="00FA6BC9">
      <w:pPr>
        <w:numPr>
          <w:ilvl w:val="0"/>
          <w:numId w:val="13"/>
        </w:numPr>
        <w:spacing w:before="100" w:beforeAutospacing="1" w:after="100" w:afterAutospacing="1"/>
      </w:pPr>
      <w:r>
        <w:t xml:space="preserve">If the </w:t>
      </w:r>
      <w:r>
        <w:rPr>
          <w:rStyle w:val="HTMLCode"/>
        </w:rPr>
        <w:t>SIF_Response</w:t>
      </w:r>
      <w:r>
        <w:t xml:space="preserve"> message is </w:t>
      </w:r>
      <w:commentRangeStart w:id="361"/>
      <w:r>
        <w:t>filtered</w:t>
      </w:r>
      <w:commentRangeEnd w:id="361"/>
      <w:r w:rsidR="00761D68">
        <w:rPr>
          <w:rStyle w:val="CommentReference"/>
        </w:rPr>
        <w:commentReference w:id="361"/>
      </w:r>
      <w:ins w:id="362" w:author="Richard Halter" w:date="2010-07-26T08:27:00Z">
        <w:r w:rsidR="00761D68">
          <w:t>,</w:t>
        </w:r>
      </w:ins>
      <w:r>
        <w:t xml:space="preserve"> the ZIS </w:t>
      </w:r>
      <w:r>
        <w:rPr>
          <w:rStyle w:val="rfc21191"/>
        </w:rPr>
        <w:t>MUST</w:t>
      </w:r>
      <w:r>
        <w:t xml:space="preserve"> implement the QoS implementation for when a </w:t>
      </w:r>
      <w:r>
        <w:rPr>
          <w:rStyle w:val="HTMLCode"/>
        </w:rPr>
        <w:t>SIF_Response</w:t>
      </w:r>
      <w:r>
        <w:t xml:space="preserve"> packet is dropped by the Zone. </w:t>
      </w:r>
    </w:p>
    <w:p w:rsidR="00FA6BC9" w:rsidRDefault="00FA6BC9" w:rsidP="00FA6BC9">
      <w:pPr>
        <w:numPr>
          <w:ilvl w:val="0"/>
          <w:numId w:val="13"/>
        </w:numPr>
        <w:spacing w:before="100" w:beforeAutospacing="1" w:after="100" w:afterAutospacing="1"/>
      </w:pPr>
      <w:commentRangeStart w:id="363"/>
      <w:r>
        <w:t>The</w:t>
      </w:r>
      <w:commentRangeEnd w:id="363"/>
      <w:r w:rsidR="00761D68">
        <w:rPr>
          <w:rStyle w:val="CommentReference"/>
        </w:rPr>
        <w:commentReference w:id="363"/>
      </w:r>
      <w:r>
        <w:t xml:space="preserve"> implementation of the XPath </w:t>
      </w:r>
      <w:r>
        <w:rPr>
          <w:rStyle w:val="rfc21191"/>
        </w:rPr>
        <w:t>MAY</w:t>
      </w:r>
      <w:r>
        <w:t xml:space="preserve"> need to alter the XPath for namespace support. </w:t>
      </w:r>
    </w:p>
    <w:p w:rsidR="00FA6BC9" w:rsidRDefault="00FA6BC9" w:rsidP="00FA6BC9">
      <w:pPr>
        <w:pStyle w:val="Heading4"/>
      </w:pPr>
      <w:bookmarkStart w:id="364" w:name="ZoneStatus"/>
      <w:bookmarkEnd w:id="358"/>
      <w:r>
        <w:t>3.3.5.3 Zone Status</w:t>
      </w:r>
    </w:p>
    <w:p w:rsidR="00FA6BC9" w:rsidRDefault="00FA6BC9" w:rsidP="00FA6BC9">
      <w:pPr>
        <w:pStyle w:val="NormalWeb"/>
      </w:pPr>
      <w:r>
        <w:t xml:space="preserve">The ZIS </w:t>
      </w:r>
      <w:r>
        <w:rPr>
          <w:rStyle w:val="rfc21191"/>
        </w:rPr>
        <w:t>MUST</w:t>
      </w:r>
      <w:r>
        <w:t xml:space="preserve"> maintain the status of the zone for implementation purposes, as well as for communicating this status to other agents, as defined in </w:t>
      </w:r>
      <w:r>
        <w:rPr>
          <w:rStyle w:val="HTMLCode"/>
        </w:rPr>
        <w:t>SIF_ZoneStatus</w:t>
      </w:r>
      <w:r>
        <w:t xml:space="preserve">, when requested. This status includes but is not limited to: </w:t>
      </w:r>
    </w:p>
    <w:p w:rsidR="00FA6BC9" w:rsidRDefault="00FA6BC9" w:rsidP="00FA6BC9">
      <w:pPr>
        <w:numPr>
          <w:ilvl w:val="0"/>
          <w:numId w:val="14"/>
        </w:numPr>
        <w:spacing w:before="100" w:beforeAutospacing="1" w:after="100" w:afterAutospacing="1"/>
      </w:pPr>
      <w:r>
        <w:t xml:space="preserve">product information about the ZIS; </w:t>
      </w:r>
    </w:p>
    <w:p w:rsidR="00FA6BC9" w:rsidRDefault="00FA6BC9" w:rsidP="00FA6BC9">
      <w:pPr>
        <w:numPr>
          <w:ilvl w:val="0"/>
          <w:numId w:val="14"/>
        </w:numPr>
        <w:spacing w:before="100" w:beforeAutospacing="1" w:after="100" w:afterAutospacing="1"/>
      </w:pPr>
      <w:r>
        <w:t xml:space="preserve">supported transport protocols, authentication methods and SIF versions; </w:t>
      </w:r>
    </w:p>
    <w:p w:rsidR="00FA6BC9" w:rsidRDefault="00FA6BC9" w:rsidP="00FA6BC9">
      <w:pPr>
        <w:numPr>
          <w:ilvl w:val="0"/>
          <w:numId w:val="14"/>
        </w:numPr>
        <w:spacing w:before="100" w:beforeAutospacing="1" w:after="100" w:afterAutospacing="1"/>
      </w:pPr>
      <w:r>
        <w:t xml:space="preserve">supported contexts (see below for more information); </w:t>
      </w:r>
    </w:p>
    <w:p w:rsidR="00FA6BC9" w:rsidRDefault="00FA6BC9" w:rsidP="00FA6BC9">
      <w:pPr>
        <w:numPr>
          <w:ilvl w:val="0"/>
          <w:numId w:val="14"/>
        </w:numPr>
        <w:spacing w:before="100" w:beforeAutospacing="1" w:after="100" w:afterAutospacing="1"/>
      </w:pPr>
      <w:r>
        <w:t xml:space="preserve">the currently registered agents, along with applicable registration settings and the current state of each agent; and </w:t>
      </w:r>
    </w:p>
    <w:p w:rsidR="00FA6BC9" w:rsidRDefault="00FA6BC9" w:rsidP="00FA6BC9">
      <w:pPr>
        <w:numPr>
          <w:ilvl w:val="0"/>
          <w:numId w:val="14"/>
        </w:numPr>
        <w:spacing w:before="100" w:beforeAutospacing="1" w:after="100" w:afterAutospacing="1"/>
      </w:pPr>
      <w:r>
        <w:t xml:space="preserve">lists of currently registered providers, subscribers, publishers, responders, and requesters. </w:t>
      </w:r>
    </w:p>
    <w:p w:rsidR="00FA6BC9" w:rsidRDefault="00FA6BC9" w:rsidP="00FA6BC9">
      <w:pPr>
        <w:pStyle w:val="NormalWeb"/>
      </w:pPr>
      <w:r>
        <w:t xml:space="preserve">Providing examples of virtual tables that illustrate storage of all the information associated with </w:t>
      </w:r>
      <w:r>
        <w:rPr>
          <w:rStyle w:val="HTMLCode"/>
        </w:rPr>
        <w:t>SIF_ZoneStatus</w:t>
      </w:r>
      <w:r>
        <w:t xml:space="preserve"> is beyond the scope of the specification; implementers should refer to </w:t>
      </w:r>
      <w:bookmarkEnd w:id="364"/>
      <w:r w:rsidR="004A4768">
        <w:fldChar w:fldCharType="begin"/>
      </w:r>
      <w:r>
        <w:instrText xml:space="preserve"> HYPERLINK "http://specification.sifinfo.org/Implementation/2.4/Infrastructure.html" \l "SIF_ZoneStatus" </w:instrText>
      </w:r>
      <w:r w:rsidR="004A4768">
        <w:fldChar w:fldCharType="separate"/>
      </w:r>
      <w:r>
        <w:rPr>
          <w:rStyle w:val="HTMLCode"/>
          <w:color w:val="005696"/>
        </w:rPr>
        <w:t>SIF_ZoneStatus</w:t>
      </w:r>
      <w:r w:rsidR="004A4768">
        <w:fldChar w:fldCharType="end"/>
      </w:r>
      <w:r>
        <w:t xml:space="preserve"> for requirements. </w:t>
      </w:r>
    </w:p>
    <w:p w:rsidR="00FA6BC9" w:rsidRDefault="00FA6BC9" w:rsidP="00FA6BC9">
      <w:pPr>
        <w:pStyle w:val="Heading4"/>
      </w:pPr>
      <w:bookmarkStart w:id="365" w:name="ZoneContextRegistry"/>
      <w:r>
        <w:lastRenderedPageBreak/>
        <w:t>3.3.5.4 Zone Context Registry</w:t>
      </w:r>
    </w:p>
    <w:p w:rsidR="00772858" w:rsidRDefault="00536407" w:rsidP="00772858">
      <w:pPr>
        <w:pStyle w:val="NormalWeb"/>
        <w:keepNext/>
        <w:jc w:val="center"/>
        <w:rPr>
          <w:ins w:id="366" w:author="Richard Halter" w:date="2010-07-26T09:33:00Z"/>
        </w:rPr>
      </w:pPr>
      <w:ins w:id="367" w:author="Richard Halter" w:date="2010-07-26T20:34:00Z">
        <w:r>
          <w:object w:dxaOrig="5834" w:dyaOrig="3253">
            <v:shape id="_x0000_i1039" type="#_x0000_t75" style="width:291.35pt;height:161.6pt" o:ole="">
              <v:imagedata r:id="rId69" o:title=""/>
            </v:shape>
            <o:OLEObject Type="Embed" ProgID="Visio.Drawing.11" ShapeID="_x0000_i1039" DrawAspect="Content" ObjectID="_1344927555" r:id="rId70"/>
          </w:object>
        </w:r>
      </w:ins>
      <w:del w:id="368" w:author="Richard Halter" w:date="2010-07-26T20:34:00Z">
        <w:r w:rsidR="004A4768" w:rsidDel="00536407">
          <w:fldChar w:fldCharType="begin"/>
        </w:r>
        <w:r w:rsidR="004A4768" w:rsidDel="00536407">
          <w:fldChar w:fldCharType="end"/>
        </w:r>
      </w:del>
    </w:p>
    <w:p w:rsidR="00772858" w:rsidRDefault="00772858" w:rsidP="00772858">
      <w:pPr>
        <w:pStyle w:val="Caption"/>
        <w:jc w:val="center"/>
        <w:rPr>
          <w:ins w:id="369" w:author="Richard Halter" w:date="2010-07-26T09:33:00Z"/>
        </w:rPr>
      </w:pPr>
      <w:ins w:id="370" w:author="Richard Halter" w:date="2010-07-26T09:33:00Z">
        <w:r>
          <w:t xml:space="preserve">Figure </w:t>
        </w:r>
        <w:r w:rsidR="004A4768">
          <w:fldChar w:fldCharType="begin"/>
        </w:r>
        <w:r>
          <w:instrText xml:space="preserve"> SEQ Figure \* ARABIC </w:instrText>
        </w:r>
      </w:ins>
      <w:r w:rsidR="004A4768">
        <w:fldChar w:fldCharType="separate"/>
      </w:r>
      <w:ins w:id="371" w:author="Richard Halter" w:date="2010-09-02T10:11:00Z">
        <w:r w:rsidR="00C42E3C">
          <w:rPr>
            <w:noProof/>
          </w:rPr>
          <w:t>15</w:t>
        </w:r>
      </w:ins>
      <w:ins w:id="372" w:author="Richard Halter" w:date="2010-07-26T09:33:00Z">
        <w:r w:rsidR="004A4768">
          <w:fldChar w:fldCharType="end"/>
        </w:r>
        <w:r>
          <w:t xml:space="preserve">: Contexts </w:t>
        </w:r>
      </w:ins>
      <w:ins w:id="373" w:author="Richard Halter" w:date="2010-07-26T09:34:00Z">
        <w:r>
          <w:t xml:space="preserve">Relationships </w:t>
        </w:r>
      </w:ins>
      <w:ins w:id="374" w:author="Richard Halter" w:date="2010-07-26T09:33:00Z">
        <w:r>
          <w:t>Example</w:t>
        </w:r>
      </w:ins>
    </w:p>
    <w:p w:rsidR="008D7F96" w:rsidRDefault="00FA6BC9" w:rsidP="00FA6BC9">
      <w:pPr>
        <w:pStyle w:val="NormalWeb"/>
        <w:rPr>
          <w:ins w:id="375" w:author="Richard Halter" w:date="2010-07-26T09:11:00Z"/>
        </w:rPr>
      </w:pPr>
      <w:r>
        <w:t xml:space="preserve">Zone Integration Servers </w:t>
      </w:r>
      <w:r>
        <w:rPr>
          <w:rStyle w:val="rfc21191"/>
        </w:rPr>
        <w:t>MUST</w:t>
      </w:r>
      <w:r>
        <w:t xml:space="preserve"> maintain a registry of the contexts used in each zone in order to perform contextual message routing and to populate the </w:t>
      </w:r>
      <w:r>
        <w:rPr>
          <w:rStyle w:val="HTMLCode"/>
        </w:rPr>
        <w:t>SIF_ZoneStatus/SIF_Contexts</w:t>
      </w:r>
      <w:r>
        <w:t xml:space="preserve"> element. This registry will always contain, at a minimum, the official list of contexts defined by the version of SIF that the ZIS supports. Beginning with SIF 2.0</w:t>
      </w:r>
      <w:del w:id="376" w:author="Richard Halter" w:date="2010-07-26T09:11:00Z">
        <w:r w:rsidDel="008D7F96">
          <w:delText>, that means that</w:delText>
        </w:r>
      </w:del>
      <w:r>
        <w:t xml:space="preserve"> each zone will, at a minimum, support the </w:t>
      </w:r>
      <w:r>
        <w:rPr>
          <w:rStyle w:val="HTMLCode"/>
        </w:rPr>
        <w:t>SIF_Default</w:t>
      </w:r>
      <w:r>
        <w:t xml:space="preserve"> context. A ZIS </w:t>
      </w:r>
      <w:r>
        <w:rPr>
          <w:rStyle w:val="rfc21191"/>
        </w:rPr>
        <w:t>MAY</w:t>
      </w:r>
      <w:r>
        <w:t xml:space="preserve"> support allowing additional contexts to be defined within the context registry at the discretion of the ZIS administrator. </w:t>
      </w:r>
    </w:p>
    <w:p w:rsidR="00FA6BC9" w:rsidRDefault="007A4B42" w:rsidP="00FA6BC9">
      <w:pPr>
        <w:pStyle w:val="NormalWeb"/>
      </w:pPr>
      <w:ins w:id="377" w:author="Richard Halter" w:date="2010-07-26T10:57:00Z">
        <w:r>
          <w:t xml:space="preserve">In addition to setting up contexts, </w:t>
        </w:r>
      </w:ins>
      <w:ins w:id="378" w:author="Richard Halter" w:date="2010-07-26T10:59:00Z">
        <w:r>
          <w:t>Zone Administrators</w:t>
        </w:r>
      </w:ins>
      <w:ins w:id="379" w:author="Richard Halter" w:date="2010-07-26T10:57:00Z">
        <w:r>
          <w:t xml:space="preserve"> can define </w:t>
        </w:r>
      </w:ins>
      <w:ins w:id="380" w:author="Richard Halter" w:date="2010-07-26T10:59:00Z">
        <w:r>
          <w:t xml:space="preserve">agent </w:t>
        </w:r>
      </w:ins>
      <w:ins w:id="381" w:author="Richard Halter" w:date="2010-07-26T10:57:00Z">
        <w:r>
          <w:t xml:space="preserve">access to each </w:t>
        </w:r>
      </w:ins>
      <w:ins w:id="382" w:author="Richard Halter" w:date="2010-07-26T11:00:00Z">
        <w:r>
          <w:t>object/</w:t>
        </w:r>
      </w:ins>
      <w:ins w:id="383" w:author="Richard Halter" w:date="2010-07-26T10:57:00Z">
        <w:r>
          <w:t xml:space="preserve">context through the Access Control List.  </w:t>
        </w:r>
      </w:ins>
      <w:commentRangeStart w:id="384"/>
      <w:del w:id="385" w:author="Richard Halter" w:date="2010-07-26T10:58:00Z">
        <w:r w:rsidR="00FA6BC9" w:rsidDel="007A4B42">
          <w:delText>Access</w:delText>
        </w:r>
      </w:del>
      <w:commentRangeEnd w:id="384"/>
      <w:r>
        <w:rPr>
          <w:rStyle w:val="CommentReference"/>
        </w:rPr>
        <w:commentReference w:id="384"/>
      </w:r>
      <w:del w:id="386" w:author="Richard Halter" w:date="2010-07-26T10:58:00Z">
        <w:r w:rsidR="00FA6BC9" w:rsidDel="007A4B42">
          <w:delText xml:space="preserve"> Control Lists within each context </w:delText>
        </w:r>
        <w:r w:rsidR="00FA6BC9" w:rsidDel="007A4B42">
          <w:rPr>
            <w:rStyle w:val="rfc21191"/>
          </w:rPr>
          <w:delText>MUST</w:delText>
        </w:r>
        <w:r w:rsidR="00FA6BC9" w:rsidDel="007A4B42">
          <w:delText xml:space="preserve"> also be able to be managed by the ZIS administrator</w:delText>
        </w:r>
      </w:del>
      <w:r w:rsidR="00FA6BC9">
        <w:t xml:space="preserve">. </w:t>
      </w:r>
      <w:commentRangeStart w:id="387"/>
      <w:r w:rsidR="00FA6BC9">
        <w:t>The</w:t>
      </w:r>
      <w:commentRangeEnd w:id="387"/>
      <w:r>
        <w:rPr>
          <w:rStyle w:val="CommentReference"/>
        </w:rPr>
        <w:commentReference w:id="387"/>
      </w:r>
      <w:r w:rsidR="00FA6BC9">
        <w:t xml:space="preserve"> set of permissions for each agent within each context </w:t>
      </w:r>
      <w:r w:rsidR="00FA6BC9">
        <w:rPr>
          <w:rStyle w:val="rfc21191"/>
        </w:rPr>
        <w:t>MUST</w:t>
      </w:r>
      <w:r w:rsidR="00FA6BC9">
        <w:t xml:space="preserve"> be able to be set differently than ACL permissions within a different context for the same agent.</w:t>
      </w:r>
    </w:p>
    <w:p w:rsidR="00FA6BC9" w:rsidRDefault="00FA6BC9" w:rsidP="00FA6BC9">
      <w:pPr>
        <w:pStyle w:val="NormalWeb"/>
      </w:pPr>
      <w:r>
        <w:t xml:space="preserve">An agent can obtain a list of all contexts currently defined in a zone by requesting the </w:t>
      </w:r>
      <w:r>
        <w:rPr>
          <w:rStyle w:val="HTMLCode"/>
        </w:rPr>
        <w:t>SIF_ZoneStatus</w:t>
      </w:r>
      <w:r>
        <w:t xml:space="preserve"> object and enumerating the children of its </w:t>
      </w:r>
      <w:r>
        <w:rPr>
          <w:rStyle w:val="HTMLCode"/>
        </w:rPr>
        <w:t>SIF_Contexts</w:t>
      </w:r>
      <w:r>
        <w:t xml:space="preserve"> element. An agent can determine its ACL permissions within the zone and each context by referring to the </w:t>
      </w:r>
      <w:r>
        <w:rPr>
          <w:rStyle w:val="HTMLCode"/>
        </w:rPr>
        <w:t>SIF_AgentACL</w:t>
      </w:r>
      <w:r>
        <w:t xml:space="preserve"> object and enumerating the permissions and contexts defined within it.</w:t>
      </w:r>
    </w:p>
    <w:p w:rsidR="00FA6BC9" w:rsidRDefault="00FA6BC9" w:rsidP="00FA6BC9">
      <w:pPr>
        <w:pStyle w:val="Heading4"/>
      </w:pPr>
      <w:bookmarkStart w:id="388" w:name="Administration"/>
      <w:bookmarkEnd w:id="365"/>
      <w:r>
        <w:t>3.3.5.5 Administration</w:t>
      </w:r>
    </w:p>
    <w:p w:rsidR="00FA6BC9" w:rsidRDefault="00FA6BC9" w:rsidP="00FA6BC9">
      <w:pPr>
        <w:pStyle w:val="NormalWeb"/>
      </w:pPr>
      <w:r>
        <w:t xml:space="preserve">A ZIS </w:t>
      </w:r>
      <w:r>
        <w:rPr>
          <w:rStyle w:val="rfc21191"/>
        </w:rPr>
        <w:t>MUST</w:t>
      </w:r>
      <w:r>
        <w:t xml:space="preserve"> provide an interface for Zone Administrators to configure zone settings, including access control permissions. Given the distributed nature of SIF, it is </w:t>
      </w:r>
      <w:r>
        <w:rPr>
          <w:rStyle w:val="rfc21191"/>
        </w:rPr>
        <w:t>RECOMMENDED</w:t>
      </w:r>
      <w:r>
        <w:t xml:space="preserve"> this be a Web-based interface. Some of the areas that require administration are:</w:t>
      </w:r>
    </w:p>
    <w:p w:rsidR="00FA6BC9" w:rsidRDefault="00FA6BC9" w:rsidP="00FA6BC9">
      <w:pPr>
        <w:rPr>
          <w:b/>
          <w:bCs/>
          <w:color w:val="005696"/>
        </w:rPr>
      </w:pPr>
      <w:r>
        <w:rPr>
          <w:b/>
          <w:bCs/>
          <w:color w:val="005696"/>
        </w:rPr>
        <w:t xml:space="preserve">Administration </w:t>
      </w:r>
    </w:p>
    <w:p w:rsidR="00000000" w:rsidRDefault="00FA6BC9">
      <w:pPr>
        <w:pStyle w:val="ListParagraph"/>
        <w:numPr>
          <w:ilvl w:val="0"/>
          <w:numId w:val="36"/>
        </w:numPr>
        <w:pPrChange w:id="389" w:author="Richard Halter" w:date="2010-08-16T14:25:00Z">
          <w:pPr>
            <w:pStyle w:val="ListParagraph"/>
            <w:numPr>
              <w:numId w:val="41"/>
            </w:numPr>
            <w:tabs>
              <w:tab w:val="num" w:pos="360"/>
              <w:tab w:val="num" w:pos="720"/>
            </w:tabs>
            <w:ind w:hanging="720"/>
          </w:pPr>
        </w:pPrChange>
      </w:pPr>
      <w:r>
        <w:t xml:space="preserve">Start and stop the ZIS and/or set the state of the ZIS to "asleep" or "awake." </w:t>
      </w:r>
    </w:p>
    <w:p w:rsidR="00FA6BC9" w:rsidRDefault="00FA6BC9" w:rsidP="00FA6BC9">
      <w:pPr>
        <w:rPr>
          <w:b/>
          <w:bCs/>
          <w:color w:val="005696"/>
        </w:rPr>
      </w:pPr>
      <w:r>
        <w:rPr>
          <w:b/>
          <w:bCs/>
          <w:color w:val="005696"/>
        </w:rPr>
        <w:lastRenderedPageBreak/>
        <w:t xml:space="preserve">Security Policies </w:t>
      </w:r>
    </w:p>
    <w:p w:rsidR="00000000" w:rsidRDefault="00FA6BC9">
      <w:pPr>
        <w:pStyle w:val="ListParagraph"/>
        <w:numPr>
          <w:ilvl w:val="0"/>
          <w:numId w:val="35"/>
        </w:numPr>
        <w:pPrChange w:id="390" w:author="Richard Halter" w:date="2010-08-16T14:25:00Z">
          <w:pPr>
            <w:pStyle w:val="ListParagraph"/>
            <w:numPr>
              <w:numId w:val="42"/>
            </w:numPr>
            <w:tabs>
              <w:tab w:val="num" w:pos="360"/>
              <w:tab w:val="num" w:pos="720"/>
            </w:tabs>
            <w:ind w:hanging="720"/>
          </w:pPr>
        </w:pPrChange>
      </w:pPr>
      <w:r>
        <w:t xml:space="preserve">A ZIS must provide an interface for administering access control permissions as described above. </w:t>
      </w:r>
    </w:p>
    <w:p w:rsidR="00000000" w:rsidRDefault="00FA6BC9">
      <w:pPr>
        <w:pStyle w:val="ListParagraph"/>
        <w:numPr>
          <w:ilvl w:val="0"/>
          <w:numId w:val="35"/>
        </w:numPr>
        <w:pPrChange w:id="391" w:author="Richard Halter" w:date="2010-08-16T14:25:00Z">
          <w:pPr>
            <w:pStyle w:val="ListParagraph"/>
            <w:numPr>
              <w:numId w:val="42"/>
            </w:numPr>
            <w:tabs>
              <w:tab w:val="num" w:pos="360"/>
              <w:tab w:val="num" w:pos="720"/>
            </w:tabs>
            <w:ind w:hanging="720"/>
          </w:pPr>
        </w:pPrChange>
      </w:pPr>
      <w:r>
        <w:t xml:space="preserve">Administering the minimum </w:t>
      </w:r>
      <w:r>
        <w:rPr>
          <w:rStyle w:val="HTMLCode"/>
        </w:rPr>
        <w:t>SIF_EncryptionLevel</w:t>
      </w:r>
      <w:r>
        <w:t xml:space="preserve"> for the zone (if only one encryption level is supported, configuration options are unnecessary). </w:t>
      </w:r>
    </w:p>
    <w:p w:rsidR="00000000" w:rsidRDefault="00FA6BC9">
      <w:pPr>
        <w:pStyle w:val="ListParagraph"/>
        <w:numPr>
          <w:ilvl w:val="0"/>
          <w:numId w:val="35"/>
        </w:numPr>
        <w:pPrChange w:id="392" w:author="Richard Halter" w:date="2010-08-16T14:25:00Z">
          <w:pPr>
            <w:pStyle w:val="ListParagraph"/>
            <w:numPr>
              <w:numId w:val="42"/>
            </w:numPr>
            <w:tabs>
              <w:tab w:val="num" w:pos="360"/>
              <w:tab w:val="num" w:pos="720"/>
            </w:tabs>
            <w:ind w:hanging="720"/>
          </w:pPr>
        </w:pPrChange>
      </w:pPr>
      <w:r>
        <w:t xml:space="preserve">Administering the minimum </w:t>
      </w:r>
      <w:r>
        <w:rPr>
          <w:rStyle w:val="HTMLCode"/>
        </w:rPr>
        <w:t>SIF_AuthenticationLevel</w:t>
      </w:r>
      <w:r>
        <w:t xml:space="preserve"> for the zone (if only one authentication level is supported, configuration options are unnecessary). </w:t>
      </w:r>
    </w:p>
    <w:p w:rsidR="00000000" w:rsidRDefault="00FA6BC9">
      <w:pPr>
        <w:pStyle w:val="ListParagraph"/>
        <w:numPr>
          <w:ilvl w:val="0"/>
          <w:numId w:val="35"/>
        </w:numPr>
        <w:pPrChange w:id="393" w:author="Richard Halter" w:date="2010-08-16T14:25:00Z">
          <w:pPr>
            <w:pStyle w:val="ListParagraph"/>
            <w:numPr>
              <w:numId w:val="42"/>
            </w:numPr>
            <w:tabs>
              <w:tab w:val="num" w:pos="360"/>
              <w:tab w:val="num" w:pos="720"/>
            </w:tabs>
            <w:ind w:hanging="720"/>
          </w:pPr>
        </w:pPrChange>
      </w:pPr>
      <w:r>
        <w:t xml:space="preserve">It may also include installing client and server certificate administration. </w:t>
      </w:r>
    </w:p>
    <w:p w:rsidR="00FA6BC9" w:rsidRDefault="00FA6BC9" w:rsidP="00FA6BC9">
      <w:pPr>
        <w:rPr>
          <w:b/>
          <w:bCs/>
          <w:color w:val="005696"/>
        </w:rPr>
      </w:pPr>
      <w:r>
        <w:rPr>
          <w:b/>
          <w:bCs/>
          <w:color w:val="005696"/>
        </w:rPr>
        <w:t xml:space="preserve">Zone Settings </w:t>
      </w:r>
    </w:p>
    <w:p w:rsidR="00000000" w:rsidRDefault="00FA6BC9">
      <w:pPr>
        <w:pStyle w:val="ListParagraph"/>
        <w:numPr>
          <w:ilvl w:val="0"/>
          <w:numId w:val="34"/>
        </w:numPr>
        <w:pPrChange w:id="394" w:author="Richard Halter" w:date="2010-08-16T14:25:00Z">
          <w:pPr>
            <w:pStyle w:val="ListParagraph"/>
            <w:numPr>
              <w:numId w:val="43"/>
            </w:numPr>
            <w:tabs>
              <w:tab w:val="num" w:pos="360"/>
              <w:tab w:val="num" w:pos="720"/>
            </w:tabs>
            <w:ind w:hanging="720"/>
          </w:pPr>
        </w:pPrChange>
      </w:pPr>
      <w:r>
        <w:t xml:space="preserve">If the ZIS supports more than one SIF version it must support configuration of which SIF versions are used in a zone. </w:t>
      </w:r>
    </w:p>
    <w:p w:rsidR="00000000" w:rsidRDefault="00FA6BC9">
      <w:pPr>
        <w:pStyle w:val="ListParagraph"/>
        <w:numPr>
          <w:ilvl w:val="0"/>
          <w:numId w:val="34"/>
        </w:numPr>
        <w:pPrChange w:id="395" w:author="Richard Halter" w:date="2010-08-16T14:25:00Z">
          <w:pPr>
            <w:pStyle w:val="ListParagraph"/>
            <w:numPr>
              <w:numId w:val="43"/>
            </w:numPr>
            <w:tabs>
              <w:tab w:val="num" w:pos="360"/>
              <w:tab w:val="num" w:pos="720"/>
            </w:tabs>
            <w:ind w:hanging="720"/>
          </w:pPr>
        </w:pPrChange>
      </w:pPr>
      <w:r>
        <w:t xml:space="preserve">If the ZIS supports more than one transport protocol, it must allow for configuration of which transports agents can use to communicate, including limiting communication to SIF HTTPS. </w:t>
      </w:r>
    </w:p>
    <w:p w:rsidR="00000000" w:rsidRDefault="00FA6BC9">
      <w:pPr>
        <w:pStyle w:val="ListParagraph"/>
        <w:numPr>
          <w:ilvl w:val="0"/>
          <w:numId w:val="34"/>
        </w:numPr>
        <w:pPrChange w:id="396" w:author="Richard Halter" w:date="2010-08-16T14:25:00Z">
          <w:pPr>
            <w:pStyle w:val="ListParagraph"/>
            <w:numPr>
              <w:numId w:val="43"/>
            </w:numPr>
            <w:tabs>
              <w:tab w:val="num" w:pos="360"/>
              <w:tab w:val="num" w:pos="720"/>
            </w:tabs>
            <w:ind w:hanging="720"/>
          </w:pPr>
        </w:pPrChange>
      </w:pPr>
      <w:r>
        <w:t xml:space="preserve">The ZIS must support configuration of the minimum acceptable </w:t>
      </w:r>
      <w:r>
        <w:rPr>
          <w:rStyle w:val="HTMLCode"/>
        </w:rPr>
        <w:t>SIF_MaxBufferSize</w:t>
      </w:r>
      <w:r>
        <w:t xml:space="preserve"> for the zone. </w:t>
      </w:r>
    </w:p>
    <w:p w:rsidR="00000000" w:rsidRDefault="00FA6BC9">
      <w:pPr>
        <w:pStyle w:val="ListParagraph"/>
        <w:numPr>
          <w:ilvl w:val="0"/>
          <w:numId w:val="34"/>
        </w:numPr>
        <w:pPrChange w:id="397" w:author="Richard Halter" w:date="2010-08-16T14:25:00Z">
          <w:pPr>
            <w:pStyle w:val="ListParagraph"/>
            <w:numPr>
              <w:numId w:val="43"/>
            </w:numPr>
            <w:tabs>
              <w:tab w:val="num" w:pos="360"/>
              <w:tab w:val="num" w:pos="720"/>
            </w:tabs>
            <w:ind w:hanging="720"/>
          </w:pPr>
        </w:pPrChange>
      </w:pPr>
      <w:r>
        <w:t xml:space="preserve">If message validation is supported and configurable, configuration to enable or disable message validation in a Zone should be available. </w:t>
      </w:r>
    </w:p>
    <w:p w:rsidR="00FA6BC9" w:rsidRDefault="00FA6BC9" w:rsidP="00FA6BC9">
      <w:pPr>
        <w:rPr>
          <w:b/>
          <w:bCs/>
          <w:color w:val="005696"/>
        </w:rPr>
      </w:pPr>
      <w:r>
        <w:rPr>
          <w:b/>
          <w:bCs/>
          <w:color w:val="005696"/>
        </w:rPr>
        <w:t xml:space="preserve">Logging </w:t>
      </w:r>
    </w:p>
    <w:p w:rsidR="00000000" w:rsidRDefault="00FA6BC9">
      <w:pPr>
        <w:pStyle w:val="ListParagraph"/>
        <w:numPr>
          <w:ilvl w:val="0"/>
          <w:numId w:val="37"/>
        </w:numPr>
        <w:pPrChange w:id="398" w:author="Richard Halter" w:date="2010-08-16T14:25:00Z">
          <w:pPr>
            <w:pStyle w:val="ListParagraph"/>
            <w:numPr>
              <w:numId w:val="44"/>
            </w:numPr>
            <w:tabs>
              <w:tab w:val="num" w:pos="360"/>
              <w:tab w:val="num" w:pos="720"/>
            </w:tabs>
            <w:ind w:hanging="720"/>
          </w:pPr>
        </w:pPrChange>
      </w:pPr>
      <w:r>
        <w:t xml:space="preserve">Capture error and message logs to aid in tracking pending, successful and failed delivery of messages. </w:t>
      </w:r>
    </w:p>
    <w:p w:rsidR="00FA6BC9" w:rsidRDefault="00FA6BC9" w:rsidP="00FA6BC9">
      <w:pPr>
        <w:rPr>
          <w:b/>
          <w:bCs/>
          <w:color w:val="005696"/>
        </w:rPr>
      </w:pPr>
      <w:r>
        <w:rPr>
          <w:b/>
          <w:bCs/>
          <w:color w:val="005696"/>
        </w:rPr>
        <w:t xml:space="preserve">Reporting </w:t>
      </w:r>
    </w:p>
    <w:p w:rsidR="00000000" w:rsidRDefault="00FA6BC9">
      <w:pPr>
        <w:pStyle w:val="ListParagraph"/>
        <w:numPr>
          <w:ilvl w:val="0"/>
          <w:numId w:val="37"/>
        </w:numPr>
        <w:pPrChange w:id="399" w:author="Richard Halter" w:date="2010-08-16T14:25:00Z">
          <w:pPr>
            <w:pStyle w:val="ListParagraph"/>
            <w:numPr>
              <w:numId w:val="44"/>
            </w:numPr>
            <w:tabs>
              <w:tab w:val="num" w:pos="360"/>
              <w:tab w:val="num" w:pos="720"/>
            </w:tabs>
            <w:ind w:hanging="720"/>
          </w:pPr>
        </w:pPrChange>
      </w:pPr>
      <w:r>
        <w:t xml:space="preserve">Report zone status and statistics. </w:t>
      </w:r>
    </w:p>
    <w:p w:rsidR="00FA6BC9" w:rsidRDefault="00FA6BC9" w:rsidP="00FA6BC9">
      <w:pPr>
        <w:rPr>
          <w:b/>
          <w:bCs/>
          <w:color w:val="005696"/>
        </w:rPr>
      </w:pPr>
      <w:r>
        <w:rPr>
          <w:b/>
          <w:bCs/>
          <w:color w:val="005696"/>
        </w:rPr>
        <w:t xml:space="preserve">Testing </w:t>
      </w:r>
    </w:p>
    <w:p w:rsidR="00000000" w:rsidRDefault="00FA6BC9">
      <w:pPr>
        <w:pStyle w:val="ListParagraph"/>
        <w:numPr>
          <w:ilvl w:val="0"/>
          <w:numId w:val="37"/>
        </w:numPr>
        <w:pPrChange w:id="400" w:author="Richard Halter" w:date="2010-08-16T14:25:00Z">
          <w:pPr>
            <w:pStyle w:val="ListParagraph"/>
            <w:numPr>
              <w:numId w:val="44"/>
            </w:numPr>
            <w:tabs>
              <w:tab w:val="num" w:pos="360"/>
              <w:tab w:val="num" w:pos="720"/>
            </w:tabs>
            <w:ind w:hanging="720"/>
          </w:pPr>
        </w:pPrChange>
      </w:pPr>
      <w:r>
        <w:t xml:space="preserve">Provide a mechanism to "ping" Push-Mode agents. </w:t>
      </w:r>
    </w:p>
    <w:p w:rsidR="00FA6BC9" w:rsidRDefault="00FA6BC9" w:rsidP="00FA6BC9">
      <w:pPr>
        <w:pStyle w:val="Heading4"/>
      </w:pPr>
      <w:bookmarkStart w:id="401" w:name="SupportSelectiveMessageBlockingSMBToReso"/>
      <w:bookmarkEnd w:id="388"/>
      <w:r>
        <w:t>3.3.5.6 Support Selective Message Blocking (SMB) to Resolve Deadlocks</w:t>
      </w:r>
    </w:p>
    <w:p w:rsidR="00FA6BC9" w:rsidRDefault="00FA6BC9" w:rsidP="00FA6BC9">
      <w:pPr>
        <w:pStyle w:val="Heading5"/>
      </w:pPr>
      <w:bookmarkStart w:id="402" w:name="Description"/>
      <w:bookmarkEnd w:id="401"/>
      <w:r>
        <w:t>3.3.5.6.1 Description</w:t>
      </w:r>
    </w:p>
    <w:p w:rsidR="00FA6BC9" w:rsidRDefault="00FA6BC9" w:rsidP="00FA6BC9">
      <w:pPr>
        <w:pStyle w:val="NormalWeb"/>
      </w:pPr>
      <w:r>
        <w:t xml:space="preserve">Selective Message Blocking is a feature that </w:t>
      </w:r>
      <w:r>
        <w:rPr>
          <w:rStyle w:val="rfc21191"/>
        </w:rPr>
        <w:t>MUST</w:t>
      </w:r>
      <w:r>
        <w:t xml:space="preserve"> be implemented by a ZIS to enable non-multitasking agents unable to persist portions of their message queue locally</w:t>
      </w:r>
      <w:ins w:id="403" w:author="Richard Halter" w:date="2010-07-29T10:04:00Z">
        <w:r w:rsidR="00503717">
          <w:t xml:space="preserve"> by the ZIS</w:t>
        </w:r>
      </w:ins>
      <w:r>
        <w:t xml:space="preserve"> to request information from other Agents while processing a </w:t>
      </w:r>
      <w:r>
        <w:rPr>
          <w:rStyle w:val="HTMLCode"/>
        </w:rPr>
        <w:t>SIF_Event</w:t>
      </w:r>
      <w:r>
        <w:t xml:space="preserve"> message, without causing communication "deadlock" between an agent and a ZIS.</w:t>
      </w:r>
    </w:p>
    <w:p w:rsidR="006360E6" w:rsidRDefault="00F74079" w:rsidP="006360E6">
      <w:pPr>
        <w:pStyle w:val="NormalWeb"/>
        <w:keepNext/>
        <w:jc w:val="center"/>
        <w:rPr>
          <w:ins w:id="404" w:author="Richard Halter" w:date="2010-07-29T10:09:00Z"/>
        </w:rPr>
      </w:pPr>
      <w:ins w:id="405" w:author="Richard Halter" w:date="2010-07-29T10:22:00Z">
        <w:r>
          <w:object w:dxaOrig="8829" w:dyaOrig="4546">
            <v:shape id="_x0000_i1040" type="#_x0000_t75" style="width:6in;height:221.85pt" o:ole="">
              <v:imagedata r:id="rId71" o:title=""/>
            </v:shape>
            <o:OLEObject Type="Embed" ProgID="Visio.Drawing.11" ShapeID="_x0000_i1040" DrawAspect="Content" ObjectID="_1344927556" r:id="rId72"/>
          </w:object>
        </w:r>
      </w:ins>
    </w:p>
    <w:p w:rsidR="006360E6" w:rsidRDefault="00503717" w:rsidP="006360E6">
      <w:pPr>
        <w:pStyle w:val="Caption"/>
        <w:jc w:val="center"/>
        <w:rPr>
          <w:ins w:id="406" w:author="Richard Halter" w:date="2010-07-29T10:09:00Z"/>
        </w:rPr>
      </w:pPr>
      <w:ins w:id="407" w:author="Richard Halter" w:date="2010-07-29T10:09:00Z">
        <w:r>
          <w:t xml:space="preserve">Figure </w:t>
        </w:r>
        <w:r w:rsidR="004A4768">
          <w:fldChar w:fldCharType="begin"/>
        </w:r>
        <w:r>
          <w:instrText xml:space="preserve"> SEQ Figure \* ARABIC </w:instrText>
        </w:r>
      </w:ins>
      <w:r w:rsidR="004A4768">
        <w:fldChar w:fldCharType="separate"/>
      </w:r>
      <w:ins w:id="408" w:author="Richard Halter" w:date="2010-09-02T10:11:00Z">
        <w:r w:rsidR="00C42E3C">
          <w:rPr>
            <w:noProof/>
          </w:rPr>
          <w:t>16</w:t>
        </w:r>
      </w:ins>
      <w:ins w:id="409" w:author="Richard Halter" w:date="2010-07-29T10:09:00Z">
        <w:r w:rsidR="004A4768">
          <w:fldChar w:fldCharType="end"/>
        </w:r>
        <w:r>
          <w:t xml:space="preserve">: SMB </w:t>
        </w:r>
      </w:ins>
      <w:ins w:id="410" w:author="Richard Halter" w:date="2010-07-29T10:10:00Z">
        <w:r>
          <w:t xml:space="preserve">Event </w:t>
        </w:r>
      </w:ins>
      <w:ins w:id="411" w:author="Richard Halter" w:date="2010-07-29T10:09:00Z">
        <w:r>
          <w:t>Message Timing</w:t>
        </w:r>
      </w:ins>
    </w:p>
    <w:p w:rsidR="00FA6BC9" w:rsidRDefault="00FA6BC9" w:rsidP="00FA6BC9">
      <w:pPr>
        <w:pStyle w:val="NormalWeb"/>
      </w:pPr>
      <w:r>
        <w:t xml:space="preserve">This feature allows an agent to inform the ZIS with an "Intermediate" </w:t>
      </w:r>
      <w:r>
        <w:rPr>
          <w:rStyle w:val="HTMLCode"/>
        </w:rPr>
        <w:t>SIF_Ack</w:t>
      </w:r>
      <w:r>
        <w:t xml:space="preserve"> message that the ZIS must temporarily stop delivering </w:t>
      </w:r>
      <w:r>
        <w:rPr>
          <w:rStyle w:val="HTMLCode"/>
        </w:rPr>
        <w:t>SIF_Event</w:t>
      </w:r>
      <w:r>
        <w:t xml:space="preserve"> messages to the agent. The "Intermediate" </w:t>
      </w:r>
      <w:r>
        <w:rPr>
          <w:rStyle w:val="HTMLCode"/>
        </w:rPr>
        <w:t>SIF_Ack</w:t>
      </w:r>
      <w:r>
        <w:t xml:space="preserve"> message must not be used by agents in response to messages other than </w:t>
      </w:r>
      <w:r>
        <w:rPr>
          <w:rStyle w:val="HTMLCode"/>
        </w:rPr>
        <w:t>SIF_Event</w:t>
      </w:r>
      <w:r>
        <w:t xml:space="preserve">. The ZIS, however, can deliver other agent-destined messages, </w:t>
      </w:r>
      <w:r>
        <w:rPr>
          <w:rStyle w:val="HTMLCode"/>
        </w:rPr>
        <w:t>SIF_Request</w:t>
      </w:r>
      <w:r>
        <w:t xml:space="preserve"> and </w:t>
      </w:r>
      <w:r>
        <w:rPr>
          <w:rStyle w:val="HTMLCode"/>
        </w:rPr>
        <w:t>SIF_Response</w:t>
      </w:r>
      <w:r>
        <w:t xml:space="preserve">, to this agent. After it finishes processing the </w:t>
      </w:r>
      <w:r>
        <w:rPr>
          <w:rStyle w:val="HTMLCode"/>
        </w:rPr>
        <w:t>SIF_Event</w:t>
      </w:r>
      <w:r>
        <w:t xml:space="preserve"> message this agent sends the "Final" </w:t>
      </w:r>
      <w:r>
        <w:rPr>
          <w:rStyle w:val="HTMLCode"/>
        </w:rPr>
        <w:t>SIF_Ack</w:t>
      </w:r>
      <w:r>
        <w:t xml:space="preserve"> message to the ZIS, which will discard the blocked </w:t>
      </w:r>
      <w:r>
        <w:rPr>
          <w:rStyle w:val="HTMLCode"/>
        </w:rPr>
        <w:t>SIF_Event</w:t>
      </w:r>
      <w:r>
        <w:t xml:space="preserve"> message and resume normal delivery of all messages, including </w:t>
      </w:r>
      <w:r>
        <w:rPr>
          <w:rStyle w:val="HTMLCode"/>
        </w:rPr>
        <w:t>SIF_Event</w:t>
      </w:r>
      <w:r>
        <w:t>s. SMB is supported for both Push and Pull modes.</w:t>
      </w:r>
    </w:p>
    <w:p w:rsidR="00FA6BC9" w:rsidRDefault="00FA6BC9" w:rsidP="00FA6BC9">
      <w:pPr>
        <w:pStyle w:val="NormalWeb"/>
      </w:pPr>
      <w:r>
        <w:rPr>
          <w:rStyle w:val="Emphasis"/>
        </w:rPr>
        <w:t>SMB will not be supported for any Zone Service messages. In particular, asynchronous Notification message packets will not be blocked.</w:t>
      </w:r>
      <w:r>
        <w:t xml:space="preserve"> </w:t>
      </w:r>
    </w:p>
    <w:p w:rsidR="00FA6BC9" w:rsidRDefault="00FA6BC9" w:rsidP="00FA6BC9">
      <w:pPr>
        <w:pStyle w:val="Heading5"/>
        <w:rPr>
          <w:ins w:id="412" w:author="Richard Halter" w:date="2010-07-30T08:16:00Z"/>
        </w:rPr>
      </w:pPr>
      <w:bookmarkStart w:id="413" w:name="Requirements"/>
      <w:bookmarkEnd w:id="402"/>
      <w:r>
        <w:lastRenderedPageBreak/>
        <w:t>3.3.5.6.2 Requirements</w:t>
      </w:r>
    </w:p>
    <w:p w:rsidR="00A96E65" w:rsidRDefault="00A96E65" w:rsidP="00A96E65">
      <w:pPr>
        <w:keepNext/>
        <w:jc w:val="center"/>
        <w:rPr>
          <w:ins w:id="414" w:author="Richard Halter" w:date="2010-07-30T08:16:00Z"/>
        </w:rPr>
      </w:pPr>
      <w:ins w:id="415" w:author="Richard Halter" w:date="2010-07-30T08:16:00Z">
        <w:r>
          <w:object w:dxaOrig="6050" w:dyaOrig="6898">
            <v:shape id="_x0000_i1041" type="#_x0000_t75" style="width:302.25pt;height:344.95pt" o:ole="">
              <v:imagedata r:id="rId73" o:title=""/>
            </v:shape>
            <o:OLEObject Type="Embed" ProgID="Visio.Drawing.11" ShapeID="_x0000_i1041" DrawAspect="Content" ObjectID="_1344927557" r:id="rId74"/>
          </w:object>
        </w:r>
      </w:ins>
    </w:p>
    <w:p w:rsidR="00A96E65" w:rsidRPr="00A96E65" w:rsidRDefault="00A96E65" w:rsidP="00A96E65">
      <w:pPr>
        <w:pStyle w:val="Caption"/>
        <w:jc w:val="center"/>
      </w:pPr>
      <w:ins w:id="416" w:author="Richard Halter" w:date="2010-07-30T08:16:00Z">
        <w:r>
          <w:t xml:space="preserve">Figure </w:t>
        </w:r>
        <w:r w:rsidR="004A4768">
          <w:fldChar w:fldCharType="begin"/>
        </w:r>
        <w:r>
          <w:instrText xml:space="preserve"> SEQ Figure \* ARABIC </w:instrText>
        </w:r>
      </w:ins>
      <w:r w:rsidR="004A4768">
        <w:fldChar w:fldCharType="separate"/>
      </w:r>
      <w:ins w:id="417" w:author="Richard Halter" w:date="2010-09-02T10:11:00Z">
        <w:r w:rsidR="00C42E3C">
          <w:rPr>
            <w:noProof/>
          </w:rPr>
          <w:t>17</w:t>
        </w:r>
      </w:ins>
      <w:ins w:id="418" w:author="Richard Halter" w:date="2010-07-30T08:16:00Z">
        <w:r w:rsidR="004A4768">
          <w:fldChar w:fldCharType="end"/>
        </w:r>
        <w:r>
          <w:t>: SMB choreorgraphy</w:t>
        </w:r>
      </w:ins>
    </w:p>
    <w:p w:rsidR="00FA6BC9" w:rsidRDefault="00FA6BC9" w:rsidP="00FA6BC9">
      <w:pPr>
        <w:numPr>
          <w:ilvl w:val="0"/>
          <w:numId w:val="15"/>
        </w:numPr>
        <w:spacing w:before="100" w:beforeAutospacing="1" w:after="100" w:afterAutospacing="1"/>
      </w:pPr>
      <w:r>
        <w:t xml:space="preserve">If, after attempting delivery of a </w:t>
      </w:r>
      <w:r>
        <w:rPr>
          <w:rStyle w:val="HTMLCode"/>
        </w:rPr>
        <w:t>SIF_Event</w:t>
      </w:r>
      <w:r>
        <w:t xml:space="preserve"> message to an agent, the ZIS receives an Intermediate </w:t>
      </w:r>
      <w:r>
        <w:rPr>
          <w:rStyle w:val="HTMLCode"/>
        </w:rPr>
        <w:t>SIF_Ack</w:t>
      </w:r>
      <w:r>
        <w:t xml:space="preserve"> (</w:t>
      </w:r>
      <w:r>
        <w:rPr>
          <w:rStyle w:val="HTMLCode"/>
        </w:rPr>
        <w:t>SIF_Status/SIF_Code</w:t>
      </w:r>
      <w:r>
        <w:t>=</w:t>
      </w:r>
      <w:r>
        <w:rPr>
          <w:rStyle w:val="HTMLCode"/>
        </w:rPr>
        <w:t>2</w:t>
      </w:r>
      <w:r>
        <w:t xml:space="preserve">) from the agent, the event is blocked and all </w:t>
      </w:r>
      <w:r>
        <w:rPr>
          <w:rStyle w:val="HTMLCode"/>
        </w:rPr>
        <w:t>SIF_Event</w:t>
      </w:r>
      <w:r>
        <w:t xml:space="preserve"> messages destined for the agent, whether already in the queue or that arrive while blocked, are considered frozen. The ZIS will not deliver any </w:t>
      </w:r>
      <w:r>
        <w:rPr>
          <w:rStyle w:val="HTMLCode"/>
        </w:rPr>
        <w:t>SIF_Event</w:t>
      </w:r>
      <w:r>
        <w:t xml:space="preserve"> messages that are frozen. </w:t>
      </w:r>
    </w:p>
    <w:p w:rsidR="00FA6BC9" w:rsidRDefault="00FA6BC9" w:rsidP="00FA6BC9">
      <w:pPr>
        <w:numPr>
          <w:ilvl w:val="0"/>
          <w:numId w:val="15"/>
        </w:numPr>
        <w:spacing w:before="100" w:beforeAutospacing="1" w:after="100" w:afterAutospacing="1"/>
      </w:pPr>
      <w:r>
        <w:t xml:space="preserve">If no </w:t>
      </w:r>
      <w:r>
        <w:rPr>
          <w:rStyle w:val="HTMLCode"/>
        </w:rPr>
        <w:t>SIF_Ack</w:t>
      </w:r>
      <w:r>
        <w:t xml:space="preserve"> at all is received, or if a transport error occurs, this </w:t>
      </w:r>
      <w:r>
        <w:rPr>
          <w:rStyle w:val="HTMLCode"/>
        </w:rPr>
        <w:t>SIF_Event</w:t>
      </w:r>
      <w:r>
        <w:t xml:space="preserve"> must be considered an undelivered message. The next message to be delivered to the agent will be this event. </w:t>
      </w:r>
    </w:p>
    <w:p w:rsidR="00FA6BC9" w:rsidRDefault="00FA6BC9" w:rsidP="00FA6BC9">
      <w:pPr>
        <w:numPr>
          <w:ilvl w:val="0"/>
          <w:numId w:val="15"/>
        </w:numPr>
        <w:spacing w:before="100" w:beforeAutospacing="1" w:after="100" w:afterAutospacing="1"/>
      </w:pPr>
      <w:r>
        <w:t xml:space="preserve">The ZIS must not deliver another </w:t>
      </w:r>
      <w:r>
        <w:rPr>
          <w:rStyle w:val="HTMLCode"/>
        </w:rPr>
        <w:t>SIF_Event</w:t>
      </w:r>
      <w:r>
        <w:t xml:space="preserve"> message to the agent until a "Final" </w:t>
      </w:r>
      <w:r>
        <w:rPr>
          <w:rStyle w:val="HTMLCode"/>
        </w:rPr>
        <w:t>SIF_Ack</w:t>
      </w:r>
      <w:r>
        <w:t xml:space="preserve"> is received (</w:t>
      </w:r>
      <w:r>
        <w:rPr>
          <w:rStyle w:val="HTMLCode"/>
        </w:rPr>
        <w:t>SIF_Status/SIF_Code</w:t>
      </w:r>
      <w:r>
        <w:t>=</w:t>
      </w:r>
      <w:r>
        <w:rPr>
          <w:rStyle w:val="HTMLCode"/>
        </w:rPr>
        <w:t>3</w:t>
      </w:r>
      <w:r>
        <w:t xml:space="preserve">), giving the ZIS permission to discard the original event and resume event delivery. The </w:t>
      </w:r>
      <w:r>
        <w:rPr>
          <w:rStyle w:val="HTMLCode"/>
        </w:rPr>
        <w:t>SIF_OriginalMsgId</w:t>
      </w:r>
      <w:r>
        <w:t xml:space="preserve"> in the "Final" </w:t>
      </w:r>
      <w:r>
        <w:rPr>
          <w:rStyle w:val="HTMLCode"/>
        </w:rPr>
        <w:t>SIF_Ack</w:t>
      </w:r>
      <w:r>
        <w:t> </w:t>
      </w:r>
      <w:r>
        <w:rPr>
          <w:rStyle w:val="rfc21191"/>
        </w:rPr>
        <w:t>MUST</w:t>
      </w:r>
      <w:r>
        <w:t xml:space="preserve"> contain the </w:t>
      </w:r>
      <w:r>
        <w:rPr>
          <w:rStyle w:val="HTMLCode"/>
        </w:rPr>
        <w:t>SIF_MsgId</w:t>
      </w:r>
      <w:r>
        <w:t xml:space="preserve"> of the blocked </w:t>
      </w:r>
      <w:r>
        <w:rPr>
          <w:rStyle w:val="HTMLCode"/>
        </w:rPr>
        <w:t>SIF_Event</w:t>
      </w:r>
      <w:r>
        <w:t xml:space="preserve">. </w:t>
      </w:r>
    </w:p>
    <w:p w:rsidR="00FA6BC9" w:rsidRDefault="00FA6BC9" w:rsidP="00FA6BC9">
      <w:pPr>
        <w:numPr>
          <w:ilvl w:val="0"/>
          <w:numId w:val="15"/>
        </w:numPr>
        <w:spacing w:before="100" w:beforeAutospacing="1" w:after="100" w:afterAutospacing="1"/>
      </w:pPr>
      <w:r>
        <w:t xml:space="preserve">If </w:t>
      </w:r>
      <w:r>
        <w:rPr>
          <w:rStyle w:val="HTMLCode"/>
        </w:rPr>
        <w:t>SIF_Event</w:t>
      </w:r>
      <w:r>
        <w:t xml:space="preserve">s are frozen, the next message to be delivered is the oldest message that is not a </w:t>
      </w:r>
      <w:r>
        <w:rPr>
          <w:rStyle w:val="HTMLCode"/>
        </w:rPr>
        <w:t>SIF_Event</w:t>
      </w:r>
      <w:r>
        <w:t xml:space="preserve"> message. Once </w:t>
      </w:r>
      <w:r>
        <w:rPr>
          <w:rStyle w:val="HTMLCode"/>
        </w:rPr>
        <w:t>SIF_Event</w:t>
      </w:r>
      <w:r>
        <w:t xml:space="preserve">s are unfrozen, all remaining messages in this agent's queue, including </w:t>
      </w:r>
      <w:r>
        <w:rPr>
          <w:rStyle w:val="HTMLCode"/>
        </w:rPr>
        <w:t>SIF_Event</w:t>
      </w:r>
      <w:r>
        <w:t xml:space="preserve">s, will be delivered in the order in which they have been received by the ZIS. </w:t>
      </w:r>
    </w:p>
    <w:p w:rsidR="00FA6BC9" w:rsidRDefault="00FA6BC9" w:rsidP="00FA6BC9">
      <w:pPr>
        <w:numPr>
          <w:ilvl w:val="0"/>
          <w:numId w:val="15"/>
        </w:numPr>
        <w:spacing w:before="100" w:beforeAutospacing="1" w:after="100" w:afterAutospacing="1"/>
      </w:pPr>
      <w:r>
        <w:lastRenderedPageBreak/>
        <w:t xml:space="preserve">If the ZIS receives a </w:t>
      </w:r>
      <w:r>
        <w:rPr>
          <w:rStyle w:val="HTMLCode"/>
        </w:rPr>
        <w:t>SIF_Wakeup</w:t>
      </w:r>
      <w:r>
        <w:t xml:space="preserve"> or </w:t>
      </w:r>
      <w:r>
        <w:rPr>
          <w:rStyle w:val="HTMLCode"/>
        </w:rPr>
        <w:t>SIF_Register</w:t>
      </w:r>
      <w:r>
        <w:t xml:space="preserve"> message then the block on any frozen </w:t>
      </w:r>
      <w:r>
        <w:rPr>
          <w:rStyle w:val="HTMLCode"/>
        </w:rPr>
        <w:t>SIF_Event</w:t>
      </w:r>
      <w:r>
        <w:t xml:space="preserve"> messages will be removed and the originally blocked message will be the next message delivered to the Agent. </w:t>
      </w:r>
    </w:p>
    <w:p w:rsidR="00FA6BC9" w:rsidRDefault="00FA6BC9" w:rsidP="00FA6BC9">
      <w:pPr>
        <w:pStyle w:val="Heading5"/>
      </w:pPr>
      <w:bookmarkStart w:id="419" w:name="Example"/>
      <w:bookmarkEnd w:id="413"/>
      <w:r>
        <w:t>3.3.5.6.3 Example</w:t>
      </w:r>
    </w:p>
    <w:p w:rsidR="00FA6BC9" w:rsidRDefault="00FA6BC9" w:rsidP="00FA6BC9">
      <w:pPr>
        <w:pStyle w:val="NormalWeb"/>
      </w:pPr>
      <w:r>
        <w:t xml:space="preserve">For a detailed example of SMB, see the </w:t>
      </w:r>
      <w:bookmarkEnd w:id="419"/>
      <w:r w:rsidR="004A4768">
        <w:fldChar w:fldCharType="begin"/>
      </w:r>
      <w:r>
        <w:instrText xml:space="preserve"> HYPERLINK "http://specification.sifinfo.org/Implementation/2.4/SelectiveMessageBlockingSMBExample.html" </w:instrText>
      </w:r>
      <w:r w:rsidR="004A4768">
        <w:fldChar w:fldCharType="separate"/>
      </w:r>
      <w:r>
        <w:rPr>
          <w:rStyle w:val="Hyperlink"/>
        </w:rPr>
        <w:t>Selective Message Blocking (SMB) Example</w:t>
      </w:r>
      <w:r w:rsidR="004A4768">
        <w:fldChar w:fldCharType="end"/>
      </w:r>
      <w:r>
        <w:t>.</w:t>
      </w:r>
    </w:p>
    <w:p w:rsidR="00FA6BC9" w:rsidRDefault="00FA6BC9" w:rsidP="00FA6BC9">
      <w:pPr>
        <w:pStyle w:val="Heading4"/>
      </w:pPr>
      <w:bookmarkStart w:id="420" w:name="QualityOfServiceImplementation"/>
      <w:r>
        <w:t>3.3.5.7 Quality of Service Implementation</w:t>
      </w:r>
    </w:p>
    <w:p w:rsidR="00907A36" w:rsidRDefault="00907A36" w:rsidP="00907A36">
      <w:pPr>
        <w:pStyle w:val="NormalWeb"/>
        <w:keepNext/>
        <w:jc w:val="center"/>
        <w:rPr>
          <w:ins w:id="421" w:author="Richard Halter" w:date="2010-07-30T08:39:00Z"/>
        </w:rPr>
      </w:pPr>
      <w:ins w:id="422" w:author="Richard Halter" w:date="2010-07-30T08:44:00Z">
        <w:r>
          <w:object w:dxaOrig="4536" w:dyaOrig="1135">
            <v:shape id="_x0000_i1042" type="#_x0000_t75" style="width:286.35pt;height:1in" o:ole="">
              <v:imagedata r:id="rId75" o:title=""/>
            </v:shape>
            <o:OLEObject Type="Embed" ProgID="Visio.Drawing.11" ShapeID="_x0000_i1042" DrawAspect="Content" ObjectID="_1344927558" r:id="rId76"/>
          </w:object>
        </w:r>
      </w:ins>
    </w:p>
    <w:p w:rsidR="00907A36" w:rsidRDefault="00907A36" w:rsidP="00907A36">
      <w:pPr>
        <w:pStyle w:val="Caption"/>
        <w:jc w:val="center"/>
        <w:rPr>
          <w:ins w:id="423" w:author="Richard Halter" w:date="2010-07-30T08:38:00Z"/>
        </w:rPr>
      </w:pPr>
      <w:ins w:id="424" w:author="Richard Halter" w:date="2010-07-30T08:39:00Z">
        <w:r>
          <w:t xml:space="preserve">Figure </w:t>
        </w:r>
        <w:r w:rsidR="004A4768">
          <w:fldChar w:fldCharType="begin"/>
        </w:r>
        <w:r>
          <w:instrText xml:space="preserve"> SEQ Figure \* ARABIC </w:instrText>
        </w:r>
      </w:ins>
      <w:r w:rsidR="004A4768">
        <w:fldChar w:fldCharType="separate"/>
      </w:r>
      <w:ins w:id="425" w:author="Richard Halter" w:date="2010-09-02T10:11:00Z">
        <w:r w:rsidR="00C42E3C">
          <w:rPr>
            <w:noProof/>
          </w:rPr>
          <w:t>18</w:t>
        </w:r>
      </w:ins>
      <w:ins w:id="426" w:author="Richard Halter" w:date="2010-07-30T08:39:00Z">
        <w:r w:rsidR="004A4768">
          <w:fldChar w:fldCharType="end"/>
        </w:r>
        <w:r>
          <w:t>: Buffered Messages</w:t>
        </w:r>
      </w:ins>
    </w:p>
    <w:p w:rsidR="00907A36" w:rsidRDefault="00907A36" w:rsidP="00FA6BC9">
      <w:pPr>
        <w:pStyle w:val="NormalWeb"/>
        <w:rPr>
          <w:ins w:id="427" w:author="Richard Halter" w:date="2010-07-30T08:40:00Z"/>
        </w:rPr>
      </w:pPr>
      <w:ins w:id="428" w:author="Richard Halter" w:date="2010-07-30T08:40:00Z">
        <w:r>
          <w:t xml:space="preserve">When a message is large, it can be broken into packets for transmission.  </w:t>
        </w:r>
      </w:ins>
      <w:ins w:id="429" w:author="Richard Halter" w:date="2010-07-30T08:41:00Z">
        <w:r>
          <w:t>For quality of service the ZIS make</w:t>
        </w:r>
      </w:ins>
      <w:ins w:id="430" w:author="Richard Halter" w:date="2010-07-30T08:43:00Z">
        <w:r>
          <w:t>s</w:t>
        </w:r>
      </w:ins>
      <w:ins w:id="431" w:author="Richard Halter" w:date="2010-07-30T08:41:00Z">
        <w:r>
          <w:t xml:space="preserve"> sure all the messages are delivered to the registered agents.  This requires </w:t>
        </w:r>
      </w:ins>
      <w:ins w:id="432" w:author="Richard Halter" w:date="2010-07-30T08:42:00Z">
        <w:r>
          <w:t>the</w:t>
        </w:r>
      </w:ins>
      <w:ins w:id="433" w:author="Richard Halter" w:date="2010-07-30T08:41:00Z">
        <w:r>
          <w:t xml:space="preserve"> </w:t>
        </w:r>
      </w:ins>
      <w:ins w:id="434" w:author="Richard Halter" w:date="2010-07-30T08:42:00Z">
        <w:r>
          <w:t>ZIS to buffer all the packets to make sure it receives them all and then to further transmit them to the agents.</w:t>
        </w:r>
      </w:ins>
    </w:p>
    <w:p w:rsidR="00FA6BC9" w:rsidRDefault="00FA6BC9" w:rsidP="00FA6BC9">
      <w:pPr>
        <w:pStyle w:val="NormalWeb"/>
      </w:pPr>
      <w:r>
        <w:t xml:space="preserve">The Zone Integration Server is required to maintain a reliable list of all messages that support </w:t>
      </w:r>
      <w:commentRangeStart w:id="435"/>
      <w:r>
        <w:t>buffering</w:t>
      </w:r>
      <w:commentRangeEnd w:id="435"/>
      <w:r w:rsidR="00F809BA">
        <w:rPr>
          <w:rStyle w:val="CommentReference"/>
        </w:rPr>
        <w:commentReference w:id="435"/>
      </w:r>
      <w:r>
        <w:t>. These message types include: SIF_Response, SIF_ServiceInput, SIF_ServiceOutput, and SIF_ServiceNotify messages in order to satisfy the Quality of Service validations that are present for these messages. These messages are collectively identified as the buffered message types below.</w:t>
      </w:r>
    </w:p>
    <w:p w:rsidR="00F809BA" w:rsidRDefault="00FA6BC9" w:rsidP="00FA6BC9">
      <w:pPr>
        <w:pStyle w:val="NormalWeb"/>
        <w:rPr>
          <w:ins w:id="436" w:author="Richard Halter" w:date="2010-07-30T08:50:00Z"/>
        </w:rPr>
      </w:pPr>
      <w:del w:id="437" w:author="Richard Halter" w:date="2010-07-30T08:49:00Z">
        <w:r w:rsidDel="00F809BA">
          <w:delText xml:space="preserve">It is envisioned </w:delText>
        </w:r>
      </w:del>
      <w:del w:id="438" w:author="Richard Halter" w:date="2010-07-30T08:50:00Z">
        <w:r w:rsidDel="00F809BA">
          <w:delText>that o</w:delText>
        </w:r>
      </w:del>
      <w:ins w:id="439" w:author="Richard Halter" w:date="2010-07-30T08:50:00Z">
        <w:r w:rsidR="00F809BA">
          <w:t>O</w:t>
        </w:r>
      </w:ins>
      <w:r>
        <w:t>nce a buffered message stream has been completed, either by receiving the last packet or by failing one of the validations applied, knowledge of th</w:t>
      </w:r>
      <w:ins w:id="440" w:author="Richard Halter" w:date="2010-07-30T08:50:00Z">
        <w:r w:rsidR="00F809BA">
          <w:t>is</w:t>
        </w:r>
      </w:ins>
      <w:del w:id="441" w:author="Richard Halter" w:date="2010-07-30T08:50:00Z">
        <w:r w:rsidDel="00F809BA">
          <w:delText>e</w:delText>
        </w:r>
      </w:del>
      <w:r>
        <w:t xml:space="preserve"> buffered message stream will no longer need to be maintained by the ZIS. Once the message stream has been completed, if the agent initiating the buffered message stream attempts to send any more messages, it will automatically fail. </w:t>
      </w:r>
    </w:p>
    <w:p w:rsidR="00FA6BC9" w:rsidRDefault="00FA6BC9" w:rsidP="00FA6BC9">
      <w:pPr>
        <w:pStyle w:val="NormalWeb"/>
      </w:pPr>
      <w:r>
        <w:t xml:space="preserve">If the message stream terminated because of an error, and the ZIS has initiated or has been made aware of the error, notification of the failed message stream </w:t>
      </w:r>
      <w:del w:id="442" w:author="Richard Halter" w:date="2010-07-30T08:51:00Z">
        <w:r w:rsidDel="00F809BA">
          <w:delText>would have already been</w:delText>
        </w:r>
      </w:del>
      <w:ins w:id="443" w:author="Richard Halter" w:date="2010-07-30T08:51:00Z">
        <w:r w:rsidR="00F809BA">
          <w:t>will be</w:t>
        </w:r>
      </w:ins>
      <w:r>
        <w:t xml:space="preserve"> sent to the destination agent.</w:t>
      </w:r>
    </w:p>
    <w:p w:rsidR="00FA6BC9" w:rsidRDefault="00FA6BC9" w:rsidP="00FA6BC9">
      <w:pPr>
        <w:pStyle w:val="NormalWeb"/>
      </w:pPr>
      <w:r>
        <w:t>There remain three cases where a destination agent will not receive a complete Buffered Message stream for request/response message types.</w:t>
      </w:r>
    </w:p>
    <w:p w:rsidR="00FA6BC9" w:rsidRDefault="00FA6BC9" w:rsidP="00FA6BC9">
      <w:pPr>
        <w:pStyle w:val="NormalWeb"/>
        <w:numPr>
          <w:ilvl w:val="0"/>
          <w:numId w:val="16"/>
        </w:numPr>
      </w:pPr>
      <w:r>
        <w:t xml:space="preserve">The responding agent never replies. </w:t>
      </w:r>
    </w:p>
    <w:p w:rsidR="00FA6BC9" w:rsidRDefault="00FA6BC9" w:rsidP="00FA6BC9">
      <w:pPr>
        <w:pStyle w:val="NormalWeb"/>
        <w:numPr>
          <w:ilvl w:val="0"/>
          <w:numId w:val="16"/>
        </w:numPr>
      </w:pPr>
      <w:r>
        <w:t>The agent starts a buffered stream, but never finishes the buffered stream by sending a message with the SIF_MorePackets element set to "No".</w:t>
      </w:r>
    </w:p>
    <w:p w:rsidR="00FA6BC9" w:rsidRDefault="00FA6BC9" w:rsidP="00FA6BC9">
      <w:pPr>
        <w:pStyle w:val="NormalWeb"/>
        <w:numPr>
          <w:ilvl w:val="0"/>
          <w:numId w:val="16"/>
        </w:numPr>
      </w:pPr>
      <w:r>
        <w:lastRenderedPageBreak/>
        <w:t>The agent attempts a buffered stream, but the ZIS is unable to parse the message enough to read the SIF_ServiceMsgId or SIF_RequestMsgId. If this case occurs, and the responding agent sends a subsequent buffered message that is readable,</w:t>
      </w:r>
      <w:del w:id="444" w:author="Richard Halter" w:date="2010-07-30T08:53:00Z">
        <w:r w:rsidDel="00F809BA">
          <w:delText xml:space="preserve"> it is likely that</w:delText>
        </w:r>
      </w:del>
      <w:r>
        <w:t xml:space="preserve"> the destination agent will be notified of the problem because subsequent packets will not pass the SIF_PacketNumber validation.</w:t>
      </w:r>
    </w:p>
    <w:p w:rsidR="00FA6BC9" w:rsidDel="00F809BA" w:rsidRDefault="00FA6BC9" w:rsidP="00FA6BC9">
      <w:pPr>
        <w:pStyle w:val="NormalWeb"/>
        <w:rPr>
          <w:del w:id="445" w:author="Richard Halter" w:date="2010-07-30T08:58:00Z"/>
        </w:rPr>
      </w:pPr>
      <w:r>
        <w:t xml:space="preserve">Management of the message buffer tracking cache </w:t>
      </w:r>
      <w:del w:id="446" w:author="Richard Halter" w:date="2010-07-30T08:53:00Z">
        <w:r w:rsidDel="00F809BA">
          <w:delText xml:space="preserve">that is </w:delText>
        </w:r>
      </w:del>
      <w:r>
        <w:t xml:space="preserve">maintained by the ZIS is left up to the ZIS implementation. </w:t>
      </w:r>
      <w:commentRangeStart w:id="447"/>
      <w:r>
        <w:t>The</w:t>
      </w:r>
      <w:commentRangeEnd w:id="447"/>
      <w:r w:rsidR="00F809BA">
        <w:rPr>
          <w:rStyle w:val="CommentReference"/>
        </w:rPr>
        <w:commentReference w:id="447"/>
      </w:r>
      <w:r>
        <w:t xml:space="preserve"> ZIS is required to maintain the cache for a </w:t>
      </w:r>
      <w:del w:id="448" w:author="Richard Halter" w:date="2010-07-30T08:56:00Z">
        <w:r w:rsidDel="00F809BA">
          <w:delText xml:space="preserve">reasonable </w:delText>
        </w:r>
      </w:del>
      <w:ins w:id="449" w:author="Richard Halter" w:date="2010-07-30T08:56:00Z">
        <w:r w:rsidR="00F809BA">
          <w:t xml:space="preserve">configurable </w:t>
        </w:r>
      </w:ins>
      <w:r>
        <w:t>amount of time.</w:t>
      </w:r>
      <w:del w:id="450" w:author="Richard Halter" w:date="2010-07-30T08:57:00Z">
        <w:r w:rsidDel="00F809BA">
          <w:delText xml:space="preserve"> If the ZIS eventually removes Message tracking information that has been cached for a long period of time, that option must be able to be configured by the ZIS administrator.</w:delText>
        </w:r>
      </w:del>
    </w:p>
    <w:p w:rsidR="00FA6BC9" w:rsidRDefault="00FA6BC9" w:rsidP="00FA6BC9">
      <w:pPr>
        <w:pStyle w:val="NormalWeb"/>
      </w:pPr>
      <w:r>
        <w:t xml:space="preserve">If a ZIS does remove tracking information for a message, it </w:t>
      </w:r>
      <w:r>
        <w:rPr>
          <w:rStyle w:val="rfc21191"/>
        </w:rPr>
        <w:t>MUST</w:t>
      </w:r>
      <w:r>
        <w:t xml:space="preserve"> notify any </w:t>
      </w:r>
      <w:ins w:id="451" w:author="Richard Halter" w:date="2010-07-30T08:57:00Z">
        <w:r w:rsidR="00F809BA">
          <w:t xml:space="preserve">registered </w:t>
        </w:r>
      </w:ins>
      <w:r>
        <w:t>agents</w:t>
      </w:r>
      <w:ins w:id="452" w:author="Richard Halter" w:date="2010-07-30T08:58:00Z">
        <w:r w:rsidR="00F809BA">
          <w:t xml:space="preserve"> of the removal</w:t>
        </w:r>
      </w:ins>
      <w:del w:id="453" w:author="Richard Halter" w:date="2010-07-30T08:58:00Z">
        <w:r w:rsidDel="00F809BA">
          <w:delText xml:space="preserve"> that would have received further packets from the buffered message stream</w:delText>
        </w:r>
      </w:del>
      <w:r>
        <w:t>.</w:t>
      </w:r>
    </w:p>
    <w:p w:rsidR="00FA6BC9" w:rsidRDefault="00FA6BC9" w:rsidP="00FA6BC9">
      <w:pPr>
        <w:pStyle w:val="NormalWeb"/>
      </w:pPr>
      <w:r>
        <w:t xml:space="preserve">When an open message buffer cache entry is removed by the administrator or a timeout of the record, the ZIS </w:t>
      </w:r>
      <w:r>
        <w:rPr>
          <w:rStyle w:val="rfc21191"/>
        </w:rPr>
        <w:t>SHOULD</w:t>
      </w:r>
      <w:r>
        <w:t xml:space="preserve"> publish a SIF_LogEntry and a SIF_Error indicating the reason it was removed.</w:t>
      </w:r>
    </w:p>
    <w:p w:rsidR="00FA6BC9" w:rsidRDefault="00FA6BC9" w:rsidP="00FA6BC9">
      <w:pPr>
        <w:pStyle w:val="Heading3"/>
      </w:pPr>
      <w:bookmarkStart w:id="454" w:name="_Toc271175893"/>
      <w:bookmarkStart w:id="455" w:name="MessageProcessing"/>
      <w:bookmarkEnd w:id="420"/>
      <w:r>
        <w:t>3.3.6 Message Processing</w:t>
      </w:r>
      <w:bookmarkEnd w:id="454"/>
    </w:p>
    <w:p w:rsidR="00FA6BC9" w:rsidRDefault="00FA6BC9" w:rsidP="00FA6BC9">
      <w:pPr>
        <w:pStyle w:val="NormalWeb"/>
      </w:pPr>
      <w:r>
        <w:t>To ensure interoperability, SIF defines a set of messages that are exchanged between agents and Zone Integration Servers. The SIF messages are used to perform various operations such as provision, subscription, event reporting, request and response, and ZIS administration.</w:t>
      </w:r>
    </w:p>
    <w:p w:rsidR="00FA6BC9" w:rsidRDefault="00FA6BC9" w:rsidP="00FA6BC9">
      <w:pPr>
        <w:pStyle w:val="Heading4"/>
      </w:pPr>
      <w:bookmarkStart w:id="456" w:name="MessageValidation"/>
      <w:bookmarkEnd w:id="455"/>
      <w:r>
        <w:t>3.3.6.1 Message Validation</w:t>
      </w:r>
    </w:p>
    <w:p w:rsidR="00FA6BC9" w:rsidRDefault="00FA6BC9" w:rsidP="00FA6BC9">
      <w:pPr>
        <w:pStyle w:val="NormalWeb"/>
      </w:pPr>
      <w:r>
        <w:t xml:space="preserve">SIF recommends that each message receiver validate any incoming message to ensure that it is a valid SIF message. A message receiver should discard any messages that do not conform to the definition of </w:t>
      </w:r>
      <w:r>
        <w:rPr>
          <w:rStyle w:val="HTMLCode"/>
        </w:rPr>
        <w:t>SIF_Message</w:t>
      </w:r>
      <w:r>
        <w:t xml:space="preserve"> and return an error to the originator of the message.</w:t>
      </w:r>
    </w:p>
    <w:p w:rsidR="00FA6BC9" w:rsidRDefault="00FA6BC9" w:rsidP="00FA6BC9">
      <w:pPr>
        <w:pStyle w:val="NormalWeb"/>
      </w:pPr>
      <w:r>
        <w:t>This specification will evolve over time to include new messages and modifications to messages that have been defined. Each agent and ZIS should explicitly define which version(s) of the specification they support and validate each incoming message according to its version.</w:t>
      </w:r>
    </w:p>
    <w:p w:rsidR="00FA6BC9" w:rsidRDefault="00FA6BC9" w:rsidP="00FA6BC9">
      <w:pPr>
        <w:pStyle w:val="NormalWeb"/>
      </w:pPr>
      <w:r>
        <w:t xml:space="preserve">The SIF Association provides an XML Schema </w:t>
      </w:r>
      <w:bookmarkEnd w:id="456"/>
      <w:r w:rsidR="004A4768">
        <w:fldChar w:fldCharType="begin"/>
      </w:r>
      <w:r>
        <w:instrText xml:space="preserve"> HYPERLINK "http://specification.sifinfo.org/Implementation/2.4/References.html" \l "SCHEMA" </w:instrText>
      </w:r>
      <w:r w:rsidR="004A4768">
        <w:fldChar w:fldCharType="separate"/>
      </w:r>
      <w:r>
        <w:rPr>
          <w:rStyle w:val="Hyperlink"/>
        </w:rPr>
        <w:t>[SCHEMA]</w:t>
      </w:r>
      <w:r w:rsidR="004A4768">
        <w:fldChar w:fldCharType="end"/>
      </w:r>
      <w:r>
        <w:t xml:space="preserve"> corresponding to this version of the specification for ZIS and agent implementations that choose to perform optional message validation. Implementations are free to include additional validation above and beyond the validation capabilities that XML Schema provides.</w:t>
      </w:r>
    </w:p>
    <w:p w:rsidR="00FA6BC9" w:rsidRDefault="00FA6BC9" w:rsidP="00FA6BC9">
      <w:pPr>
        <w:pStyle w:val="NormalWeb"/>
      </w:pPr>
      <w:r>
        <w:t xml:space="preserve">The schemas for all versions of this specification are available from the SIF Association and can be referenced by ZIS and agent implementations </w:t>
      </w:r>
      <w:del w:id="457" w:author="Richard Halter" w:date="2010-07-30T09:00:00Z">
        <w:r w:rsidDel="005332B7">
          <w:delText xml:space="preserve">that </w:delText>
        </w:r>
      </w:del>
      <w:ins w:id="458" w:author="Richard Halter" w:date="2010-07-30T09:00:00Z">
        <w:r w:rsidR="005332B7">
          <w:t xml:space="preserve">which </w:t>
        </w:r>
      </w:ins>
      <w:r>
        <w:t xml:space="preserve">choose to perform </w:t>
      </w:r>
      <w:r>
        <w:lastRenderedPageBreak/>
        <w:t xml:space="preserve">optional message validation.  This allows implementations to choose schemas based on the particular version in use by an agent or a ZIS. </w:t>
      </w:r>
      <w:commentRangeStart w:id="459"/>
      <w:r>
        <w:t>SIF</w:t>
      </w:r>
      <w:commentRangeEnd w:id="459"/>
      <w:r w:rsidR="005332B7">
        <w:rPr>
          <w:rStyle w:val="CommentReference"/>
        </w:rPr>
        <w:commentReference w:id="459"/>
      </w:r>
      <w:r>
        <w:t xml:space="preserve"> messages </w:t>
      </w:r>
      <w:r>
        <w:rPr>
          <w:rStyle w:val="rfc21191"/>
        </w:rPr>
        <w:t>MUST NOT</w:t>
      </w:r>
      <w:r>
        <w:t xml:space="preserve"> be transmitted with hard-coded references to DTDs, schemas or other validation mechanisms. The XML "doctypedecl" (&lt;!DOCTYPE SIF_Message… ) </w:t>
      </w:r>
      <w:r>
        <w:rPr>
          <w:rStyle w:val="rfc21191"/>
        </w:rPr>
        <w:t>MUST NOT</w:t>
      </w:r>
      <w:r>
        <w:t xml:space="preserve"> occur in SIF XML messages, nor should </w:t>
      </w:r>
      <w:r>
        <w:rPr>
          <w:rStyle w:val="HTMLCode"/>
        </w:rPr>
        <w:t>xsi:schemaLocation</w:t>
      </w:r>
      <w:r>
        <w:t xml:space="preserve"> be used on </w:t>
      </w:r>
      <w:r>
        <w:rPr>
          <w:rStyle w:val="HTMLCode"/>
        </w:rPr>
        <w:t>SIF_Message</w:t>
      </w:r>
      <w:r>
        <w:t xml:space="preserve">. </w:t>
      </w:r>
    </w:p>
    <w:p w:rsidR="005332B7" w:rsidRDefault="00FA6BC9" w:rsidP="00FA6BC9">
      <w:pPr>
        <w:pStyle w:val="NormalWeb"/>
        <w:rPr>
          <w:ins w:id="460" w:author="Richard Halter" w:date="2010-07-30T09:05:00Z"/>
        </w:rPr>
      </w:pPr>
      <w:r>
        <w:t xml:space="preserve">The schemas for supported versions of the SIF Implementation Specification enforce ordering of elements and data typing within objects, as per the element tables given in </w:t>
      </w:r>
      <w:hyperlink r:id="rId77" w:history="1">
        <w:r>
          <w:rPr>
            <w:rStyle w:val="Hyperlink"/>
          </w:rPr>
          <w:t>Infrastructure</w:t>
        </w:r>
      </w:hyperlink>
      <w:r>
        <w:t xml:space="preserve"> and </w:t>
      </w:r>
      <w:hyperlink r:id="rId78" w:history="1">
        <w:r>
          <w:rPr>
            <w:rStyle w:val="Hyperlink"/>
          </w:rPr>
          <w:t>Data Model</w:t>
        </w:r>
      </w:hyperlink>
      <w:r>
        <w:t xml:space="preserve">. In the event that ZIS and agent implementations choose not to perform message validation, ZIS and agent implementations must still send elements as ordered with the types specified in the element tables (i.e., well-formed AND valid XML must be sent for approved objects even if validation is known to be turned off). </w:t>
      </w:r>
    </w:p>
    <w:p w:rsidR="00FA6BC9" w:rsidRDefault="00FA6BC9" w:rsidP="00FA6BC9">
      <w:pPr>
        <w:pStyle w:val="NormalWeb"/>
      </w:pPr>
      <w:commentRangeStart w:id="461"/>
      <w:r>
        <w:t>When</w:t>
      </w:r>
      <w:commentRangeEnd w:id="461"/>
      <w:r w:rsidR="005332B7">
        <w:rPr>
          <w:rStyle w:val="CommentReference"/>
        </w:rPr>
        <w:commentReference w:id="461"/>
      </w:r>
      <w:r>
        <w:t xml:space="preserve"> XML validation is turned off, the sending of draft and locally-defined objects not included in the schemas becomes possible, and these objects may experimentally be sent as desired until they make their way into future versions of the specification and supporting schemas.</w:t>
      </w:r>
    </w:p>
    <w:p w:rsidR="00FA6BC9" w:rsidRDefault="00FA6BC9" w:rsidP="00FA6BC9">
      <w:pPr>
        <w:pStyle w:val="NormalWeb"/>
      </w:pPr>
      <w:commentRangeStart w:id="462"/>
      <w:r>
        <w:t>ZIS</w:t>
      </w:r>
      <w:commentRangeEnd w:id="462"/>
      <w:r w:rsidR="004D0638">
        <w:rPr>
          <w:rStyle w:val="CommentReference"/>
        </w:rPr>
        <w:commentReference w:id="462"/>
      </w:r>
      <w:r>
        <w:t xml:space="preserve"> implementations are in the unique position of not only sending messages they themselves formulate; they also forward messages received from agents. When optional message validation is not being performed by a ZIS, it is possible that the ZIS may receive a well-formed </w:t>
      </w:r>
      <w:commentRangeStart w:id="463"/>
      <w:r>
        <w:t>but</w:t>
      </w:r>
      <w:commentRangeEnd w:id="463"/>
      <w:r w:rsidR="004D0638">
        <w:rPr>
          <w:rStyle w:val="CommentReference"/>
        </w:rPr>
        <w:commentReference w:id="463"/>
      </w:r>
      <w:r>
        <w:t xml:space="preserve"> invalid XML message from a non-compliant agent. Under these circumstances, and being the routing mechanism it is, a ZIS is under no obligation to correct an invalid XML message it receives from an agent for delivery to other agents. Zone administrators can prevent invalid XML messages from being delivered if the ZIS supports message validation and they choose to turn that feature on</w:t>
      </w:r>
      <w:del w:id="464" w:author="Richard Halter" w:date="2010-07-30T09:10:00Z">
        <w:r w:rsidDel="004D0638">
          <w:delText>, if configurable</w:delText>
        </w:r>
      </w:del>
      <w:r>
        <w:t>. Should it receive an invalid but well-formed message from an agent, a ZIS not performing message validation delivers the message like any other to destination agents.</w:t>
      </w:r>
    </w:p>
    <w:p w:rsidR="00FA6BC9" w:rsidRDefault="00FA6BC9" w:rsidP="00FA6BC9">
      <w:pPr>
        <w:pStyle w:val="Heading4"/>
      </w:pPr>
      <w:bookmarkStart w:id="465" w:name="MessageIdentification"/>
      <w:r>
        <w:t>3.3.6.2 Message Identification</w:t>
      </w:r>
    </w:p>
    <w:p w:rsidR="00FA6BC9" w:rsidRDefault="00FA6BC9" w:rsidP="00FA6BC9">
      <w:pPr>
        <w:pStyle w:val="NormalWeb"/>
      </w:pPr>
      <w:r>
        <w:t>Each message originating from an agent or ZIS needs to have a</w:t>
      </w:r>
      <w:ins w:id="466" w:author="Richard Halter" w:date="2010-07-30T09:12:00Z">
        <w:r w:rsidR="008F2474">
          <w:t xml:space="preserve"> unique</w:t>
        </w:r>
      </w:ins>
      <w:r>
        <w:t xml:space="preserve"> message identifier (</w:t>
      </w:r>
      <w:r>
        <w:rPr>
          <w:rStyle w:val="HTMLCode"/>
        </w:rPr>
        <w:t>SIF_MsgId</w:t>
      </w:r>
      <w:r>
        <w:t>)</w:t>
      </w:r>
      <w:del w:id="467" w:author="Richard Halter" w:date="2010-07-30T09:12:00Z">
        <w:r w:rsidDel="008F2474">
          <w:delText xml:space="preserve"> that is used to identify the message</w:delText>
        </w:r>
      </w:del>
      <w:r>
        <w:t xml:space="preserve">. In order to eliminate the possibility of duplicated message identifiers, and to provide a consistent way of generating these identifiers, SIF requires the use of a </w:t>
      </w:r>
      <w:commentRangeStart w:id="468"/>
      <w:del w:id="469" w:author="Richard Halter" w:date="2010-07-30T09:40:00Z">
        <w:r w:rsidDel="003951EF">
          <w:delText>globally</w:delText>
        </w:r>
      </w:del>
      <w:commentRangeEnd w:id="468"/>
      <w:r w:rsidR="003951EF">
        <w:rPr>
          <w:rStyle w:val="CommentReference"/>
        </w:rPr>
        <w:commentReference w:id="468"/>
      </w:r>
      <w:del w:id="470" w:author="Richard Halter" w:date="2010-07-30T09:40:00Z">
        <w:r w:rsidDel="003951EF">
          <w:delText xml:space="preserve"> </w:delText>
        </w:r>
      </w:del>
      <w:ins w:id="471" w:author="Richard Halter" w:date="2010-07-30T09:40:00Z">
        <w:r w:rsidR="003951EF">
          <w:t xml:space="preserve">universally </w:t>
        </w:r>
      </w:ins>
      <w:r>
        <w:t xml:space="preserve">unique identifier </w:t>
      </w:r>
      <w:bookmarkEnd w:id="465"/>
      <w:r w:rsidR="004A4768">
        <w:fldChar w:fldCharType="begin"/>
      </w:r>
      <w:r>
        <w:instrText xml:space="preserve"> HYPERLINK "http://specification.sifinfo.org/Implementation/2.4/References.html" \l "RFC4122" </w:instrText>
      </w:r>
      <w:r w:rsidR="004A4768">
        <w:fldChar w:fldCharType="separate"/>
      </w:r>
      <w:r>
        <w:rPr>
          <w:rStyle w:val="Hyperlink"/>
        </w:rPr>
        <w:t>[RFC 4122]</w:t>
      </w:r>
      <w:r w:rsidR="004A4768">
        <w:fldChar w:fldCharType="end"/>
      </w:r>
      <w:r>
        <w:t xml:space="preserve"> as message identifiers.</w:t>
      </w:r>
    </w:p>
    <w:p w:rsidR="00FA6BC9" w:rsidRDefault="00FA6BC9" w:rsidP="00FA6BC9">
      <w:pPr>
        <w:pStyle w:val="NormalWeb"/>
      </w:pPr>
      <w:r>
        <w:t xml:space="preserve">The reason that a unique identifier is required is that many messages are handled asynchronously in SIF. This means, for example, that </w:t>
      </w:r>
      <w:r>
        <w:rPr>
          <w:rStyle w:val="HTMLCode"/>
        </w:rPr>
        <w:t>SIF_Response</w:t>
      </w:r>
      <w:r>
        <w:t xml:space="preserve">s for a given </w:t>
      </w:r>
      <w:r>
        <w:rPr>
          <w:rStyle w:val="HTMLCode"/>
        </w:rPr>
        <w:t>SIF_Request</w:t>
      </w:r>
      <w:r>
        <w:t xml:space="preserve"> message may not arrive until sometime in the future. When the </w:t>
      </w:r>
      <w:r>
        <w:rPr>
          <w:rStyle w:val="HTMLCode"/>
        </w:rPr>
        <w:t>SIF_Response</w:t>
      </w:r>
      <w:r>
        <w:t xml:space="preserve"> arrives, it will contain the original </w:t>
      </w:r>
      <w:r>
        <w:rPr>
          <w:rStyle w:val="HTMLCode"/>
        </w:rPr>
        <w:t>SIF_MsgId</w:t>
      </w:r>
      <w:r>
        <w:t xml:space="preserve"> but no other information about the original message is guaranteed to be provided. The message originator must ensure that it will be able to match up the </w:t>
      </w:r>
      <w:r>
        <w:rPr>
          <w:rStyle w:val="HTMLCode"/>
        </w:rPr>
        <w:t>SIF_Response</w:t>
      </w:r>
      <w:r>
        <w:t xml:space="preserve"> with the original message based solely on the message identifier.</w:t>
      </w:r>
    </w:p>
    <w:p w:rsidR="00FA6BC9" w:rsidRDefault="00FA6BC9" w:rsidP="00FA6BC9">
      <w:pPr>
        <w:pStyle w:val="NormalWeb"/>
      </w:pPr>
      <w:r>
        <w:lastRenderedPageBreak/>
        <w:t xml:space="preserve">For further information concerning the generation of </w:t>
      </w:r>
      <w:ins w:id="472" w:author="Richard Halter" w:date="2010-07-30T09:41:00Z">
        <w:r w:rsidR="003951EF">
          <w:t>U</w:t>
        </w:r>
      </w:ins>
      <w:del w:id="473" w:author="Richard Halter" w:date="2010-07-30T09:41:00Z">
        <w:r w:rsidDel="003951EF">
          <w:delText>G</w:delText>
        </w:r>
      </w:del>
      <w:del w:id="474" w:author="Richard Halter" w:date="2010-08-11T15:55:00Z">
        <w:r w:rsidDel="00EF6251">
          <w:delText>UID</w:delText>
        </w:r>
      </w:del>
      <w:ins w:id="475" w:author="Richard Halter" w:date="2010-08-11T15:55:00Z">
        <w:r w:rsidR="00EF6251">
          <w:t>UUID</w:t>
        </w:r>
      </w:ins>
      <w:r>
        <w:t xml:space="preserve">s, see </w:t>
      </w:r>
      <w:hyperlink r:id="rId79" w:anchor="RFC4122" w:history="1">
        <w:r>
          <w:rPr>
            <w:rStyle w:val="Hyperlink"/>
          </w:rPr>
          <w:t>[RFC 4122]</w:t>
        </w:r>
      </w:hyperlink>
      <w:r>
        <w:t>.</w:t>
      </w:r>
    </w:p>
    <w:p w:rsidR="00FA6BC9" w:rsidRDefault="00FA6BC9" w:rsidP="00FA6BC9">
      <w:pPr>
        <w:pStyle w:val="Heading4"/>
      </w:pPr>
      <w:bookmarkStart w:id="476" w:name="MessageSecurity"/>
      <w:r>
        <w:t>3.3.6.3 Message Security</w:t>
      </w:r>
    </w:p>
    <w:p w:rsidR="00FA6BC9" w:rsidRDefault="00FA6BC9" w:rsidP="00FA6BC9">
      <w:pPr>
        <w:pStyle w:val="NormalWeb"/>
      </w:pPr>
      <w:commentRangeStart w:id="477"/>
      <w:r>
        <w:t>Because</w:t>
      </w:r>
      <w:commentRangeEnd w:id="477"/>
      <w:r w:rsidR="003951EF">
        <w:rPr>
          <w:rStyle w:val="CommentReference"/>
        </w:rPr>
        <w:commentReference w:id="477"/>
      </w:r>
      <w:r>
        <w:t xml:space="preserve"> of policy or legislation, providers of extremely sensitive data must never expose that data over an insecure channel. An insecure channel at delivery time is one whose levels of authentication (</w:t>
      </w:r>
      <w:r>
        <w:rPr>
          <w:rStyle w:val="HTMLCode"/>
        </w:rPr>
        <w:t>SIF_AuthenticationLevel</w:t>
      </w:r>
      <w:r>
        <w:t>) and data encryption (</w:t>
      </w:r>
      <w:r>
        <w:rPr>
          <w:rStyle w:val="HTMLCode"/>
        </w:rPr>
        <w:t>SIF_EncryptionLevel</w:t>
      </w:r>
      <w:r>
        <w:t xml:space="preserve">) fall below the values specified by the originating sender. Once the data is communicated to the ZIS, the originator of the message depends upon the ZIS to enforce the security levels requested and the ZIS must not deliver that message to recipient agents using an insecure channel. The originating agent requests the use of a secure channel at delivery time by incorporating a </w:t>
      </w:r>
      <w:r>
        <w:rPr>
          <w:rStyle w:val="HTMLCode"/>
        </w:rPr>
        <w:t>SIF_Security</w:t>
      </w:r>
      <w:r>
        <w:t xml:space="preserve"> element in the header of the message. The </w:t>
      </w:r>
      <w:r>
        <w:rPr>
          <w:rStyle w:val="HTMLCode"/>
        </w:rPr>
        <w:t>SIF_Security</w:t>
      </w:r>
      <w:r>
        <w:t xml:space="preserve"> element contains </w:t>
      </w:r>
      <w:r>
        <w:rPr>
          <w:rStyle w:val="HTMLCode"/>
        </w:rPr>
        <w:t>SIF_AuthenticationLevel</w:t>
      </w:r>
      <w:r>
        <w:t xml:space="preserve"> and </w:t>
      </w:r>
      <w:r>
        <w:rPr>
          <w:rStyle w:val="HTMLCode"/>
        </w:rPr>
        <w:t>SIF_EncryptionLevel</w:t>
      </w:r>
      <w:r>
        <w:t xml:space="preserve"> elements that define the minimum level of security a data transport channel must provide upon delivery. If a ZIS does not deliver a message due to insufficient security of the connection with a recipient agent, it is recommended that the ZIS log the inability to deliver the message due to security requirements.</w:t>
      </w:r>
    </w:p>
    <w:p w:rsidR="00FA6BC9" w:rsidRDefault="00FA6BC9" w:rsidP="00FA6BC9">
      <w:pPr>
        <w:pStyle w:val="NormalWeb"/>
      </w:pPr>
      <w:r>
        <w:t xml:space="preserve">The only SIF messages that currently originate with an agent and that are ultimately delivered to other agents are </w:t>
      </w:r>
      <w:r>
        <w:rPr>
          <w:rStyle w:val="HTMLCode"/>
        </w:rPr>
        <w:t>SIF_Request</w:t>
      </w:r>
      <w:r>
        <w:t xml:space="preserve">, </w:t>
      </w:r>
      <w:r>
        <w:rPr>
          <w:rStyle w:val="HTMLCode"/>
        </w:rPr>
        <w:t>SIF_Response</w:t>
      </w:r>
      <w:r>
        <w:t xml:space="preserve"> and </w:t>
      </w:r>
      <w:r>
        <w:rPr>
          <w:rStyle w:val="HTMLCode"/>
        </w:rPr>
        <w:t>SIF_Event</w:t>
      </w:r>
      <w:r>
        <w:t xml:space="preserve">. An originating agent may add a </w:t>
      </w:r>
      <w:r>
        <w:rPr>
          <w:rStyle w:val="HTMLCode"/>
        </w:rPr>
        <w:t>SIF_Security</w:t>
      </w:r>
      <w:r>
        <w:t xml:space="preserve"> element to all messages, but these three messages are the only ones where </w:t>
      </w:r>
      <w:r>
        <w:rPr>
          <w:rStyle w:val="HTMLCode"/>
        </w:rPr>
        <w:t>SIF_Security</w:t>
      </w:r>
      <w:r>
        <w:t xml:space="preserve"> will be examined and processed by the ZIS. </w:t>
      </w:r>
      <w:r>
        <w:rPr>
          <w:rStyle w:val="HTMLCode"/>
        </w:rPr>
        <w:t>SIF_Security</w:t>
      </w:r>
      <w:r>
        <w:t xml:space="preserve"> is used by an originating agent to specify the security requirements of the communication channel between the ZIS and any recipient agent at delivery time. The semantics of including the </w:t>
      </w:r>
      <w:r>
        <w:rPr>
          <w:rStyle w:val="HTMLCode"/>
        </w:rPr>
        <w:t>SIF_Security</w:t>
      </w:r>
      <w:r>
        <w:t xml:space="preserve"> element on messages other than </w:t>
      </w:r>
      <w:r>
        <w:rPr>
          <w:rStyle w:val="HTMLCode"/>
        </w:rPr>
        <w:t>SIF_Request</w:t>
      </w:r>
      <w:r>
        <w:t xml:space="preserve">, </w:t>
      </w:r>
      <w:r>
        <w:rPr>
          <w:rStyle w:val="HTMLCode"/>
        </w:rPr>
        <w:t>SIF_Response</w:t>
      </w:r>
      <w:r>
        <w:t xml:space="preserve"> and </w:t>
      </w:r>
      <w:r>
        <w:rPr>
          <w:rStyle w:val="HTMLCode"/>
        </w:rPr>
        <w:t>SIF_Event</w:t>
      </w:r>
      <w:r>
        <w:t xml:space="preserve"> are reserved for future versions of the specification.</w:t>
      </w:r>
    </w:p>
    <w:p w:rsidR="00FA6BC9" w:rsidRDefault="00FA6BC9" w:rsidP="00FA6BC9">
      <w:pPr>
        <w:pStyle w:val="NormalWeb"/>
      </w:pPr>
      <w:r>
        <w:t>The specification provides several levels of authentication and encryption protection.</w:t>
      </w:r>
    </w:p>
    <w:p w:rsidR="00FA6BC9" w:rsidRDefault="00FA6BC9" w:rsidP="00FA6BC9">
      <w:pPr>
        <w:pStyle w:val="Heading5"/>
      </w:pPr>
      <w:bookmarkStart w:id="478" w:name="SIF_AuthenticationLevel"/>
      <w:bookmarkEnd w:id="476"/>
      <w:r>
        <w:t xml:space="preserve">3.3.6.3.1 </w:t>
      </w:r>
      <w:commentRangeStart w:id="479"/>
      <w:r>
        <w:t>SIF</w:t>
      </w:r>
      <w:commentRangeEnd w:id="479"/>
      <w:r w:rsidR="00DA7AD0">
        <w:rPr>
          <w:rStyle w:val="CommentReference"/>
          <w:rFonts w:ascii="Times New Roman" w:eastAsia="Times New Roman" w:hAnsi="Times New Roman" w:cs="Times New Roman"/>
          <w:color w:val="auto"/>
        </w:rPr>
        <w:commentReference w:id="479"/>
      </w:r>
      <w:r>
        <w:t>_AuthenticationLevel</w:t>
      </w:r>
    </w:p>
    <w:p w:rsidR="00FA6BC9" w:rsidRDefault="00FA6BC9" w:rsidP="00FA6BC9">
      <w:pPr>
        <w:rPr>
          <w:b/>
          <w:bCs/>
          <w:color w:val="005696"/>
        </w:rPr>
      </w:pPr>
      <w:r>
        <w:rPr>
          <w:b/>
          <w:bCs/>
          <w:color w:val="005696"/>
        </w:rPr>
        <w:t xml:space="preserve">0 </w:t>
      </w:r>
    </w:p>
    <w:p w:rsidR="00FA6BC9" w:rsidRDefault="00FA6BC9" w:rsidP="00FA6BC9">
      <w:pPr>
        <w:ind w:left="720"/>
      </w:pPr>
      <w:r>
        <w:t xml:space="preserve">No authentication required and a valid certificate does not need to be presented. </w:t>
      </w:r>
    </w:p>
    <w:p w:rsidR="00FA6BC9" w:rsidRDefault="00FA6BC9" w:rsidP="00FA6BC9">
      <w:pPr>
        <w:rPr>
          <w:b/>
          <w:bCs/>
          <w:color w:val="005696"/>
        </w:rPr>
      </w:pPr>
      <w:r>
        <w:rPr>
          <w:b/>
          <w:bCs/>
          <w:color w:val="005696"/>
        </w:rPr>
        <w:t xml:space="preserve">1 </w:t>
      </w:r>
    </w:p>
    <w:p w:rsidR="00FA6BC9" w:rsidRDefault="00FA6BC9" w:rsidP="00FA6BC9">
      <w:pPr>
        <w:ind w:left="720"/>
      </w:pPr>
      <w:r>
        <w:t xml:space="preserve">A valid certificate must be presented. </w:t>
      </w:r>
    </w:p>
    <w:p w:rsidR="00FA6BC9" w:rsidRDefault="00FA6BC9" w:rsidP="00FA6BC9">
      <w:pPr>
        <w:rPr>
          <w:b/>
          <w:bCs/>
          <w:color w:val="005696"/>
        </w:rPr>
      </w:pPr>
      <w:r>
        <w:rPr>
          <w:b/>
          <w:bCs/>
          <w:color w:val="005696"/>
        </w:rPr>
        <w:t xml:space="preserve">2 </w:t>
      </w:r>
    </w:p>
    <w:p w:rsidR="00FA6BC9" w:rsidRDefault="00FA6BC9" w:rsidP="00FA6BC9">
      <w:pPr>
        <w:ind w:left="720"/>
      </w:pPr>
      <w:r>
        <w:t xml:space="preserve">A valid certificate from a trusted certificate authority must be presented. </w:t>
      </w:r>
    </w:p>
    <w:p w:rsidR="00FA6BC9" w:rsidRDefault="00FA6BC9" w:rsidP="00FA6BC9">
      <w:pPr>
        <w:rPr>
          <w:b/>
          <w:bCs/>
          <w:color w:val="005696"/>
        </w:rPr>
      </w:pPr>
      <w:r>
        <w:rPr>
          <w:b/>
          <w:bCs/>
          <w:color w:val="005696"/>
        </w:rPr>
        <w:t xml:space="preserve">3 </w:t>
      </w:r>
    </w:p>
    <w:p w:rsidR="00FA6BC9" w:rsidRDefault="00FA6BC9" w:rsidP="00FA6BC9">
      <w:pPr>
        <w:ind w:left="720"/>
      </w:pPr>
      <w:r>
        <w:t xml:space="preserve">A valid certificate from a trusted certificate authority must be presented and the CN field of the certificate's Subject entry must match the host sending the certificate. </w:t>
      </w:r>
    </w:p>
    <w:p w:rsidR="00FA6BC9" w:rsidRDefault="00FA6BC9" w:rsidP="00FA6BC9">
      <w:pPr>
        <w:pStyle w:val="NormalWeb"/>
      </w:pPr>
      <w:r>
        <w:t xml:space="preserve">The CN field is more commonly known as the "Common Name" field. </w:t>
      </w:r>
      <w:r>
        <w:rPr>
          <w:rStyle w:val="HTMLCode"/>
        </w:rPr>
        <w:t>SIF_AuthenticationLevel</w:t>
      </w:r>
      <w:r>
        <w:t> </w:t>
      </w:r>
      <w:r>
        <w:rPr>
          <w:rStyle w:val="HTMLCode"/>
        </w:rPr>
        <w:t>3</w:t>
      </w:r>
      <w:r>
        <w:t xml:space="preserve"> requires that the CN contents match the host where the message was originated. For instance, a CN entry could be "sifinfo.org" or perhaps "207.95.37.30". If a ZIS at SifInfo.org (IP address 207.95.37.30) contacts an agent at </w:t>
      </w:r>
      <w:r>
        <w:lastRenderedPageBreak/>
        <w:t xml:space="preserve">MyAgent.sifinfo.org, the agent's SIF HTTPS transport layer can look at the CN entry in the certificate that was presented by the ZIS and compare it to the actual IP address of the ZIS. </w:t>
      </w:r>
      <w:r>
        <w:rPr>
          <w:rStyle w:val="HTMLCode"/>
        </w:rPr>
        <w:t>SIF_AuthenticationLevel</w:t>
      </w:r>
      <w:r>
        <w:t> </w:t>
      </w:r>
      <w:r>
        <w:rPr>
          <w:rStyle w:val="HTMLCode"/>
        </w:rPr>
        <w:t>3</w:t>
      </w:r>
      <w:r>
        <w:t xml:space="preserve"> ensures that not only a valid and trusted certificate was presented but that the agent is actually communicating to the ZIS located at the IP address referenced in the certificate.</w:t>
      </w:r>
    </w:p>
    <w:p w:rsidR="00FA6BC9" w:rsidRDefault="00FA6BC9" w:rsidP="00FA6BC9">
      <w:pPr>
        <w:pStyle w:val="NormalWeb"/>
      </w:pPr>
      <w:r>
        <w:t>Because security is a cornerstone of the SIF specification, it is recommended that all ZIS and Agent implementations support client authentication as well as server authentication. When client authentication is being used, the connection first authenticates the server (the party that is being contacted) and if the authentication was successful, the server will request that the client present its certificate for authentication. In this manner, both the ZIS and the agent confirm that they are communicating with the proper parties.</w:t>
      </w:r>
    </w:p>
    <w:p w:rsidR="00FA6BC9" w:rsidRDefault="00FA6BC9" w:rsidP="00FA6BC9">
      <w:pPr>
        <w:pStyle w:val="NormalWeb"/>
      </w:pPr>
      <w:r>
        <w:t xml:space="preserve">Since client authentication is not universally available in all </w:t>
      </w:r>
      <w:commentRangeStart w:id="480"/>
      <w:r>
        <w:t>SIF</w:t>
      </w:r>
      <w:commentRangeEnd w:id="480"/>
      <w:r w:rsidR="00DA7AD0">
        <w:rPr>
          <w:rStyle w:val="CommentReference"/>
        </w:rPr>
        <w:commentReference w:id="480"/>
      </w:r>
      <w:r>
        <w:t xml:space="preserve"> HTTPS implementations, client authentication is only recommended. The need for client authentication is reduced somewhat by using asynchronous message delivery (Push mode) since the ZIS and the agent are both server type applications and will authenticate each other. The need for client authentication is greater for those agents polling for messages (Pull mode) because the ZIS never has to initiate contact with the agent.</w:t>
      </w:r>
    </w:p>
    <w:p w:rsidR="00FA6BC9" w:rsidRDefault="00FA6BC9" w:rsidP="00FA6BC9">
      <w:pPr>
        <w:pStyle w:val="Heading5"/>
      </w:pPr>
      <w:bookmarkStart w:id="481" w:name="SIF_EncryptionLevel"/>
      <w:bookmarkEnd w:id="478"/>
      <w:r>
        <w:t>3.3.6.3.2 SIF_EncryptionLevel</w:t>
      </w:r>
    </w:p>
    <w:p w:rsidR="00FA6BC9" w:rsidRDefault="00FA6BC9" w:rsidP="00FA6BC9">
      <w:pPr>
        <w:rPr>
          <w:b/>
          <w:bCs/>
          <w:color w:val="005696"/>
        </w:rPr>
      </w:pPr>
      <w:r>
        <w:rPr>
          <w:b/>
          <w:bCs/>
          <w:color w:val="005696"/>
        </w:rPr>
        <w:t xml:space="preserve">0 </w:t>
      </w:r>
    </w:p>
    <w:p w:rsidR="00FA6BC9" w:rsidRDefault="00FA6BC9" w:rsidP="00FA6BC9">
      <w:pPr>
        <w:ind w:left="720"/>
      </w:pPr>
      <w:r>
        <w:t xml:space="preserve">No encryption required </w:t>
      </w:r>
    </w:p>
    <w:p w:rsidR="00FA6BC9" w:rsidRDefault="00FA6BC9" w:rsidP="00FA6BC9">
      <w:pPr>
        <w:rPr>
          <w:b/>
          <w:bCs/>
          <w:color w:val="005696"/>
        </w:rPr>
      </w:pPr>
      <w:r>
        <w:rPr>
          <w:b/>
          <w:bCs/>
          <w:color w:val="005696"/>
        </w:rPr>
        <w:t xml:space="preserve">1 </w:t>
      </w:r>
    </w:p>
    <w:p w:rsidR="00FA6BC9" w:rsidRDefault="00FA6BC9" w:rsidP="00FA6BC9">
      <w:pPr>
        <w:ind w:left="720"/>
      </w:pPr>
      <w:r>
        <w:t xml:space="preserve">Symmetric key length of at least 40 bits is to be used </w:t>
      </w:r>
    </w:p>
    <w:p w:rsidR="00FA6BC9" w:rsidRDefault="00FA6BC9" w:rsidP="00FA6BC9">
      <w:pPr>
        <w:rPr>
          <w:b/>
          <w:bCs/>
          <w:color w:val="005696"/>
        </w:rPr>
      </w:pPr>
      <w:r>
        <w:rPr>
          <w:b/>
          <w:bCs/>
          <w:color w:val="005696"/>
        </w:rPr>
        <w:t xml:space="preserve">2 </w:t>
      </w:r>
    </w:p>
    <w:p w:rsidR="00FA6BC9" w:rsidRDefault="00FA6BC9" w:rsidP="00FA6BC9">
      <w:pPr>
        <w:ind w:left="720"/>
      </w:pPr>
      <w:r>
        <w:t xml:space="preserve">Symmetric key length of at least 56 bits is to be used </w:t>
      </w:r>
    </w:p>
    <w:p w:rsidR="00FA6BC9" w:rsidRDefault="00FA6BC9" w:rsidP="00FA6BC9">
      <w:pPr>
        <w:rPr>
          <w:b/>
          <w:bCs/>
          <w:color w:val="005696"/>
        </w:rPr>
      </w:pPr>
      <w:r>
        <w:rPr>
          <w:b/>
          <w:bCs/>
          <w:color w:val="005696"/>
        </w:rPr>
        <w:t xml:space="preserve">3 </w:t>
      </w:r>
    </w:p>
    <w:p w:rsidR="00FA6BC9" w:rsidRDefault="00FA6BC9" w:rsidP="00FA6BC9">
      <w:pPr>
        <w:ind w:left="720"/>
      </w:pPr>
      <w:r>
        <w:t xml:space="preserve">Symmetric key length of at least 80 bits is to be used </w:t>
      </w:r>
    </w:p>
    <w:p w:rsidR="00FA6BC9" w:rsidRDefault="00FA6BC9" w:rsidP="00FA6BC9">
      <w:pPr>
        <w:rPr>
          <w:b/>
          <w:bCs/>
          <w:color w:val="005696"/>
        </w:rPr>
      </w:pPr>
      <w:r>
        <w:rPr>
          <w:b/>
          <w:bCs/>
          <w:color w:val="005696"/>
        </w:rPr>
        <w:t xml:space="preserve">4 </w:t>
      </w:r>
    </w:p>
    <w:p w:rsidR="00FA6BC9" w:rsidRDefault="00FA6BC9" w:rsidP="00FA6BC9">
      <w:pPr>
        <w:ind w:left="720"/>
      </w:pPr>
      <w:r>
        <w:t xml:space="preserve">Symmetric key length of at least 128 bits is to be used </w:t>
      </w:r>
    </w:p>
    <w:p w:rsidR="00F42FBC" w:rsidRDefault="00FA6BC9" w:rsidP="00FA6BC9">
      <w:pPr>
        <w:pStyle w:val="NormalWeb"/>
        <w:rPr>
          <w:ins w:id="482" w:author="Richard Halter" w:date="2010-07-30T10:22:00Z"/>
        </w:rPr>
      </w:pPr>
      <w:r>
        <w:t xml:space="preserve">If a </w:t>
      </w:r>
      <w:r>
        <w:rPr>
          <w:rStyle w:val="HTMLCode"/>
        </w:rPr>
        <w:t>SIF_Request</w:t>
      </w:r>
      <w:r>
        <w:t xml:space="preserve">, </w:t>
      </w:r>
      <w:r>
        <w:rPr>
          <w:rStyle w:val="HTMLCode"/>
        </w:rPr>
        <w:t>SIF_Response</w:t>
      </w:r>
      <w:r>
        <w:t xml:space="preserve"> or </w:t>
      </w:r>
      <w:r>
        <w:rPr>
          <w:rStyle w:val="HTMLCode"/>
        </w:rPr>
        <w:t>SIF_Event</w:t>
      </w:r>
      <w:r>
        <w:t xml:space="preserve"> is received by the ZIS that does not contain a </w:t>
      </w:r>
      <w:r>
        <w:rPr>
          <w:rStyle w:val="HTMLCode"/>
        </w:rPr>
        <w:t>SIF_Security</w:t>
      </w:r>
      <w:r>
        <w:t xml:space="preserve"> element, the ZIS assigns the lowest level (</w:t>
      </w:r>
      <w:r>
        <w:rPr>
          <w:rStyle w:val="HTMLCode"/>
        </w:rPr>
        <w:t>0</w:t>
      </w:r>
      <w:r>
        <w:t xml:space="preserve">) to both the </w:t>
      </w:r>
      <w:r>
        <w:rPr>
          <w:rStyle w:val="HTMLCode"/>
        </w:rPr>
        <w:t>SIF_AuthenticationLevel</w:t>
      </w:r>
      <w:r>
        <w:t xml:space="preserve"> and </w:t>
      </w:r>
      <w:r>
        <w:rPr>
          <w:rStyle w:val="HTMLCode"/>
        </w:rPr>
        <w:t>SIF_EncryptionLevel</w:t>
      </w:r>
      <w:ins w:id="483" w:author="Richard Halter" w:date="2010-07-30T10:21:00Z">
        <w:r w:rsidR="00F42FBC">
          <w:rPr>
            <w:rStyle w:val="HTMLCode"/>
          </w:rPr>
          <w:t>.</w:t>
        </w:r>
      </w:ins>
      <w:del w:id="484" w:author="Richard Halter" w:date="2010-07-30T10:21:00Z">
        <w:r w:rsidDel="00F42FBC">
          <w:delText xml:space="preserve"> requirements for the message,</w:delText>
        </w:r>
      </w:del>
      <w:r>
        <w:t xml:space="preserve"> </w:t>
      </w:r>
      <w:del w:id="485" w:author="Richard Halter" w:date="2010-07-30T10:21:00Z">
        <w:r w:rsidDel="00F42FBC">
          <w:delText>unless a</w:delText>
        </w:r>
      </w:del>
      <w:ins w:id="486" w:author="Richard Halter" w:date="2010-07-30T10:21:00Z">
        <w:r w:rsidR="00F42FBC">
          <w:t>A</w:t>
        </w:r>
      </w:ins>
      <w:r>
        <w:t xml:space="preserve"> Zone administrator </w:t>
      </w:r>
      <w:del w:id="487" w:author="Richard Halter" w:date="2010-07-30T10:22:00Z">
        <w:r w:rsidDel="00F42FBC">
          <w:delText xml:space="preserve">has </w:delText>
        </w:r>
      </w:del>
      <w:ins w:id="488" w:author="Richard Halter" w:date="2010-07-30T10:22:00Z">
        <w:r w:rsidR="00F42FBC">
          <w:t xml:space="preserve">can </w:t>
        </w:r>
      </w:ins>
      <w:r>
        <w:t>configure</w:t>
      </w:r>
      <w:del w:id="489" w:author="Richard Halter" w:date="2010-07-30T10:22:00Z">
        <w:r w:rsidDel="00F42FBC">
          <w:delText>d</w:delText>
        </w:r>
      </w:del>
      <w:ins w:id="490" w:author="Richard Halter" w:date="2010-07-30T10:22:00Z">
        <w:r w:rsidR="00F42FBC">
          <w:t xml:space="preserve"> the ZIS to a </w:t>
        </w:r>
      </w:ins>
      <w:r>
        <w:t xml:space="preserve"> higher minimum encryption and authentication levels for the Zone. </w:t>
      </w:r>
    </w:p>
    <w:p w:rsidR="00FA6BC9" w:rsidRDefault="00F42FBC" w:rsidP="00FA6BC9">
      <w:pPr>
        <w:pStyle w:val="NormalWeb"/>
      </w:pPr>
      <w:commentRangeStart w:id="491"/>
      <w:ins w:id="492" w:author="Richard Halter" w:date="2010-07-30T10:26:00Z">
        <w:r>
          <w:t>The</w:t>
        </w:r>
      </w:ins>
      <w:commentRangeEnd w:id="491"/>
      <w:ins w:id="493" w:author="Richard Halter" w:date="2010-07-30T10:28:00Z">
        <w:r>
          <w:rPr>
            <w:rStyle w:val="CommentReference"/>
          </w:rPr>
          <w:commentReference w:id="491"/>
        </w:r>
      </w:ins>
      <w:ins w:id="494" w:author="Richard Halter" w:date="2010-07-30T10:26:00Z">
        <w:r>
          <w:t xml:space="preserve"> receiving agent must have registered to receive either the minimum level set by the administrator and/or the level published in the message.  </w:t>
        </w:r>
      </w:ins>
      <w:r w:rsidR="00FA6BC9">
        <w:t>This means that the ZIS may distribute this message to any agent that has registered with the ZIS subject to the access control security provisions in place for the zone.</w:t>
      </w:r>
    </w:p>
    <w:p w:rsidR="00FA6BC9" w:rsidRDefault="00FA6BC9" w:rsidP="00FA6BC9">
      <w:pPr>
        <w:pStyle w:val="NormalWeb"/>
      </w:pPr>
      <w:r>
        <w:t xml:space="preserve">The lack of a </w:t>
      </w:r>
      <w:r>
        <w:rPr>
          <w:rStyle w:val="HTMLCode"/>
        </w:rPr>
        <w:t>SIF_Security</w:t>
      </w:r>
      <w:r>
        <w:t xml:space="preserve"> element does not mean that the message will be transported in an insecure manner. Recipient agents communicating with the ZIS over secure channels will receive the message in a secure manner, consistent with the connection. </w:t>
      </w:r>
      <w:r>
        <w:lastRenderedPageBreak/>
        <w:t xml:space="preserve">Omitting the </w:t>
      </w:r>
      <w:r>
        <w:rPr>
          <w:rStyle w:val="HTMLCode"/>
        </w:rPr>
        <w:t>SIF_Security</w:t>
      </w:r>
      <w:r>
        <w:t xml:space="preserve"> element simply allows for those agents that communicate over insecure channels to receive </w:t>
      </w:r>
      <w:del w:id="495" w:author="Richard Halter" w:date="2010-07-30T10:28:00Z">
        <w:r w:rsidDel="00F42FBC">
          <w:delText xml:space="preserve">the </w:delText>
        </w:r>
      </w:del>
      <w:ins w:id="496" w:author="Richard Halter" w:date="2010-07-30T10:29:00Z">
        <w:r w:rsidR="00F42FBC">
          <w:t xml:space="preserve">insecure </w:t>
        </w:r>
      </w:ins>
      <w:r>
        <w:t>message</w:t>
      </w:r>
      <w:ins w:id="497" w:author="Richard Halter" w:date="2010-07-30T10:28:00Z">
        <w:r w:rsidR="00F42FBC">
          <w:t>s</w:t>
        </w:r>
      </w:ins>
      <w:ins w:id="498" w:author="Richard Halter" w:date="2010-07-30T10:29:00Z">
        <w:r w:rsidR="00F42FBC">
          <w:t>.</w:t>
        </w:r>
      </w:ins>
      <w:del w:id="499" w:author="Richard Halter" w:date="2010-07-30T10:28:00Z">
        <w:r w:rsidDel="00F42FBC">
          <w:delText>,</w:delText>
        </w:r>
      </w:del>
      <w:r>
        <w:t xml:space="preserve"> </w:t>
      </w:r>
      <w:ins w:id="500" w:author="Richard Halter" w:date="2010-07-30T10:29:00Z">
        <w:r w:rsidR="00F42FBC">
          <w:t xml:space="preserve">The ZIS administrator needs to configure the zone </w:t>
        </w:r>
      </w:ins>
      <w:del w:id="501" w:author="Richard Halter" w:date="2010-07-30T10:29:00Z">
        <w:r w:rsidDel="00F42FBC">
          <w:delText xml:space="preserve">should a zone allow </w:delText>
        </w:r>
      </w:del>
      <w:r>
        <w:t xml:space="preserve">for insecure channels. </w:t>
      </w:r>
      <w:commentRangeStart w:id="502"/>
      <w:r>
        <w:t>A</w:t>
      </w:r>
      <w:commentRangeEnd w:id="502"/>
      <w:r w:rsidR="00F42FBC">
        <w:rPr>
          <w:rStyle w:val="CommentReference"/>
        </w:rPr>
        <w:commentReference w:id="502"/>
      </w:r>
      <w:r>
        <w:t xml:space="preserve"> zone administrator can prevent messages without </w:t>
      </w:r>
      <w:r>
        <w:rPr>
          <w:rStyle w:val="HTMLCode"/>
        </w:rPr>
        <w:t>SIF_Security</w:t>
      </w:r>
      <w:r>
        <w:t xml:space="preserve"> elements being communicated over insecure channels by configuring the ZIS and agents in the zone such that a minimum security level is maintained, below which communication is impossible.</w:t>
      </w:r>
    </w:p>
    <w:p w:rsidR="00FA6BC9" w:rsidRDefault="00FA6BC9" w:rsidP="00FA6BC9">
      <w:pPr>
        <w:pStyle w:val="NormalWeb"/>
      </w:pPr>
      <w:r>
        <w:t>For ZIS and agent implementations that support communication protocols or transport implementations where the security of a channel cannot be determined at delivery time, it is recommended that the zone administrator configure the ZIS and agents in the zone such that a minimum security level is maintained, below which insecure connections cannot be established.</w:t>
      </w:r>
    </w:p>
    <w:p w:rsidR="00FA6BC9" w:rsidRDefault="00FA6BC9" w:rsidP="00FA6BC9">
      <w:pPr>
        <w:pStyle w:val="Heading5"/>
      </w:pPr>
      <w:bookmarkStart w:id="503" w:name="NotesOnSIF_AuthenticationLevel"/>
      <w:bookmarkEnd w:id="481"/>
      <w:r>
        <w:t>3.3.6.3.3 Notes on SIF_AuthenticationLevel</w:t>
      </w:r>
    </w:p>
    <w:p w:rsidR="00FA6BC9" w:rsidRDefault="00FA6BC9" w:rsidP="00FA6BC9">
      <w:pPr>
        <w:pStyle w:val="NormalWeb"/>
      </w:pPr>
      <w:commentRangeStart w:id="504"/>
      <w:r>
        <w:t>If</w:t>
      </w:r>
      <w:commentRangeEnd w:id="504"/>
      <w:r w:rsidR="009C6703">
        <w:rPr>
          <w:rStyle w:val="CommentReference"/>
        </w:rPr>
        <w:commentReference w:id="504"/>
      </w:r>
      <w:r>
        <w:t xml:space="preserve"> authentication based on certificates is being used, care needs to be given to determine if Level 2 (anonymous certificates) will provide the necessary level of protection. With Level 2 authentication, it is possible to use a web browser to make secure connections to the ZIS using the certificates that are built into the browser. This level of authentication is what is used by almost all Internet transactions (stock trading, shopping, financial, etc.). Level 2 does expose the user to a risk of a "man-in-the-middle" attack that can't occur using Level 3 authentication.</w:t>
      </w:r>
    </w:p>
    <w:p w:rsidR="00FA6BC9" w:rsidRDefault="00FA6BC9" w:rsidP="00FA6BC9">
      <w:pPr>
        <w:pStyle w:val="NormalWeb"/>
      </w:pPr>
      <w:r>
        <w:t>Level 3 mandates that a certificate issued by a trusted authority, (i.e. school district), be installed in the web browser before the browser will be able to connect to the ZIS. This may place unnecessary burdens on the client especially if it is likely that authorized users may wish to connect to the ZIS using a variety of browsers.</w:t>
      </w:r>
    </w:p>
    <w:p w:rsidR="00FA6BC9" w:rsidRDefault="00FA6BC9" w:rsidP="00FA6BC9">
      <w:pPr>
        <w:pStyle w:val="Heading5"/>
      </w:pPr>
      <w:bookmarkStart w:id="505" w:name="NotesOnSIF_EncryptionLevel"/>
      <w:bookmarkEnd w:id="503"/>
      <w:r>
        <w:t>3.3.6.3.4 Notes on SIF_EncryptionLevel</w:t>
      </w:r>
    </w:p>
    <w:p w:rsidR="009C6703" w:rsidRPr="009C6703" w:rsidRDefault="009C6703" w:rsidP="00FA6BC9">
      <w:pPr>
        <w:pStyle w:val="NormalWeb"/>
        <w:rPr>
          <w:ins w:id="506" w:author="Richard Halter" w:date="2010-07-30T10:40:00Z"/>
          <w:b/>
        </w:rPr>
      </w:pPr>
      <w:ins w:id="507" w:author="Richard Halter" w:date="2010-07-30T10:40:00Z">
        <w:r w:rsidRPr="009C6703">
          <w:rPr>
            <w:b/>
          </w:rPr>
          <w:t>Export Limitations</w:t>
        </w:r>
      </w:ins>
    </w:p>
    <w:p w:rsidR="00FA6BC9" w:rsidRDefault="00FA6BC9" w:rsidP="00FA6BC9">
      <w:pPr>
        <w:pStyle w:val="NormalWeb"/>
      </w:pPr>
      <w:del w:id="508" w:author="Richard Halter" w:date="2010-07-30T10:39:00Z">
        <w:r w:rsidDel="009C6703">
          <w:delText xml:space="preserve">Weaknesses in a cipher algorithm aside, </w:delText>
        </w:r>
      </w:del>
      <w:ins w:id="509" w:author="Richard Halter" w:date="2010-07-30T10:39:00Z">
        <w:r w:rsidR="009C6703">
          <w:t>T</w:t>
        </w:r>
      </w:ins>
      <w:del w:id="510" w:author="Richard Halter" w:date="2010-07-30T10:39:00Z">
        <w:r w:rsidDel="009C6703">
          <w:delText>t</w:delText>
        </w:r>
      </w:del>
      <w:r>
        <w:t xml:space="preserve">he major governing factor as to the strength of data encryption is the length of the cipher key. </w:t>
      </w:r>
      <w:del w:id="511" w:author="Richard Halter" w:date="2010-07-30T10:39:00Z">
        <w:r w:rsidDel="009C6703">
          <w:delText>Thus a</w:delText>
        </w:r>
      </w:del>
      <w:ins w:id="512" w:author="Richard Halter" w:date="2010-07-30T10:39:00Z">
        <w:r w:rsidR="009C6703">
          <w:t>A</w:t>
        </w:r>
      </w:ins>
      <w:r>
        <w:t xml:space="preserve"> 128-bit implementation typically provides stronger encryption than an 80-bit implementation. </w:t>
      </w:r>
      <w:commentRangeStart w:id="513"/>
      <w:r>
        <w:t>Please</w:t>
      </w:r>
      <w:commentRangeEnd w:id="513"/>
      <w:r w:rsidR="003F112A">
        <w:rPr>
          <w:rStyle w:val="CommentReference"/>
        </w:rPr>
        <w:commentReference w:id="513"/>
      </w:r>
      <w:r>
        <w:t xml:space="preserve"> note that support of some SIF encryption levels may be subject to export control, limiting distribution of all levels in all countries </w:t>
      </w:r>
      <w:bookmarkEnd w:id="505"/>
      <w:r w:rsidR="004A4768">
        <w:fldChar w:fldCharType="begin"/>
      </w:r>
      <w:r>
        <w:instrText xml:space="preserve"> HYPERLINK "http://specification.sifinfo.org/Implementation/2.4/References.html" \l "EXPORT" </w:instrText>
      </w:r>
      <w:r w:rsidR="004A4768">
        <w:fldChar w:fldCharType="separate"/>
      </w:r>
      <w:r>
        <w:rPr>
          <w:rStyle w:val="Hyperlink"/>
        </w:rPr>
        <w:t>[EXPORT]</w:t>
      </w:r>
      <w:r w:rsidR="004A4768">
        <w:fldChar w:fldCharType="end"/>
      </w:r>
      <w:r>
        <w:t>.</w:t>
      </w:r>
    </w:p>
    <w:p w:rsidR="009C6703" w:rsidRPr="009C6703" w:rsidRDefault="009C6703" w:rsidP="00FA6BC9">
      <w:pPr>
        <w:pStyle w:val="NormalWeb"/>
        <w:rPr>
          <w:ins w:id="514" w:author="Richard Halter" w:date="2010-07-30T10:40:00Z"/>
          <w:b/>
        </w:rPr>
      </w:pPr>
      <w:ins w:id="515" w:author="Richard Halter" w:date="2010-07-30T10:40:00Z">
        <w:r w:rsidRPr="009C6703">
          <w:rPr>
            <w:b/>
          </w:rPr>
          <w:t>Cipher Algorithms</w:t>
        </w:r>
      </w:ins>
    </w:p>
    <w:p w:rsidR="00FA6BC9" w:rsidRDefault="00FA6BC9" w:rsidP="00FA6BC9">
      <w:pPr>
        <w:pStyle w:val="NormalWeb"/>
      </w:pPr>
      <w:r>
        <w:t>There are also two main types of cipher algorithms. The first is called a symmetric cipher, which uses the same key to encrypt and decrypt the data. The second type is called public-key cipher, which depends upon using a private key of the sender along with the public key of the receiver. Because of the nature of public-key ciphers, a larger number of bits must be used to achieve a comparable level of encryption strength.</w:t>
      </w:r>
    </w:p>
    <w:p w:rsidR="00FA6BC9" w:rsidRDefault="00FA6BC9" w:rsidP="00FA6BC9">
      <w:pPr>
        <w:pStyle w:val="NormalWeb"/>
      </w:pPr>
      <w:r>
        <w:lastRenderedPageBreak/>
        <w:t xml:space="preserve">The </w:t>
      </w:r>
      <w:r>
        <w:rPr>
          <w:rStyle w:val="HTMLCode"/>
        </w:rPr>
        <w:t>SIF_EncryptionLevel</w:t>
      </w:r>
      <w:r>
        <w:t xml:space="preserve"> bit sizes are based on symmetric ciphers. A table that lists the equivalent key length for a public-key cipher is listed below.</w:t>
      </w:r>
    </w:p>
    <w:tbl>
      <w:tblPr>
        <w:tblW w:w="0" w:type="auto"/>
        <w:tblCellMar>
          <w:top w:w="15" w:type="dxa"/>
          <w:left w:w="15" w:type="dxa"/>
          <w:bottom w:w="15" w:type="dxa"/>
          <w:right w:w="15" w:type="dxa"/>
        </w:tblCellMar>
        <w:tblLook w:val="04A0"/>
      </w:tblPr>
      <w:tblGrid>
        <w:gridCol w:w="1621"/>
        <w:gridCol w:w="1208"/>
        <w:gridCol w:w="590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516" w:name="Table336341KeyLengths"/>
            <w:r>
              <w:rPr>
                <w:b/>
                <w:bCs/>
                <w:color w:val="FFFFFF"/>
              </w:rPr>
              <w:t>Symmetric Key Length</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Public Key Length</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Strength</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40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256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Very weak, not recommended except for very minimal protection (i.e. prevents casual snooping but can be broken in minutes by knowledgeable attackers).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64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512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Weak. The current U.S. "standard" has been bumped up to 64 bits from 56 bits but the key length is still weak for sensitive data.</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80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768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Moderate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128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2048 bits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Strong, recommended for Internet</w:t>
            </w:r>
          </w:p>
        </w:tc>
      </w:tr>
    </w:tbl>
    <w:p w:rsidR="00FA6BC9" w:rsidRDefault="00FA6BC9" w:rsidP="00FA6BC9">
      <w:r>
        <w:rPr>
          <w:rStyle w:val="Caption1"/>
        </w:rPr>
        <w:t>Table 3.3.6.3.4-1: Key Lengths</w:t>
      </w:r>
      <w:r>
        <w:t xml:space="preserve"> </w:t>
      </w:r>
    </w:p>
    <w:p w:rsidR="00FA6BC9" w:rsidRDefault="00FA6BC9" w:rsidP="00FA6BC9">
      <w:pPr>
        <w:pStyle w:val="NormalWeb"/>
      </w:pPr>
      <w:r>
        <w:t xml:space="preserve">For more information regarding this topic, please refer to Chapter 7 of </w:t>
      </w:r>
      <w:bookmarkEnd w:id="516"/>
      <w:r w:rsidR="004A4768">
        <w:fldChar w:fldCharType="begin"/>
      </w:r>
      <w:r>
        <w:instrText xml:space="preserve"> HYPERLINK "http://specification.sifinfo.org/Implementation/2.4/References.html" \l "Schneier" </w:instrText>
      </w:r>
      <w:r w:rsidR="004A4768">
        <w:fldChar w:fldCharType="separate"/>
      </w:r>
      <w:r>
        <w:rPr>
          <w:rStyle w:val="Hyperlink"/>
        </w:rPr>
        <w:t>[Schneier]</w:t>
      </w:r>
      <w:r w:rsidR="004A4768">
        <w:fldChar w:fldCharType="end"/>
      </w:r>
      <w:r>
        <w:t>.</w:t>
      </w:r>
    </w:p>
    <w:p w:rsidR="00FA6BC9" w:rsidRDefault="00FA6BC9" w:rsidP="00FA6BC9">
      <w:pPr>
        <w:pStyle w:val="Heading4"/>
      </w:pPr>
      <w:bookmarkStart w:id="517" w:name="MessageRobustness"/>
      <w:r>
        <w:t>3.3.6.4 Message Robustness</w:t>
      </w:r>
    </w:p>
    <w:p w:rsidR="00FA6BC9" w:rsidRDefault="00FA6BC9" w:rsidP="00FA6BC9">
      <w:pPr>
        <w:pStyle w:val="NormalWeb"/>
      </w:pPr>
      <w:r>
        <w:t xml:space="preserve">It is important for SIF to guarantee message delivery no matter what happens during delivery of a message, including an unexpected network breakdown or system crash. </w:t>
      </w:r>
      <w:commentRangeStart w:id="518"/>
      <w:r>
        <w:t>This</w:t>
      </w:r>
      <w:commentRangeEnd w:id="518"/>
      <w:r w:rsidR="00633F13">
        <w:rPr>
          <w:rStyle w:val="CommentReference"/>
        </w:rPr>
        <w:commentReference w:id="518"/>
      </w:r>
      <w:r>
        <w:t xml:space="preserve"> requires that each agent and ZIS save each message in permanent storage. At delivery time it is </w:t>
      </w:r>
      <w:del w:id="519" w:author="Richard Halter" w:date="2010-07-30T10:42:00Z">
        <w:r w:rsidDel="00633F13">
          <w:delText xml:space="preserve">also </w:delText>
        </w:r>
      </w:del>
      <w:r>
        <w:t xml:space="preserve">possible, however, for a ZIS to be prohibited from delivering a message due to security requirements requested by originating agents for individual messages. If this occurs, it is recommended that ZIS implementations discard the affected message so that delivery of other messages may proceed. If the ZIS does discard the message,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the original message. In addition, it is recommended that the ZIS log the delivery failure to its own log. </w:t>
      </w:r>
    </w:p>
    <w:p w:rsidR="00FA6BC9" w:rsidRDefault="00FA6BC9" w:rsidP="00FA6BC9">
      <w:pPr>
        <w:pStyle w:val="NormalWeb"/>
      </w:pPr>
      <w:r>
        <w:t>When a message is delivered under normal circumstances by a ZIS, an agent will return an "</w:t>
      </w:r>
      <w:commentRangeStart w:id="520"/>
      <w:r>
        <w:t>Immediate</w:t>
      </w:r>
      <w:commentRangeEnd w:id="520"/>
      <w:r w:rsidR="00633F13">
        <w:rPr>
          <w:rStyle w:val="CommentReference"/>
        </w:rPr>
        <w:commentReference w:id="520"/>
      </w:r>
      <w:r>
        <w:t xml:space="preserve">" </w:t>
      </w:r>
      <w:r>
        <w:rPr>
          <w:rStyle w:val="HTMLCode"/>
        </w:rPr>
        <w:t>SIF_Ack</w:t>
      </w:r>
      <w:r>
        <w:t xml:space="preserve"> or a </w:t>
      </w:r>
      <w:r>
        <w:rPr>
          <w:rStyle w:val="HTMLCode"/>
        </w:rPr>
        <w:t>SIF_Ack</w:t>
      </w:r>
      <w:r>
        <w:t xml:space="preserve"> with any applicable error condition, signaling the ZIS that it may delete the message from permanent storage. In the case of events, agents may also return an "Intermediate" </w:t>
      </w:r>
      <w:r>
        <w:rPr>
          <w:rStyle w:val="HTMLCode"/>
        </w:rPr>
        <w:t>SIF_Ack</w:t>
      </w:r>
      <w:r>
        <w:t xml:space="preserve"> to invoke Selective Message Blocking (SMB). In that case, the ZIS will not delete the current </w:t>
      </w:r>
      <w:r>
        <w:rPr>
          <w:rStyle w:val="HTMLCode"/>
        </w:rPr>
        <w:t>SIF_Event</w:t>
      </w:r>
      <w:r>
        <w:t xml:space="preserve"> from permanent storage until the agent sends a "Final" </w:t>
      </w:r>
      <w:r>
        <w:rPr>
          <w:rStyle w:val="HTMLCode"/>
        </w:rPr>
        <w:t>SIF_Ack</w:t>
      </w:r>
      <w:r>
        <w:t xml:space="preserve"> to the ZIS.</w:t>
      </w:r>
    </w:p>
    <w:p w:rsidR="00FA6BC9" w:rsidRDefault="00FA6BC9" w:rsidP="00FA6BC9">
      <w:pPr>
        <w:pStyle w:val="NormalWeb"/>
      </w:pPr>
      <w:r>
        <w:t xml:space="preserve">When a message is sent to the ZIS under normal circumstances by an agent, the ZIS returns a successful </w:t>
      </w:r>
      <w:r>
        <w:rPr>
          <w:rStyle w:val="HTMLCode"/>
        </w:rPr>
        <w:t>SIF_Ack</w:t>
      </w:r>
      <w:r>
        <w:t xml:space="preserve"> or a </w:t>
      </w:r>
      <w:r>
        <w:rPr>
          <w:rStyle w:val="HTMLCode"/>
        </w:rPr>
        <w:t>SIF_Ack</w:t>
      </w:r>
      <w:r>
        <w:t xml:space="preserve"> with any applicable error condition to indicate </w:t>
      </w:r>
      <w:r>
        <w:lastRenderedPageBreak/>
        <w:t>to the agent that it has in fact received the message and that the agent may delete the message from any permanent storage.</w:t>
      </w:r>
    </w:p>
    <w:p w:rsidR="00FA6BC9" w:rsidRDefault="00FA6BC9" w:rsidP="00FA6BC9">
      <w:pPr>
        <w:pStyle w:val="NormalWeb"/>
      </w:pPr>
      <w:r>
        <w:t xml:space="preserve">If a ZIS or agent encounters a transport error in sending a message, it is recommended that the sender retry sending the message. Transport errors where retrying the message is warranted include, but are not limited to, a connection close without a </w:t>
      </w:r>
      <w:r>
        <w:rPr>
          <w:rStyle w:val="HTMLCode"/>
        </w:rPr>
        <w:t>SIF_Ack</w:t>
      </w:r>
      <w:r>
        <w:t xml:space="preserve"> returned, a transport error or a </w:t>
      </w:r>
      <w:r>
        <w:rPr>
          <w:rStyle w:val="HTMLCode"/>
        </w:rPr>
        <w:t>SIF_Ack</w:t>
      </w:r>
      <w:r>
        <w:t xml:space="preserve"> with an error category of 10 indicating a connection cannot currently be established, etc. A ZIS in particular must retry delivery of messages from the agent queue until a </w:t>
      </w:r>
      <w:r>
        <w:rPr>
          <w:rStyle w:val="HTMLCode"/>
        </w:rPr>
        <w:t>SIF_Ack</w:t>
      </w:r>
      <w:r>
        <w:t xml:space="preserve"> that removes the message from the agent's queue is received, subject to certain undeliverable error conditions (e.g. security requirements cannot be negotiated, maximum buffer size too small, etc.). Facing such error conditions, other potentially irresolvable transport errors, or if a </w:t>
      </w:r>
      <w:r>
        <w:rPr>
          <w:rStyle w:val="HTMLCode"/>
        </w:rPr>
        <w:t>SIF_Ack</w:t>
      </w:r>
      <w:r>
        <w:t xml:space="preserve"> is returned with any other type of error category, the sender may decide not to retry or—when queued, to delete—a message to avoid a potential deadlock condition. Agents returning </w:t>
      </w:r>
      <w:r>
        <w:rPr>
          <w:rStyle w:val="HTMLCode"/>
        </w:rPr>
        <w:t>SIF_Ack</w:t>
      </w:r>
      <w:r>
        <w:t xml:space="preserve"> messages with error conditions should be aware that such acknowledgements will remove the currently pending message from their delivery queue.</w:t>
      </w:r>
    </w:p>
    <w:p w:rsidR="00FA6BC9" w:rsidRDefault="00FA6BC9" w:rsidP="00FA6BC9">
      <w:pPr>
        <w:pStyle w:val="Heading4"/>
      </w:pPr>
      <w:bookmarkStart w:id="521" w:name="MessageCycle"/>
      <w:bookmarkEnd w:id="517"/>
      <w:r>
        <w:t>3.3.6.5 Message Cycle</w:t>
      </w:r>
    </w:p>
    <w:p w:rsidR="00FA6BC9" w:rsidRDefault="00FA6BC9" w:rsidP="00FA6BC9">
      <w:pPr>
        <w:pStyle w:val="NormalWeb"/>
      </w:pPr>
      <w:r>
        <w:t xml:space="preserve">All SIF messages follow the same model. The sender posts a message and receives a </w:t>
      </w:r>
      <w:r>
        <w:rPr>
          <w:rStyle w:val="HTMLCode"/>
        </w:rPr>
        <w:t>SIF_Ack</w:t>
      </w:r>
      <w:r>
        <w:t xml:space="preserve"> back as a response. The posting of the message by the sender and the receipt of the </w:t>
      </w:r>
      <w:r>
        <w:rPr>
          <w:rStyle w:val="HTMLCode"/>
        </w:rPr>
        <w:t>SIF_Ack</w:t>
      </w:r>
      <w:r>
        <w:t xml:space="preserve"> from the receiver constitutes one complete cycle. Agents and ZIS</w:t>
      </w:r>
      <w:del w:id="522" w:author="Richard Halter" w:date="2010-07-30T10:46:00Z">
        <w:r w:rsidDel="00633F13">
          <w:delText>e</w:delText>
        </w:r>
      </w:del>
      <w:r>
        <w:t>s can function as senders or receivers, depending on the type of message. The message process is identical, regardless of the type of message being sent.</w:t>
      </w:r>
    </w:p>
    <w:p w:rsidR="00FA6BC9" w:rsidRDefault="00FA6BC9" w:rsidP="00FA6BC9">
      <w:pPr>
        <w:pStyle w:val="NormalWeb"/>
      </w:pPr>
      <w:r>
        <w:t xml:space="preserve">If for any reason a sender inadvertently resends a message with a given </w:t>
      </w:r>
      <w:r>
        <w:rPr>
          <w:rStyle w:val="HTMLCode"/>
        </w:rPr>
        <w:t>SIF_MsgId</w:t>
      </w:r>
      <w:r>
        <w:t xml:space="preserve"> and the receiver detects this, the receiver may return a </w:t>
      </w:r>
      <w:r>
        <w:rPr>
          <w:rStyle w:val="HTMLCode"/>
        </w:rPr>
        <w:t>SIF_Status</w:t>
      </w:r>
      <w:r>
        <w:t xml:space="preserve"> code indicating that it already has the message. This </w:t>
      </w:r>
      <w:r>
        <w:rPr>
          <w:rStyle w:val="HTMLCode"/>
        </w:rPr>
        <w:t>SIF_Status</w:t>
      </w:r>
      <w:r>
        <w:t xml:space="preserve"> code is considered a success; the receiver simply discards the duplicate message and continues handling of the original message.</w:t>
      </w:r>
    </w:p>
    <w:p w:rsidR="00FA6BC9" w:rsidRDefault="00FA6BC9" w:rsidP="00FA6BC9">
      <w:pPr>
        <w:pStyle w:val="Heading4"/>
      </w:pPr>
      <w:bookmarkStart w:id="523" w:name="MessageDelivery"/>
      <w:bookmarkEnd w:id="521"/>
      <w:r>
        <w:t>3.3.6.6 Message Delivery</w:t>
      </w:r>
    </w:p>
    <w:p w:rsidR="00FA6BC9" w:rsidRDefault="00FA6BC9" w:rsidP="00FA6BC9">
      <w:pPr>
        <w:pStyle w:val="NormalWeb"/>
      </w:pPr>
      <w:r>
        <w:t>There are two models for delivering messages to an agent, "Push" and "Pull." An agent specifies which mode it wants to use when it registers with the ZIS.</w:t>
      </w:r>
    </w:p>
    <w:p w:rsidR="00633F13" w:rsidRDefault="00633F13" w:rsidP="00633F13">
      <w:pPr>
        <w:pStyle w:val="NormalWeb"/>
        <w:keepNext/>
        <w:jc w:val="center"/>
        <w:rPr>
          <w:ins w:id="524" w:author="Richard Halter" w:date="2010-07-30T10:52:00Z"/>
        </w:rPr>
      </w:pPr>
      <w:ins w:id="525" w:author="Richard Halter" w:date="2010-07-30T10:52:00Z">
        <w:r>
          <w:object w:dxaOrig="4097" w:dyaOrig="1577">
            <v:shape id="_x0000_i1043" type="#_x0000_t75" style="width:205.1pt;height:78.7pt" o:ole="">
              <v:imagedata r:id="rId80" o:title=""/>
            </v:shape>
            <o:OLEObject Type="Embed" ProgID="Visio.Drawing.11" ShapeID="_x0000_i1043" DrawAspect="Content" ObjectID="_1344927559" r:id="rId81"/>
          </w:object>
        </w:r>
      </w:ins>
    </w:p>
    <w:p w:rsidR="00633F13" w:rsidRDefault="00633F13" w:rsidP="00633F13">
      <w:pPr>
        <w:pStyle w:val="Caption"/>
        <w:jc w:val="center"/>
        <w:rPr>
          <w:ins w:id="526" w:author="Richard Halter" w:date="2010-07-30T10:52:00Z"/>
        </w:rPr>
      </w:pPr>
      <w:ins w:id="527" w:author="Richard Halter" w:date="2010-07-30T10:52:00Z">
        <w:r>
          <w:t xml:space="preserve">Figure </w:t>
        </w:r>
        <w:r w:rsidR="004A4768">
          <w:fldChar w:fldCharType="begin"/>
        </w:r>
        <w:r>
          <w:instrText xml:space="preserve"> SEQ Figure \* ARABIC </w:instrText>
        </w:r>
      </w:ins>
      <w:r w:rsidR="004A4768">
        <w:fldChar w:fldCharType="separate"/>
      </w:r>
      <w:ins w:id="528" w:author="Richard Halter" w:date="2010-09-02T10:11:00Z">
        <w:r w:rsidR="00C42E3C">
          <w:rPr>
            <w:noProof/>
          </w:rPr>
          <w:t>19</w:t>
        </w:r>
      </w:ins>
      <w:ins w:id="529" w:author="Richard Halter" w:date="2010-07-30T10:52:00Z">
        <w:r w:rsidR="004A4768">
          <w:fldChar w:fldCharType="end"/>
        </w:r>
        <w:r>
          <w:t>: Push Model</w:t>
        </w:r>
      </w:ins>
    </w:p>
    <w:p w:rsidR="00FA6BC9" w:rsidRDefault="00FA6BC9" w:rsidP="00FA6BC9">
      <w:pPr>
        <w:pStyle w:val="NormalWeb"/>
      </w:pPr>
      <w:r>
        <w:t xml:space="preserve">"Push" refers to the action by a ZIS to actively deliver messages to an agent without the agent having to initiate contact with the ZIS. When the ZIS receives a message for an </w:t>
      </w:r>
      <w:r>
        <w:lastRenderedPageBreak/>
        <w:t>agent and the agent is not in "Sleep" mode; the ZIS will initiate contact with the agent and send the message to the agent.</w:t>
      </w:r>
    </w:p>
    <w:p w:rsidR="008D66E9" w:rsidRDefault="00633F13" w:rsidP="008D66E9">
      <w:pPr>
        <w:pStyle w:val="NormalWeb"/>
        <w:keepNext/>
        <w:jc w:val="center"/>
        <w:rPr>
          <w:ins w:id="530" w:author="Richard Halter" w:date="2010-07-30T10:55:00Z"/>
        </w:rPr>
      </w:pPr>
      <w:ins w:id="531" w:author="Richard Halter" w:date="2010-07-30T10:55:00Z">
        <w:r>
          <w:object w:dxaOrig="4097" w:dyaOrig="1577">
            <v:shape id="_x0000_i1044" type="#_x0000_t75" style="width:205.1pt;height:78.7pt" o:ole="">
              <v:imagedata r:id="rId82" o:title=""/>
            </v:shape>
            <o:OLEObject Type="Embed" ProgID="Visio.Drawing.11" ShapeID="_x0000_i1044" DrawAspect="Content" ObjectID="_1344927560" r:id="rId83"/>
          </w:object>
        </w:r>
      </w:ins>
    </w:p>
    <w:p w:rsidR="00633F13" w:rsidRDefault="008D66E9" w:rsidP="008D66E9">
      <w:pPr>
        <w:pStyle w:val="Caption"/>
        <w:jc w:val="center"/>
        <w:rPr>
          <w:ins w:id="532" w:author="Richard Halter" w:date="2010-07-30T10:55:00Z"/>
        </w:rPr>
      </w:pPr>
      <w:ins w:id="533" w:author="Richard Halter" w:date="2010-07-30T10:55:00Z">
        <w:r>
          <w:t xml:space="preserve">Figure </w:t>
        </w:r>
        <w:r w:rsidR="004A4768">
          <w:fldChar w:fldCharType="begin"/>
        </w:r>
        <w:r>
          <w:instrText xml:space="preserve"> SEQ Figure \* ARABIC </w:instrText>
        </w:r>
      </w:ins>
      <w:r w:rsidR="004A4768">
        <w:fldChar w:fldCharType="separate"/>
      </w:r>
      <w:ins w:id="534" w:author="Richard Halter" w:date="2010-09-02T10:11:00Z">
        <w:r w:rsidR="00C42E3C">
          <w:rPr>
            <w:noProof/>
          </w:rPr>
          <w:t>20</w:t>
        </w:r>
      </w:ins>
      <w:ins w:id="535" w:author="Richard Halter" w:date="2010-07-30T10:55:00Z">
        <w:r w:rsidR="004A4768">
          <w:fldChar w:fldCharType="end"/>
        </w:r>
        <w:r>
          <w:t>: Pull Model</w:t>
        </w:r>
      </w:ins>
    </w:p>
    <w:p w:rsidR="008D66E9" w:rsidRDefault="008D66E9" w:rsidP="00FA6BC9">
      <w:pPr>
        <w:pStyle w:val="NormalWeb"/>
        <w:rPr>
          <w:ins w:id="536" w:author="Richard Halter" w:date="2010-07-30T10:55:00Z"/>
        </w:rPr>
      </w:pPr>
    </w:p>
    <w:p w:rsidR="00FA6BC9" w:rsidRDefault="00FA6BC9" w:rsidP="00FA6BC9">
      <w:pPr>
        <w:pStyle w:val="NormalWeb"/>
      </w:pPr>
      <w:r>
        <w:t>"Pull" refers to the action by an agent to explicitly request a single message from the ZIS. When an agent is ready to receive a message, it sends a "Pull" request to the ZIS, to obtain a message that the ZIS has saved in the queue for the agent. After receiving the pull request, the ZIS will examine the agent's queue and either returns a message or a status code indicating that no messages are available for the agent.</w:t>
      </w:r>
    </w:p>
    <w:p w:rsidR="00FA6BC9" w:rsidRDefault="00FA6BC9" w:rsidP="00FA6BC9">
      <w:pPr>
        <w:pStyle w:val="NormalWeb"/>
      </w:pPr>
      <w:r>
        <w:t>Both modes serve useful purposes. The key requirement is that both an agent and its ZIS must communicate using the SAME mode to avoid potential conflicts.</w:t>
      </w:r>
    </w:p>
    <w:p w:rsidR="00FA6BC9" w:rsidRDefault="00FA6BC9" w:rsidP="00FA6BC9">
      <w:pPr>
        <w:pStyle w:val="NormalWeb"/>
      </w:pPr>
      <w:commentRangeStart w:id="537"/>
      <w:r>
        <w:t>At</w:t>
      </w:r>
      <w:commentRangeEnd w:id="537"/>
      <w:r w:rsidR="008D66E9">
        <w:rPr>
          <w:rStyle w:val="CommentReference"/>
        </w:rPr>
        <w:commentReference w:id="537"/>
      </w:r>
      <w:r>
        <w:t xml:space="preserve"> delivery time, be it in push or pull mode, a ZIS may encounter messages that it is prohibited from delivering, e.g. due to security requirements requested by originating agents for individual messages, etc. If this occurs, it is recommended that ZIS implementations discard the affected message(s) so that delivery of other messages may proceed. If the ZIS does discard a message,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the original message. </w:t>
      </w:r>
      <w:r>
        <w:rPr>
          <w:rStyle w:val="HTMLCode"/>
        </w:rPr>
        <w:t>SIF_LogEntry/SIF_Desc</w:t>
      </w:r>
      <w:r>
        <w:t xml:space="preserve"> must contain the SourceId of the agent that has failed to receive the message. In addition, it is recommended that the ZIS log the delivery failure to its own log. </w:t>
      </w:r>
    </w:p>
    <w:p w:rsidR="00FA6BC9" w:rsidRDefault="00FA6BC9" w:rsidP="00FA6BC9">
      <w:pPr>
        <w:pStyle w:val="Heading5"/>
      </w:pPr>
      <w:bookmarkStart w:id="538" w:name="ThePushModel"/>
      <w:bookmarkEnd w:id="523"/>
      <w:r>
        <w:lastRenderedPageBreak/>
        <w:t>3.3.6.6.1 The "Push" Model</w:t>
      </w:r>
    </w:p>
    <w:p w:rsidR="00A819CD" w:rsidRDefault="00A819CD" w:rsidP="00A819CD">
      <w:pPr>
        <w:pStyle w:val="NormalWeb"/>
        <w:keepNext/>
        <w:jc w:val="center"/>
        <w:rPr>
          <w:ins w:id="539" w:author="Richard Halter" w:date="2010-08-03T13:27:00Z"/>
        </w:rPr>
      </w:pPr>
      <w:ins w:id="540" w:author="Richard Halter" w:date="2010-08-03T13:26:00Z">
        <w:r>
          <w:object w:dxaOrig="4258" w:dyaOrig="3768">
            <v:shape id="_x0000_i1045" type="#_x0000_t75" style="width:212.65pt;height:188.35pt" o:ole="">
              <v:imagedata r:id="rId84" o:title=""/>
            </v:shape>
            <o:OLEObject Type="Embed" ProgID="Visio.Drawing.11" ShapeID="_x0000_i1045" DrawAspect="Content" ObjectID="_1344927561" r:id="rId85"/>
          </w:object>
        </w:r>
      </w:ins>
    </w:p>
    <w:p w:rsidR="00A819CD" w:rsidRDefault="00A819CD" w:rsidP="00A819CD">
      <w:pPr>
        <w:pStyle w:val="Caption"/>
        <w:jc w:val="center"/>
        <w:rPr>
          <w:ins w:id="541" w:author="Richard Halter" w:date="2010-08-03T13:26:00Z"/>
        </w:rPr>
      </w:pPr>
      <w:ins w:id="542" w:author="Richard Halter" w:date="2010-08-03T13:27:00Z">
        <w:r>
          <w:t xml:space="preserve">Figure </w:t>
        </w:r>
        <w:r w:rsidR="004A4768">
          <w:fldChar w:fldCharType="begin"/>
        </w:r>
        <w:r>
          <w:instrText xml:space="preserve"> SEQ Figure \* ARABIC </w:instrText>
        </w:r>
      </w:ins>
      <w:r w:rsidR="004A4768">
        <w:fldChar w:fldCharType="separate"/>
      </w:r>
      <w:ins w:id="543" w:author="Richard Halter" w:date="2010-09-02T10:11:00Z">
        <w:r w:rsidR="00C42E3C">
          <w:rPr>
            <w:noProof/>
          </w:rPr>
          <w:t>21</w:t>
        </w:r>
      </w:ins>
      <w:ins w:id="544" w:author="Richard Halter" w:date="2010-08-03T13:27:00Z">
        <w:r w:rsidR="004A4768">
          <w:fldChar w:fldCharType="end"/>
        </w:r>
        <w:r>
          <w:t>: Push Mode</w:t>
        </w:r>
      </w:ins>
    </w:p>
    <w:p w:rsidR="00FA6BC9" w:rsidRDefault="00FA6BC9" w:rsidP="00FA6BC9">
      <w:pPr>
        <w:pStyle w:val="NormalWeb"/>
      </w:pPr>
      <w:r>
        <w:t xml:space="preserve">When an agent has registered using the "Push" mode, the agent assumes that the ZIS will open a transport connection and send the next available message to the agent. An agent can reply to the sent message with an "Immediate" or optionally—in the case of </w:t>
      </w:r>
      <w:r>
        <w:rPr>
          <w:rStyle w:val="HTMLCode"/>
        </w:rPr>
        <w:t>SIF_Event</w:t>
      </w:r>
      <w:r>
        <w:t xml:space="preserve">s—an "Intermediate" </w:t>
      </w:r>
      <w:r>
        <w:rPr>
          <w:rStyle w:val="HTMLCode"/>
        </w:rPr>
        <w:t>SIF_Ack</w:t>
      </w:r>
      <w:r>
        <w:t xml:space="preserve">, invoking Selective Message Blocking (SMB); it can also reply using a </w:t>
      </w:r>
      <w:r>
        <w:rPr>
          <w:rStyle w:val="HTMLCode"/>
        </w:rPr>
        <w:t>SIF_Ack</w:t>
      </w:r>
      <w:r>
        <w:t xml:space="preserve"> with any applicable error </w:t>
      </w:r>
      <w:commentRangeStart w:id="545"/>
      <w:r>
        <w:t>condition</w:t>
      </w:r>
      <w:commentRangeEnd w:id="545"/>
      <w:r w:rsidR="00A819CD">
        <w:rPr>
          <w:rStyle w:val="CommentReference"/>
        </w:rPr>
        <w:commentReference w:id="545"/>
      </w:r>
      <w:r>
        <w:t xml:space="preserve">. "Immediate" or error </w:t>
      </w:r>
      <w:r>
        <w:rPr>
          <w:rStyle w:val="HTMLCode"/>
        </w:rPr>
        <w:t>SIF_Ack</w:t>
      </w:r>
      <w:r>
        <w:t xml:space="preserve">s remove the current message from the agent's queue, freeing any remaining or future messages to be delivered to the agent. A "Final" </w:t>
      </w:r>
      <w:r>
        <w:rPr>
          <w:rStyle w:val="HTMLCode"/>
        </w:rPr>
        <w:t>SIF_Ack</w:t>
      </w:r>
      <w:r>
        <w:t xml:space="preserve"> sent to the ZIS will terminate SMB, removing the frozen event from the agent's queue, freeing any remaining or future messages to be delivered to the agent.</w:t>
      </w:r>
    </w:p>
    <w:p w:rsidR="00FA6BC9" w:rsidRDefault="00FA6BC9" w:rsidP="00FA6BC9">
      <w:pPr>
        <w:pStyle w:val="Heading5"/>
      </w:pPr>
      <w:bookmarkStart w:id="546" w:name="ThePullModel"/>
      <w:bookmarkEnd w:id="538"/>
      <w:r>
        <w:lastRenderedPageBreak/>
        <w:t>3.3.6.6.2 The "Pull" Model</w:t>
      </w:r>
    </w:p>
    <w:p w:rsidR="00A819CD" w:rsidRDefault="00A819CD" w:rsidP="00A819CD">
      <w:pPr>
        <w:pStyle w:val="NormalWeb"/>
        <w:keepNext/>
        <w:jc w:val="center"/>
        <w:rPr>
          <w:ins w:id="547" w:author="Richard Halter" w:date="2010-08-03T13:19:00Z"/>
        </w:rPr>
      </w:pPr>
      <w:ins w:id="548" w:author="Richard Halter" w:date="2010-08-03T13:19:00Z">
        <w:r>
          <w:object w:dxaOrig="4546" w:dyaOrig="4978">
            <v:shape id="_x0000_i1046" type="#_x0000_t75" style="width:227.7pt;height:248.65pt" o:ole="">
              <v:imagedata r:id="rId86" o:title=""/>
            </v:shape>
            <o:OLEObject Type="Embed" ProgID="Visio.Drawing.11" ShapeID="_x0000_i1046" DrawAspect="Content" ObjectID="_1344927562" r:id="rId87"/>
          </w:object>
        </w:r>
      </w:ins>
    </w:p>
    <w:p w:rsidR="00A819CD" w:rsidRDefault="00A819CD" w:rsidP="00A819CD">
      <w:pPr>
        <w:pStyle w:val="Caption"/>
        <w:jc w:val="center"/>
        <w:rPr>
          <w:ins w:id="549" w:author="Richard Halter" w:date="2010-08-03T13:19:00Z"/>
        </w:rPr>
      </w:pPr>
      <w:ins w:id="550" w:author="Richard Halter" w:date="2010-08-03T13:19:00Z">
        <w:r>
          <w:t xml:space="preserve">Figure </w:t>
        </w:r>
        <w:r w:rsidR="004A4768">
          <w:fldChar w:fldCharType="begin"/>
        </w:r>
        <w:r>
          <w:instrText xml:space="preserve"> SEQ Figure \* ARABIC </w:instrText>
        </w:r>
      </w:ins>
      <w:r w:rsidR="004A4768">
        <w:fldChar w:fldCharType="separate"/>
      </w:r>
      <w:ins w:id="551" w:author="Richard Halter" w:date="2010-09-02T10:11:00Z">
        <w:r w:rsidR="00C42E3C">
          <w:rPr>
            <w:noProof/>
          </w:rPr>
          <w:t>22</w:t>
        </w:r>
      </w:ins>
      <w:ins w:id="552" w:author="Richard Halter" w:date="2010-08-03T13:19:00Z">
        <w:r w:rsidR="004A4768">
          <w:fldChar w:fldCharType="end"/>
        </w:r>
        <w:r>
          <w:t>: Get Message in Pull Mode</w:t>
        </w:r>
      </w:ins>
    </w:p>
    <w:p w:rsidR="00FA6BC9" w:rsidRDefault="00FA6BC9" w:rsidP="00FA6BC9">
      <w:pPr>
        <w:pStyle w:val="NormalWeb"/>
      </w:pPr>
      <w:r>
        <w:t xml:space="preserve">When an agent has registered using the "Pull" mode, the agent requests a message from the ZIS by sending a </w:t>
      </w:r>
      <w:r>
        <w:rPr>
          <w:rStyle w:val="HTMLCode"/>
        </w:rPr>
        <w:t>SIF_GetMessage</w:t>
      </w:r>
      <w:r>
        <w:t xml:space="preserve"> message to the ZIS.</w:t>
      </w:r>
    </w:p>
    <w:p w:rsidR="00FA6BC9" w:rsidRDefault="00FA6BC9" w:rsidP="00FA6BC9">
      <w:pPr>
        <w:pStyle w:val="NormalWeb"/>
      </w:pPr>
      <w:r>
        <w:t xml:space="preserve">An agent can only issue a </w:t>
      </w:r>
      <w:r>
        <w:rPr>
          <w:rStyle w:val="HTMLCode"/>
        </w:rPr>
        <w:t>SIF_GetMessage</w:t>
      </w:r>
      <w:r>
        <w:t xml:space="preserve"> to request a message if the agent has previously sent a successful </w:t>
      </w:r>
      <w:r>
        <w:rPr>
          <w:rStyle w:val="HTMLCode"/>
        </w:rPr>
        <w:t>SIF_Register</w:t>
      </w:r>
      <w:r>
        <w:t xml:space="preserve"> message specifying Pull mode. If the ZIS receives a </w:t>
      </w:r>
      <w:r>
        <w:rPr>
          <w:rStyle w:val="HTMLCode"/>
        </w:rPr>
        <w:t>SIF_GetMessage</w:t>
      </w:r>
      <w:r>
        <w:t xml:space="preserve"> request and the agent hasn't registered using the Pull mode, the ZIS must return a </w:t>
      </w:r>
      <w:r>
        <w:rPr>
          <w:rStyle w:val="HTMLCode"/>
        </w:rPr>
        <w:t>SIF_Ack</w:t>
      </w:r>
      <w:r>
        <w:t xml:space="preserve"> containing an error category of Registration and an error code indicating that the agent has registered using Push mode.</w:t>
      </w:r>
    </w:p>
    <w:p w:rsidR="00FA6BC9" w:rsidRDefault="00FA6BC9" w:rsidP="00FA6BC9">
      <w:pPr>
        <w:pStyle w:val="NormalWeb"/>
      </w:pPr>
      <w:r>
        <w:t xml:space="preserve">After receiving a </w:t>
      </w:r>
      <w:r>
        <w:rPr>
          <w:rStyle w:val="HTMLCode"/>
        </w:rPr>
        <w:t>SIF_GetMessage</w:t>
      </w:r>
      <w:r>
        <w:t xml:space="preserve"> request from an agent, the ZIS will return the next message available for delivery to the agent, subject to Selective Message Blocking. The criteria used to select the message are identical to that used if the ZIS were to Push a message to an agent. </w:t>
      </w:r>
    </w:p>
    <w:p w:rsidR="00FA6BC9" w:rsidRDefault="00FA6BC9" w:rsidP="00FA6BC9">
      <w:pPr>
        <w:pStyle w:val="NormalWeb"/>
      </w:pPr>
      <w:r>
        <w:t xml:space="preserve">If a message is available for the agent, the ZIS will return a </w:t>
      </w:r>
      <w:r>
        <w:rPr>
          <w:rStyle w:val="HTMLCode"/>
        </w:rPr>
        <w:t>SIF_Ack</w:t>
      </w:r>
      <w:r>
        <w:t xml:space="preserve"> message with a </w:t>
      </w:r>
      <w:r>
        <w:rPr>
          <w:rStyle w:val="HTMLCode"/>
        </w:rPr>
        <w:t>SIF_Status/SIF_Code</w:t>
      </w:r>
      <w:r>
        <w:t xml:space="preserve"> of </w:t>
      </w:r>
      <w:r>
        <w:rPr>
          <w:rStyle w:val="HTMLCode"/>
        </w:rPr>
        <w:t>0</w:t>
      </w:r>
      <w:r>
        <w:t xml:space="preserve"> and </w:t>
      </w:r>
      <w:r>
        <w:rPr>
          <w:rStyle w:val="HTMLCode"/>
        </w:rPr>
        <w:t>SIF_Status/SIF_Data</w:t>
      </w:r>
      <w:r>
        <w:t xml:space="preserve"> containing the message from the queue:</w:t>
      </w:r>
    </w:p>
    <w:p w:rsidR="00FA6BC9" w:rsidRDefault="00FA6BC9" w:rsidP="00FA6BC9">
      <w:pPr>
        <w:shd w:val="clear" w:color="auto" w:fill="FAFAFA"/>
        <w:rPr>
          <w:rFonts w:ascii="Courier New" w:hAnsi="Courier New" w:cs="Courier New"/>
          <w:sz w:val="20"/>
          <w:szCs w:val="20"/>
        </w:rPr>
      </w:pPr>
      <w:bookmarkStart w:id="553" w:name="Example336621ThePullModelSIF_StatusSIF_C"/>
      <w:bookmarkEnd w:id="546"/>
      <w:r>
        <w:rPr>
          <w:rFonts w:ascii="Courier New" w:hAnsi="Courier New" w:cs="Courier New"/>
          <w:sz w:val="20"/>
          <w:szCs w:val="20"/>
        </w:rPr>
        <w:t>&lt;SIF_Message Version="2.4" xmlns="http://www.sifinfo.org/infrastructure/2.x"&gt;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&lt;SIF_MsgId&gt;ABCD1058E028D076F083738296372D4E&lt;/SIF_MsgId&gt;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&lt;SIF_SourceId&gt;SifInfo_TestZIS&lt;/SIF_SourceId&gt;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&lt;SIF_OriginalMsgId&gt;1058ABCDE028D076F083283BC63E6276&lt;/SIF_OriginalMsgId&gt;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&lt;SIF_Code&gt;0&lt;/SIF_Code&gt;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&lt;SIF_Message Version="2.4"&gt;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&lt;SIF_MsgId&gt;AB34DC093261545A31905937B265CE01&lt;/SIF_MsgId&gt;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&lt;SIF_Timestamp&gt;2006-02-18T08:39:12-08:00&lt;/SIF_Timestamp&gt;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&lt;SIF_EventObject ObjectName="StudentPersonal" Action="Change"&gt;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RefId="D3E34B359D75101A8C3D00AA001A1652"&gt;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&lt;Name Type="04"&gt;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&lt;FirstName&gt;William&lt;/FirstName&gt;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&lt;/Name&gt;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&lt;/SIF_EventObject&gt;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&lt;/SIF_Message&gt;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&lt;/SIF_Message&gt;</w:t>
      </w:r>
    </w:p>
    <w:p w:rsidR="00FA6BC9" w:rsidRDefault="00FA6BC9" w:rsidP="00FA6BC9">
      <w:r>
        <w:rPr>
          <w:rStyle w:val="Caption1"/>
        </w:rPr>
        <w:t>Example 3.3.6.6.2-1: The "Pull" Model - SIF_Status/SIF_Code of 0</w:t>
      </w:r>
      <w:r>
        <w:t xml:space="preserve"> </w:t>
      </w:r>
    </w:p>
    <w:p w:rsidR="00FA6BC9" w:rsidDel="001C538F" w:rsidRDefault="00FA6BC9" w:rsidP="00FA6BC9">
      <w:pPr>
        <w:pStyle w:val="NormalWeb"/>
        <w:rPr>
          <w:del w:id="554" w:author="Richard Halter" w:date="2010-08-03T13:36:00Z"/>
        </w:rPr>
      </w:pPr>
      <w:del w:id="555" w:author="Richard Halter" w:date="2010-08-03T13:36:00Z">
        <w:r w:rsidDel="001C538F">
          <w:delText xml:space="preserve">When a pull-mode agent supports multiple SIF specification versions, the version of the </w:delText>
        </w:r>
        <w:r w:rsidDel="001C538F">
          <w:rPr>
            <w:rStyle w:val="HTMLCode"/>
          </w:rPr>
          <w:delText>SIF_Ack</w:delText>
        </w:r>
        <w:r w:rsidDel="001C538F">
          <w:delText xml:space="preserve"> message returned by the ZIS must match the version of any </w:delText>
        </w:r>
        <w:r w:rsidDel="001C538F">
          <w:rPr>
            <w:rStyle w:val="HTMLCode"/>
          </w:rPr>
          <w:delText>SIF_Message</w:delText>
        </w:r>
        <w:r w:rsidDel="001C538F">
          <w:delText xml:space="preserve"> contained in </w:delText>
        </w:r>
        <w:r w:rsidDel="001C538F">
          <w:rPr>
            <w:rStyle w:val="HTMLCode"/>
          </w:rPr>
          <w:delText>SIF_Status/SIF_Data</w:delText>
        </w:r>
        <w:r w:rsidDel="001C538F">
          <w:delText xml:space="preserve">. For example, if an agent supports versions 1.1 and 1.5 (or 1.*) and the next message in the agent's queue has a </w:delText>
        </w:r>
        <w:r w:rsidDel="001C538F">
          <w:rPr>
            <w:rStyle w:val="HTMLCode"/>
          </w:rPr>
          <w:delText>SIF_Message/@Version</w:delText>
        </w:r>
        <w:r w:rsidDel="001C538F">
          <w:delText xml:space="preserve"> value of </w:delText>
        </w:r>
        <w:r w:rsidDel="001C538F">
          <w:rPr>
            <w:rStyle w:val="HTMLCode"/>
          </w:rPr>
          <w:delText>1.5</w:delText>
        </w:r>
        <w:r w:rsidDel="001C538F">
          <w:delText xml:space="preserve">, the </w:delText>
        </w:r>
        <w:r w:rsidDel="001C538F">
          <w:rPr>
            <w:rStyle w:val="HTMLCode"/>
          </w:rPr>
          <w:delText>Version</w:delText>
        </w:r>
        <w:r w:rsidDel="001C538F">
          <w:delText xml:space="preserve"> attribute of the </w:delText>
        </w:r>
        <w:r w:rsidDel="001C538F">
          <w:rPr>
            <w:rStyle w:val="HTMLCode"/>
          </w:rPr>
          <w:delText>SIF_Ack</w:delText>
        </w:r>
        <w:r w:rsidDel="001C538F">
          <w:delText xml:space="preserve"> message returned by the ZIS must be </w:delText>
        </w:r>
        <w:r w:rsidDel="001C538F">
          <w:rPr>
            <w:rStyle w:val="HTMLCode"/>
          </w:rPr>
          <w:delText>1.5</w:delText>
        </w:r>
        <w:r w:rsidDel="001C538F">
          <w:delText xml:space="preserve">, even if the pull-mode agent sent its </w:delText>
        </w:r>
        <w:r w:rsidDel="001C538F">
          <w:rPr>
            <w:rStyle w:val="HTMLCode"/>
          </w:rPr>
          <w:delText>SIF_GetMessage</w:delText>
        </w:r>
        <w:r w:rsidDel="001C538F">
          <w:delText xml:space="preserve"> in a 1.1 </w:delText>
        </w:r>
        <w:r w:rsidDel="001C538F">
          <w:rPr>
            <w:rStyle w:val="HTMLCode"/>
          </w:rPr>
          <w:delText>SIF_</w:delText>
        </w:r>
        <w:commentRangeStart w:id="556"/>
        <w:r w:rsidDel="001C538F">
          <w:rPr>
            <w:rStyle w:val="HTMLCode"/>
          </w:rPr>
          <w:delText>Message</w:delText>
        </w:r>
        <w:commentRangeEnd w:id="556"/>
        <w:r w:rsidR="001C538F" w:rsidDel="001C538F">
          <w:rPr>
            <w:rStyle w:val="CommentReference"/>
          </w:rPr>
          <w:commentReference w:id="556"/>
        </w:r>
        <w:r w:rsidDel="001C538F">
          <w:delText xml:space="preserve">. For an agent that supports both 1.1 or later versions and pre-1.1 version(s) (e.g. 1.0r2), when the next message in the agent's queue is from a pre-1.1 agent, the ZIS must return the message in a </w:delText>
        </w:r>
        <w:r w:rsidDel="001C538F">
          <w:rPr>
            <w:rStyle w:val="HTMLCode"/>
          </w:rPr>
          <w:delText>SIF_Ack</w:delText>
        </w:r>
        <w:r w:rsidDel="001C538F">
          <w:delText xml:space="preserve"> message as defined by the pre-1.1 specification.</w:delText>
        </w:r>
      </w:del>
    </w:p>
    <w:p w:rsidR="001C538F" w:rsidRDefault="00FA6BC9" w:rsidP="00FA6BC9">
      <w:pPr>
        <w:pStyle w:val="NormalWeb"/>
        <w:rPr>
          <w:ins w:id="557" w:author="Richard Halter" w:date="2010-08-03T13:37:00Z"/>
        </w:rPr>
      </w:pPr>
      <w:r>
        <w:t xml:space="preserve">A pull-mode agent removes the returned message from its queue in one of three ways. In each case the value for the </w:t>
      </w:r>
      <w:r>
        <w:rPr>
          <w:rStyle w:val="HTMLCode"/>
        </w:rPr>
        <w:t>SIF_OriginalMsgId</w:t>
      </w:r>
      <w:r>
        <w:t xml:space="preserve"> element in any </w:t>
      </w:r>
      <w:r>
        <w:rPr>
          <w:rStyle w:val="HTMLCode"/>
        </w:rPr>
        <w:t>SIF_Ack</w:t>
      </w:r>
      <w:r>
        <w:t xml:space="preserve">(s) created by the agent originates from the </w:t>
      </w:r>
      <w:r>
        <w:rPr>
          <w:rStyle w:val="HTMLCode"/>
        </w:rPr>
        <w:t>SIF_MsgId</w:t>
      </w:r>
      <w:r>
        <w:t xml:space="preserve"> of the </w:t>
      </w:r>
      <w:r>
        <w:rPr>
          <w:rStyle w:val="HTMLCode"/>
        </w:rPr>
        <w:t>SIF_Message</w:t>
      </w:r>
      <w:r>
        <w:t xml:space="preserve"> returned as </w:t>
      </w:r>
      <w:r>
        <w:rPr>
          <w:rStyle w:val="HTMLCode"/>
        </w:rPr>
        <w:t>SIF_Data</w:t>
      </w:r>
      <w:r>
        <w:t xml:space="preserve"> by the ZIS. </w:t>
      </w:r>
    </w:p>
    <w:p w:rsidR="00000000" w:rsidRDefault="00FA6BC9">
      <w:pPr>
        <w:pStyle w:val="NormalWeb"/>
        <w:numPr>
          <w:ilvl w:val="0"/>
          <w:numId w:val="39"/>
        </w:numPr>
        <w:rPr>
          <w:ins w:id="558" w:author="Richard Halter" w:date="2010-08-03T13:37:00Z"/>
        </w:rPr>
        <w:pPrChange w:id="559" w:author="Richard Halter" w:date="2010-08-16T14:25:00Z">
          <w:pPr>
            <w:pStyle w:val="NormalWeb"/>
            <w:numPr>
              <w:numId w:val="45"/>
            </w:numPr>
            <w:tabs>
              <w:tab w:val="num" w:pos="360"/>
              <w:tab w:val="num" w:pos="720"/>
            </w:tabs>
            <w:ind w:left="720" w:hanging="720"/>
          </w:pPr>
        </w:pPrChange>
      </w:pPr>
      <w:r>
        <w:t xml:space="preserve">Typically a pull-mode agent removes the message from its queue by sending an "Immediate" </w:t>
      </w:r>
      <w:r>
        <w:rPr>
          <w:rStyle w:val="HTMLCode"/>
        </w:rPr>
        <w:t>SIF_Ack</w:t>
      </w:r>
      <w:r>
        <w:t xml:space="preserve"> to the ZIS; </w:t>
      </w:r>
    </w:p>
    <w:p w:rsidR="00000000" w:rsidRDefault="00FA6BC9">
      <w:pPr>
        <w:pStyle w:val="NormalWeb"/>
        <w:numPr>
          <w:ilvl w:val="0"/>
          <w:numId w:val="39"/>
        </w:numPr>
        <w:rPr>
          <w:ins w:id="560" w:author="Richard Halter" w:date="2010-08-03T13:37:00Z"/>
        </w:rPr>
        <w:pPrChange w:id="561" w:author="Richard Halter" w:date="2010-08-16T14:25:00Z">
          <w:pPr>
            <w:pStyle w:val="NormalWeb"/>
            <w:numPr>
              <w:numId w:val="45"/>
            </w:numPr>
            <w:tabs>
              <w:tab w:val="num" w:pos="360"/>
              <w:tab w:val="num" w:pos="720"/>
            </w:tabs>
            <w:ind w:left="720" w:hanging="720"/>
          </w:pPr>
        </w:pPrChange>
      </w:pPr>
      <w:r>
        <w:lastRenderedPageBreak/>
        <w:t xml:space="preserve">an agent may also send a </w:t>
      </w:r>
      <w:r>
        <w:rPr>
          <w:rStyle w:val="HTMLCode"/>
        </w:rPr>
        <w:t>SIF_Ack</w:t>
      </w:r>
      <w:r>
        <w:t xml:space="preserve"> with any applicable error condition to the ZIS. The ZIS then removes the message from the agent's queue and returns a successful </w:t>
      </w:r>
      <w:r>
        <w:rPr>
          <w:rStyle w:val="HTMLCode"/>
        </w:rPr>
        <w:t>SIF_Ack</w:t>
      </w:r>
      <w:r>
        <w:t xml:space="preserve">. </w:t>
      </w:r>
    </w:p>
    <w:p w:rsidR="00000000" w:rsidRDefault="00FA6BC9">
      <w:pPr>
        <w:pStyle w:val="NormalWeb"/>
        <w:numPr>
          <w:ilvl w:val="0"/>
          <w:numId w:val="39"/>
        </w:numPr>
        <w:pPrChange w:id="562" w:author="Richard Halter" w:date="2010-08-16T14:25:00Z">
          <w:pPr>
            <w:pStyle w:val="NormalWeb"/>
            <w:numPr>
              <w:numId w:val="45"/>
            </w:numPr>
            <w:tabs>
              <w:tab w:val="num" w:pos="360"/>
              <w:tab w:val="num" w:pos="720"/>
            </w:tabs>
            <w:ind w:left="720" w:hanging="720"/>
          </w:pPr>
        </w:pPrChange>
      </w:pPr>
      <w:r>
        <w:t xml:space="preserve">If the message is a </w:t>
      </w:r>
      <w:r>
        <w:rPr>
          <w:rStyle w:val="HTMLCode"/>
        </w:rPr>
        <w:t>SIF_Event</w:t>
      </w:r>
      <w:r>
        <w:t xml:space="preserve"> and the agent wishes to invoke SMB, it can instead notify the ZIS that it is processing the event by sending an "Intermediate" </w:t>
      </w:r>
      <w:r>
        <w:rPr>
          <w:rStyle w:val="HTMLCode"/>
        </w:rPr>
        <w:t>SIF_Ack</w:t>
      </w:r>
      <w:r>
        <w:t xml:space="preserve"> (which the ZIS acknowledges with a successful </w:t>
      </w:r>
      <w:r>
        <w:rPr>
          <w:rStyle w:val="HTMLCode"/>
        </w:rPr>
        <w:t>SIF_Ack</w:t>
      </w:r>
      <w:r>
        <w:t xml:space="preserve">) and later sending a "Final" </w:t>
      </w:r>
      <w:r>
        <w:rPr>
          <w:rStyle w:val="HTMLCode"/>
        </w:rPr>
        <w:t>SIF_Ack</w:t>
      </w:r>
      <w:r>
        <w:t xml:space="preserve"> when the </w:t>
      </w:r>
      <w:r>
        <w:rPr>
          <w:rStyle w:val="HTMLCode"/>
        </w:rPr>
        <w:t>SIF_Event</w:t>
      </w:r>
      <w:r>
        <w:t xml:space="preserve"> processing is complete. When the ZIS receives the "Final" </w:t>
      </w:r>
      <w:r>
        <w:rPr>
          <w:rStyle w:val="HTMLCode"/>
        </w:rPr>
        <w:t>SIF_Ack</w:t>
      </w:r>
      <w:r>
        <w:t xml:space="preserve">, it removes the </w:t>
      </w:r>
      <w:r>
        <w:rPr>
          <w:rStyle w:val="HTMLCode"/>
        </w:rPr>
        <w:t>SIF_Event</w:t>
      </w:r>
      <w:r>
        <w:t xml:space="preserve"> from the agent's queue and returns a successful </w:t>
      </w:r>
      <w:r>
        <w:rPr>
          <w:rStyle w:val="HTMLCode"/>
        </w:rPr>
        <w:t>SIF_Ack</w:t>
      </w:r>
      <w:r>
        <w:t>.</w:t>
      </w:r>
    </w:p>
    <w:p w:rsidR="00FA6BC9" w:rsidRDefault="00FA6BC9" w:rsidP="00FA6BC9">
      <w:pPr>
        <w:pStyle w:val="NormalWeb"/>
      </w:pPr>
      <w:r>
        <w:t xml:space="preserve">If there are no messages in the agent's queue that can be delivered, the ZIS will return a </w:t>
      </w:r>
      <w:r>
        <w:rPr>
          <w:rStyle w:val="HTMLCode"/>
        </w:rPr>
        <w:t>SIF_Ack</w:t>
      </w:r>
      <w:r>
        <w:t xml:space="preserve"> message with a </w:t>
      </w:r>
      <w:r>
        <w:rPr>
          <w:rStyle w:val="HTMLCode"/>
        </w:rPr>
        <w:t>SIF_Status/SIF_Code</w:t>
      </w:r>
      <w:r>
        <w:t xml:space="preserve"> of </w:t>
      </w:r>
      <w:r>
        <w:rPr>
          <w:rStyle w:val="HTMLCode"/>
        </w:rPr>
        <w:t>9</w:t>
      </w:r>
      <w:r>
        <w:t xml:space="preserve"> to indicate that there are no messages available for the agent:</w:t>
      </w:r>
    </w:p>
    <w:p w:rsidR="00FA6BC9" w:rsidRDefault="00FA6BC9" w:rsidP="00FA6BC9">
      <w:pPr>
        <w:shd w:val="clear" w:color="auto" w:fill="FAFAFA"/>
        <w:rPr>
          <w:rFonts w:ascii="Courier New" w:hAnsi="Courier New" w:cs="Courier New"/>
          <w:sz w:val="20"/>
          <w:szCs w:val="20"/>
        </w:rPr>
      </w:pPr>
      <w:bookmarkStart w:id="563" w:name="Example336622ThePullModelSIF_StatusSIF_C"/>
      <w:bookmarkEnd w:id="553"/>
      <w:r>
        <w:rPr>
          <w:rFonts w:ascii="Courier New" w:hAnsi="Courier New" w:cs="Courier New"/>
          <w:sz w:val="20"/>
          <w:szCs w:val="20"/>
        </w:rPr>
        <w:t>&lt;SIF_Message Version="2.4" xmlns="http://www.sifinfo.org/infrastructure/2.x"&gt;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&lt;SIF_MsgId&gt;ABCD1058E028D076F0835E32AC89E048&lt;/SIF_MsgId&gt;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&lt;SIF_SourceId&gt;SifInfo_TestZIS&lt;/SIF_SourceId&gt;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&lt;SIF_OriginalMsgId&gt;1058ABCDE028D076F08365109BE7C892&lt;/SIF_OriginalMsgId&gt;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&lt;SIF_Code&gt;9&lt;/SIF_Code&gt;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&lt;/SIF_Message&gt;</w:t>
      </w:r>
    </w:p>
    <w:p w:rsidR="00FA6BC9" w:rsidRDefault="00FA6BC9" w:rsidP="00FA6BC9">
      <w:r>
        <w:rPr>
          <w:rStyle w:val="Caption1"/>
        </w:rPr>
        <w:t>Example 3.3.6.6.2-2: The "Pull" Model - SIF_Status/SIF_Code of 9</w:t>
      </w:r>
      <w:r>
        <w:t xml:space="preserve"> </w:t>
      </w:r>
      <w:bookmarkStart w:id="564" w:name="MultipleVersionZones"/>
      <w:bookmarkEnd w:id="563"/>
    </w:p>
    <w:p w:rsidR="001C538F" w:rsidRPr="00A819CD" w:rsidRDefault="001C538F" w:rsidP="001C538F">
      <w:pPr>
        <w:pStyle w:val="NormalWeb"/>
        <w:rPr>
          <w:ins w:id="565" w:author="Richard Halter" w:date="2010-08-03T13:36:00Z"/>
          <w:b/>
        </w:rPr>
      </w:pPr>
      <w:ins w:id="566" w:author="Richard Halter" w:date="2010-08-03T13:36:00Z">
        <w:r w:rsidRPr="00A819CD">
          <w:rPr>
            <w:b/>
          </w:rPr>
          <w:t>Version Management</w:t>
        </w:r>
      </w:ins>
    </w:p>
    <w:p w:rsidR="001C538F" w:rsidRDefault="001C538F" w:rsidP="001C538F">
      <w:pPr>
        <w:pStyle w:val="NormalWeb"/>
        <w:rPr>
          <w:ins w:id="567" w:author="Richard Halter" w:date="2010-08-03T13:36:00Z"/>
        </w:rPr>
      </w:pPr>
      <w:ins w:id="568" w:author="Richard Halter" w:date="2010-08-03T13:36:00Z">
        <w:r>
          <w:t xml:space="preserve">When a pull-mode agent supports multiple SIF specification versions, the version of the </w:t>
        </w:r>
        <w:r>
          <w:rPr>
            <w:rStyle w:val="HTMLCode"/>
          </w:rPr>
          <w:t>SIF_Ack</w:t>
        </w:r>
        <w:r>
          <w:t xml:space="preserve"> message returned by the ZIS must match the version of any </w:t>
        </w:r>
        <w:r>
          <w:rPr>
            <w:rStyle w:val="HTMLCode"/>
          </w:rPr>
          <w:t>SIF_Message</w:t>
        </w:r>
        <w:r>
          <w:t xml:space="preserve"> contained in </w:t>
        </w:r>
        <w:r>
          <w:rPr>
            <w:rStyle w:val="HTMLCode"/>
          </w:rPr>
          <w:t>SIF_Status/SIF_Data</w:t>
        </w:r>
        <w:r>
          <w:t xml:space="preserve">. For example, if an agent supports versions 1.1 and 1.5 (or 1.*) and the next message in the agent's queue has a </w:t>
        </w:r>
        <w:r>
          <w:rPr>
            <w:rStyle w:val="HTMLCode"/>
          </w:rPr>
          <w:t>SIF_Message/@Version</w:t>
        </w:r>
        <w:r>
          <w:t xml:space="preserve"> value of </w:t>
        </w:r>
        <w:r>
          <w:rPr>
            <w:rStyle w:val="HTMLCode"/>
          </w:rPr>
          <w:t>1.5</w:t>
        </w:r>
        <w:r>
          <w:t xml:space="preserve">, the </w:t>
        </w:r>
        <w:r>
          <w:rPr>
            <w:rStyle w:val="HTMLCode"/>
          </w:rPr>
          <w:t>Version</w:t>
        </w:r>
        <w:r>
          <w:t xml:space="preserve"> attribute of the </w:t>
        </w:r>
        <w:r>
          <w:rPr>
            <w:rStyle w:val="HTMLCode"/>
          </w:rPr>
          <w:t>SIF_Ack</w:t>
        </w:r>
        <w:r>
          <w:t xml:space="preserve"> message returned by the ZIS must be </w:t>
        </w:r>
        <w:r>
          <w:rPr>
            <w:rStyle w:val="HTMLCode"/>
          </w:rPr>
          <w:t>1.5</w:t>
        </w:r>
        <w:r>
          <w:t xml:space="preserve">, even if the pull-mode agent sent its </w:t>
        </w:r>
        <w:r>
          <w:rPr>
            <w:rStyle w:val="HTMLCode"/>
          </w:rPr>
          <w:t>SIF_GetMessage</w:t>
        </w:r>
        <w:r>
          <w:t xml:space="preserve"> in a 1.1 </w:t>
        </w:r>
        <w:r>
          <w:rPr>
            <w:rStyle w:val="HTMLCode"/>
          </w:rPr>
          <w:t>SIF_</w:t>
        </w:r>
        <w:commentRangeStart w:id="569"/>
        <w:r>
          <w:rPr>
            <w:rStyle w:val="HTMLCode"/>
          </w:rPr>
          <w:t>Message</w:t>
        </w:r>
        <w:commentRangeEnd w:id="569"/>
        <w:r>
          <w:rPr>
            <w:rStyle w:val="CommentReference"/>
          </w:rPr>
          <w:commentReference w:id="569"/>
        </w:r>
        <w:r>
          <w:t xml:space="preserve">. For an agent that supports both 1.1 or later versions and pre-1.1 version(s) (e.g. 1.0r2), when the next message in the agent's queue is from a pre-1.1 agent, the ZIS must return the message in a </w:t>
        </w:r>
        <w:r>
          <w:rPr>
            <w:rStyle w:val="HTMLCode"/>
          </w:rPr>
          <w:t>SIF_Ack</w:t>
        </w:r>
        <w:r>
          <w:t xml:space="preserve"> message as defined by the pre-1.1 specification.</w:t>
        </w:r>
      </w:ins>
    </w:p>
    <w:p w:rsidR="001C538F" w:rsidRDefault="001C538F" w:rsidP="00FA6BC9">
      <w:pPr>
        <w:pStyle w:val="Heading5"/>
        <w:rPr>
          <w:ins w:id="570" w:author="Richard Halter" w:date="2010-08-03T13:36:00Z"/>
        </w:rPr>
      </w:pPr>
    </w:p>
    <w:p w:rsidR="00FA6BC9" w:rsidRDefault="00FA6BC9" w:rsidP="00FA6BC9">
      <w:pPr>
        <w:pStyle w:val="Heading5"/>
      </w:pPr>
      <w:r>
        <w:t>3.3.6.6.3 "Multiple Version" Zones</w:t>
      </w:r>
    </w:p>
    <w:p w:rsidR="00FA6BC9" w:rsidRDefault="00FA6BC9" w:rsidP="00FA6BC9">
      <w:pPr>
        <w:pStyle w:val="NormalWeb"/>
      </w:pPr>
      <w:r>
        <w:t>It is possible for a zone to contain agents written to different versions of the SIF Implementation Specification</w:t>
      </w:r>
      <w:ins w:id="571" w:author="Richard Halter" w:date="2010-08-03T13:51:00Z">
        <w:r w:rsidR="00E86921">
          <w:t>.</w:t>
        </w:r>
      </w:ins>
      <w:r>
        <w:t xml:space="preserve"> </w:t>
      </w:r>
      <w:ins w:id="572" w:author="Richard Halter" w:date="2010-08-03T13:51:00Z">
        <w:r w:rsidR="00E86921">
          <w:t>I</w:t>
        </w:r>
      </w:ins>
      <w:del w:id="573" w:author="Richard Halter" w:date="2010-08-03T13:51:00Z">
        <w:r w:rsidDel="00E86921">
          <w:delText>i</w:delText>
        </w:r>
      </w:del>
      <w:r>
        <w:t>f a ZIS supports multiple versions in a zone and has at least one version in common with all registered agents. It is possible that two agents in the same zone—both successfully registered—have no version in common, and this affects message delivery by the ZIS in the following manner.</w:t>
      </w:r>
    </w:p>
    <w:p w:rsidR="00FA6BC9" w:rsidRDefault="00FA6BC9" w:rsidP="00FA6BC9">
      <w:pPr>
        <w:pStyle w:val="NormalWeb"/>
      </w:pPr>
      <w:r>
        <w:t xml:space="preserve">When the next message to be delivered to a given agent has a </w:t>
      </w:r>
      <w:r>
        <w:rPr>
          <w:rStyle w:val="HTMLCode"/>
        </w:rPr>
        <w:t>SIF_Message/@Version</w:t>
      </w:r>
      <w:r>
        <w:t xml:space="preserve"> attribute that the agent is known not to support, the ZIS cannot successfully deliver that message to the agent without conversion. Should a ZIS implementation choose to convert messages on the fly as a "value-add" feature, it is free to do so; this specification does not prescribe how to convert messages, and support for such conversion is implementation-dependent. However, if the ZIS does not or cannot convert the message such that it can be delivered, it should discard the pending message so that delivery of other messages may proceed. If the ZIS does discard the message,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the original message. </w:t>
      </w:r>
      <w:r>
        <w:rPr>
          <w:rStyle w:val="HTMLCode"/>
        </w:rPr>
        <w:t>SIF_LogEntry/SIF_Desc</w:t>
      </w:r>
      <w:r>
        <w:t xml:space="preserve"> must contain the SourceId of the agent that has failed to receive the message. In addition, it is recommended that the ZIS log the delivery failure to its own log. </w:t>
      </w:r>
    </w:p>
    <w:p w:rsidR="00FA6BC9" w:rsidRDefault="00FA6BC9" w:rsidP="00FA6BC9">
      <w:pPr>
        <w:pStyle w:val="Heading3"/>
      </w:pPr>
      <w:bookmarkStart w:id="574" w:name="_Toc271175894"/>
      <w:bookmarkStart w:id="575" w:name="InfrastructureTransportLayer"/>
      <w:bookmarkEnd w:id="564"/>
      <w:r>
        <w:t>3.3.</w:t>
      </w:r>
      <w:commentRangeStart w:id="576"/>
      <w:r>
        <w:t>7</w:t>
      </w:r>
      <w:commentRangeEnd w:id="576"/>
      <w:r w:rsidR="005E59D6">
        <w:rPr>
          <w:rStyle w:val="CommentReference"/>
          <w:b w:val="0"/>
          <w:bCs w:val="0"/>
          <w:color w:val="auto"/>
        </w:rPr>
        <w:commentReference w:id="576"/>
      </w:r>
      <w:r>
        <w:t xml:space="preserve"> Infrastructure Transport Layer</w:t>
      </w:r>
      <w:bookmarkEnd w:id="574"/>
    </w:p>
    <w:p w:rsidR="00FA6BC9" w:rsidRDefault="00FA6BC9" w:rsidP="00FA6BC9">
      <w:pPr>
        <w:pStyle w:val="NormalWeb"/>
      </w:pPr>
      <w:r>
        <w:t xml:space="preserve">The Infrastructure messages are used by SIF to encapsulate and transfer the data objects. They form a messaging application program interface (API) </w:t>
      </w:r>
      <w:del w:id="577" w:author="Richard Halter" w:date="2010-08-03T13:53:00Z">
        <w:r w:rsidDel="006511D7">
          <w:delText xml:space="preserve">which is </w:delText>
        </w:r>
      </w:del>
      <w:r>
        <w:t>expressed in XML.</w:t>
      </w:r>
    </w:p>
    <w:p w:rsidR="00FA6BC9" w:rsidRDefault="00FA6BC9" w:rsidP="00FA6BC9">
      <w:pPr>
        <w:pStyle w:val="NormalWeb"/>
      </w:pPr>
      <w:del w:id="578" w:author="Richard Halter" w:date="2010-08-03T13:54:00Z">
        <w:r w:rsidDel="006511D7">
          <w:delText xml:space="preserve">It is a design objective to express </w:delText>
        </w:r>
      </w:del>
      <w:ins w:id="579" w:author="Richard Halter" w:date="2010-08-03T13:54:00Z">
        <w:r w:rsidR="006511D7">
          <w:t>T</w:t>
        </w:r>
      </w:ins>
      <w:del w:id="580" w:author="Richard Halter" w:date="2010-08-03T13:54:00Z">
        <w:r w:rsidDel="006511D7">
          <w:delText>t</w:delText>
        </w:r>
      </w:del>
      <w:r>
        <w:t xml:space="preserve">he entire Infrastructure API </w:t>
      </w:r>
      <w:ins w:id="581" w:author="Richard Halter" w:date="2010-08-03T13:54:00Z">
        <w:r w:rsidR="006511D7">
          <w:t xml:space="preserve">is expressed </w:t>
        </w:r>
      </w:ins>
      <w:r>
        <w:t xml:space="preserve">in XML and </w:t>
      </w:r>
      <w:ins w:id="582" w:author="Richard Halter" w:date="2010-08-03T13:54:00Z">
        <w:r w:rsidR="006511D7">
          <w:t xml:space="preserve">does </w:t>
        </w:r>
      </w:ins>
      <w:r>
        <w:t xml:space="preserve">not </w:t>
      </w:r>
      <w:del w:id="583" w:author="Richard Halter" w:date="2010-08-03T13:54:00Z">
        <w:r w:rsidDel="006511D7">
          <w:delText>to</w:delText>
        </w:r>
      </w:del>
      <w:r>
        <w:t xml:space="preserve"> have dependencies upon any underlying transport layer to provide functionality other than the </w:t>
      </w:r>
      <w:del w:id="584" w:author="Richard Halter" w:date="2010-08-03T13:53:00Z">
        <w:r w:rsidDel="006511D7">
          <w:delText xml:space="preserve">transportation </w:delText>
        </w:r>
      </w:del>
      <w:ins w:id="585" w:author="Richard Halter" w:date="2010-08-03T13:53:00Z">
        <w:r w:rsidR="006511D7">
          <w:t xml:space="preserve">physical movement </w:t>
        </w:r>
      </w:ins>
      <w:r>
        <w:t>of the XML from client to server and back. This ensures that the Infrastructure messages can be carried over a variety of communication transports.</w:t>
      </w:r>
    </w:p>
    <w:p w:rsidR="00160D5F" w:rsidRDefault="00160D5F" w:rsidP="00160D5F">
      <w:pPr>
        <w:pStyle w:val="NormalWeb"/>
        <w:keepNext/>
        <w:jc w:val="center"/>
        <w:rPr>
          <w:ins w:id="586" w:author="Richard Halter" w:date="2010-08-03T14:18:00Z"/>
        </w:rPr>
      </w:pPr>
      <w:ins w:id="587" w:author="Richard Halter" w:date="2010-08-03T14:28:00Z">
        <w:r>
          <w:object w:dxaOrig="11056" w:dyaOrig="1678">
            <v:shape id="_x0000_i1047" type="#_x0000_t75" style="width:6in;height:65.3pt" o:ole="">
              <v:imagedata r:id="rId88" o:title=""/>
            </v:shape>
            <o:OLEObject Type="Embed" ProgID="Visio.Drawing.11" ShapeID="_x0000_i1047" DrawAspect="Content" ObjectID="_1344927563" r:id="rId89"/>
          </w:object>
        </w:r>
      </w:ins>
    </w:p>
    <w:p w:rsidR="00160D5F" w:rsidRDefault="00160D5F" w:rsidP="00160D5F">
      <w:pPr>
        <w:pStyle w:val="Caption"/>
        <w:jc w:val="center"/>
        <w:rPr>
          <w:ins w:id="588" w:author="Richard Halter" w:date="2010-08-03T14:18:00Z"/>
        </w:rPr>
      </w:pPr>
      <w:ins w:id="589" w:author="Richard Halter" w:date="2010-08-03T14:18:00Z">
        <w:r>
          <w:t xml:space="preserve">Figure </w:t>
        </w:r>
        <w:r w:rsidR="004A4768">
          <w:fldChar w:fldCharType="begin"/>
        </w:r>
        <w:r>
          <w:instrText xml:space="preserve"> SEQ Figure \* ARABIC </w:instrText>
        </w:r>
      </w:ins>
      <w:r w:rsidR="004A4768">
        <w:fldChar w:fldCharType="separate"/>
      </w:r>
      <w:ins w:id="590" w:author="Richard Halter" w:date="2010-09-02T10:11:00Z">
        <w:r w:rsidR="00C42E3C">
          <w:rPr>
            <w:noProof/>
          </w:rPr>
          <w:t>23</w:t>
        </w:r>
      </w:ins>
      <w:ins w:id="591" w:author="Richard Halter" w:date="2010-08-03T14:18:00Z">
        <w:r w:rsidR="004A4768">
          <w:fldChar w:fldCharType="end"/>
        </w:r>
        <w:r>
          <w:t>: Infrastructure Transport Layer</w:t>
        </w:r>
      </w:ins>
    </w:p>
    <w:p w:rsidR="00FA6BC9" w:rsidRDefault="00FA6BC9" w:rsidP="00FA6BC9">
      <w:pPr>
        <w:pStyle w:val="NormalWeb"/>
      </w:pPr>
      <w:r>
        <w:t xml:space="preserve">The infrastructure depends upon the transport layer to provide a reliable connection to move messages back and forth from client and server. The transport layer is also responsible for providing </w:t>
      </w:r>
      <w:del w:id="592" w:author="Richard Halter" w:date="2010-08-03T13:56:00Z">
        <w:r w:rsidDel="006511D7">
          <w:delText xml:space="preserve">data </w:delText>
        </w:r>
      </w:del>
      <w:ins w:id="593" w:author="Richard Halter" w:date="2010-08-03T13:56:00Z">
        <w:r w:rsidR="006511D7">
          <w:t xml:space="preserve">transport level </w:t>
        </w:r>
      </w:ins>
      <w:r>
        <w:t>security by means of data encryption and authentication</w:t>
      </w:r>
      <w:del w:id="594" w:author="Richard Halter" w:date="2010-08-03T13:56:00Z">
        <w:r w:rsidDel="006511D7">
          <w:delText xml:space="preserve"> of the client and server</w:delText>
        </w:r>
      </w:del>
      <w:r>
        <w:t xml:space="preserve">. Some transport layers even provide data </w:t>
      </w:r>
      <w:r>
        <w:lastRenderedPageBreak/>
        <w:t xml:space="preserve">compression, which </w:t>
      </w:r>
      <w:ins w:id="595" w:author="Richard Halter" w:date="2010-08-03T13:57:00Z">
        <w:r w:rsidR="006511D7">
          <w:t>can be</w:t>
        </w:r>
      </w:ins>
      <w:del w:id="596" w:author="Richard Halter" w:date="2010-08-03T13:57:00Z">
        <w:r w:rsidDel="006511D7">
          <w:delText>is</w:delText>
        </w:r>
      </w:del>
      <w:r>
        <w:t xml:space="preserve"> an important factor when processing a large volume of XML messages.</w:t>
      </w:r>
    </w:p>
    <w:p w:rsidR="00FA6BC9" w:rsidRDefault="00FA6BC9" w:rsidP="00FA6BC9">
      <w:pPr>
        <w:pStyle w:val="NormalWeb"/>
      </w:pPr>
      <w:r>
        <w:t>By delegating the authentication, compression, and encryption to the transport layer, it makes the user interface to the transport simpler. A client that wishes to send an infrastructure message assembles the message in XML and then hands it off to the transport layer for delivery. The transport layer takes the XML message and transfers it to the server where it is taken from the transport layer and processed.</w:t>
      </w:r>
    </w:p>
    <w:p w:rsidR="00FA6BC9" w:rsidRDefault="00FA6BC9" w:rsidP="00FA6BC9">
      <w:pPr>
        <w:pStyle w:val="NormalWeb"/>
      </w:pPr>
      <w:r>
        <w:t>In moving from the client to the server, the transport may have compressed, encrypted, and authenticated the connections but all of this is transparent to the users of the Infrastructure API. To the user, it is XML in and XML out.</w:t>
      </w:r>
    </w:p>
    <w:p w:rsidR="00FA6BC9" w:rsidRDefault="00FA6BC9" w:rsidP="00FA6BC9">
      <w:pPr>
        <w:pStyle w:val="NormalWeb"/>
      </w:pPr>
      <w:r>
        <w:t xml:space="preserve">Different types of transports are or will become available providing various features and benefits. An Agent or ZIS </w:t>
      </w:r>
      <w:r>
        <w:rPr>
          <w:rStyle w:val="rfc21191"/>
        </w:rPr>
        <w:t>MAY</w:t>
      </w:r>
      <w:r>
        <w:t xml:space="preserve"> employ multiple transport protocols but they </w:t>
      </w:r>
      <w:r>
        <w:rPr>
          <w:rStyle w:val="rfc21191"/>
        </w:rPr>
        <w:t>MUST</w:t>
      </w:r>
      <w:r>
        <w:t xml:space="preserve"> support SIF HTTPS.</w:t>
      </w:r>
    </w:p>
    <w:p w:rsidR="00FA6BC9" w:rsidRDefault="00FA6BC9" w:rsidP="00FA6BC9">
      <w:pPr>
        <w:pStyle w:val="NormalWeb"/>
      </w:pPr>
      <w:r>
        <w:t xml:space="preserve">Please note that throughout this specification transport layer errors are sometimes illustrated as </w:t>
      </w:r>
      <w:r>
        <w:rPr>
          <w:rStyle w:val="HTMLCode"/>
        </w:rPr>
        <w:t>SIF_Ack</w:t>
      </w:r>
      <w:r>
        <w:t xml:space="preserve"> messages with </w:t>
      </w:r>
      <w:r>
        <w:rPr>
          <w:rStyle w:val="HTMLCode"/>
        </w:rPr>
        <w:t>SIF_Error/SIF_Category</w:t>
      </w:r>
      <w:r>
        <w:t xml:space="preserve"> of Transport and applicable error codes. Under many transport error conditions, these </w:t>
      </w:r>
      <w:r>
        <w:rPr>
          <w:rStyle w:val="HTMLCode"/>
        </w:rPr>
        <w:t>SIF_Ack</w:t>
      </w:r>
      <w:r>
        <w:t xml:space="preserve"> messages could not be returned or sent by the remote host. Depending on the SIF infrastructure transport layer implementation these messages may be generated by the implementation (e.g. when a connection to a server cannot be established), or may occur as transport layer errors or exceptions in the underlying network operating system or transport protocol. Both should be treated equivalently.</w:t>
      </w:r>
    </w:p>
    <w:p w:rsidR="00FA6BC9" w:rsidRDefault="00FA6BC9" w:rsidP="00FA6BC9">
      <w:pPr>
        <w:pStyle w:val="Heading4"/>
      </w:pPr>
      <w:bookmarkStart w:id="597" w:name="SIFHTTPSTransport"/>
      <w:bookmarkEnd w:id="575"/>
      <w:r>
        <w:t>3.3.7.1 SIF HTTPS Transport</w:t>
      </w:r>
    </w:p>
    <w:p w:rsidR="00FA6BC9" w:rsidRDefault="00FA6BC9" w:rsidP="00FA6BC9">
      <w:pPr>
        <w:pStyle w:val="NormalWeb"/>
      </w:pPr>
      <w:r>
        <w:t xml:space="preserve">In order to ensure that Agents and Zone Integration Servers can communicate with each other regardless of vendor or platform, all Agent and ZIS implementations </w:t>
      </w:r>
      <w:r>
        <w:rPr>
          <w:rStyle w:val="rfc21191"/>
        </w:rPr>
        <w:t>MUST</w:t>
      </w:r>
      <w:r>
        <w:t xml:space="preserve"> support the SIF HTTPS transport layer protocol.</w:t>
      </w:r>
    </w:p>
    <w:p w:rsidR="00FA6BC9" w:rsidRDefault="00FA6BC9" w:rsidP="00FA6BC9">
      <w:pPr>
        <w:pStyle w:val="NormalWeb"/>
      </w:pPr>
      <w:commentRangeStart w:id="598"/>
      <w:r>
        <w:t>SIF</w:t>
      </w:r>
      <w:commentRangeEnd w:id="598"/>
      <w:r w:rsidR="00CB1C3C">
        <w:rPr>
          <w:rStyle w:val="CommentReference"/>
        </w:rPr>
        <w:commentReference w:id="598"/>
      </w:r>
      <w:r>
        <w:t xml:space="preserve"> HTTPS is a combination of the HTTP 1.1 protocol </w:t>
      </w:r>
      <w:bookmarkEnd w:id="597"/>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 xml:space="preserve"> with secure socket layer (SSL) protocols, resulting in an easy-to-use and secure transport protocol. The </w:t>
      </w:r>
      <w:r>
        <w:rPr>
          <w:rStyle w:val="rfc21191"/>
        </w:rPr>
        <w:t>RECOMMENDED</w:t>
      </w:r>
      <w:r>
        <w:t xml:space="preserve"> SSL implementation is TLS 1.0 </w:t>
      </w:r>
      <w:hyperlink r:id="rId90" w:anchor="RFC2246" w:history="1">
        <w:r>
          <w:rPr>
            <w:rStyle w:val="Hyperlink"/>
          </w:rPr>
          <w:t>[RFC 2246]</w:t>
        </w:r>
      </w:hyperlink>
      <w:r>
        <w:t xml:space="preserve">; however, SSL 3.0 </w:t>
      </w:r>
      <w:hyperlink r:id="rId91" w:anchor="SSL3" w:history="1">
        <w:r>
          <w:rPr>
            <w:rStyle w:val="Hyperlink"/>
          </w:rPr>
          <w:t>[SSL3]</w:t>
        </w:r>
      </w:hyperlink>
      <w:r>
        <w:t xml:space="preserve"> is also supported and SSL 2.0 client hellos </w:t>
      </w:r>
      <w:hyperlink r:id="rId92" w:anchor="SSL2" w:history="1">
        <w:r>
          <w:rPr>
            <w:rStyle w:val="Hyperlink"/>
          </w:rPr>
          <w:t>[SSL2]</w:t>
        </w:r>
      </w:hyperlink>
      <w:r>
        <w:t xml:space="preserve"> used to negotiate TLS 1.0 or SSL 3.0 connections are also permitted. Support for the SSL 2.0 protocol itself—aside from its client hello message—is not provided in SIF. Due to the age of the SSL 3.0 and SSL 2.0 protocols and the increasing prevalence of TLS 1.0, The SIF Association expects to deprecate support for the SSL 3.0 protocol and SSL 2.0 client hellos in future major releases of this specification.</w:t>
      </w:r>
    </w:p>
    <w:p w:rsidR="00FA6BC9" w:rsidRDefault="00FA6BC9" w:rsidP="00FA6BC9">
      <w:pPr>
        <w:pStyle w:val="NormalWeb"/>
      </w:pPr>
      <w:r>
        <w:t xml:space="preserve">Being based upon HTTP 1.1, the SIF HTTPS and SIF HTTP protocols support persistent or keep-alive connections that greatly increase the message throughput between sender and receiver. This is an especially important factor when using HTTP in conjunction with </w:t>
      </w:r>
      <w:r>
        <w:lastRenderedPageBreak/>
        <w:t>secure socket layers, where there is a significant amount of overhead when initially opening a connection.</w:t>
      </w:r>
    </w:p>
    <w:p w:rsidR="00FA6BC9" w:rsidRDefault="00FA6BC9" w:rsidP="00FA6BC9">
      <w:pPr>
        <w:pStyle w:val="NormalWeb"/>
      </w:pPr>
      <w:r>
        <w:t xml:space="preserve">When using HTTP 1.1 with SIF, </w:t>
      </w:r>
      <w:hyperlink r:id="rId93" w:anchor="RFC2616" w:history="1">
        <w:r>
          <w:rPr>
            <w:rStyle w:val="Hyperlink"/>
          </w:rPr>
          <w:t>[RFC 2616]</w:t>
        </w:r>
      </w:hyperlink>
      <w:r>
        <w:t xml:space="preserve"> can be used as a reference, however SIF uses a subset of the HTTP 1.1 </w:t>
      </w:r>
      <w:commentRangeStart w:id="599"/>
      <w:r>
        <w:t>protocol</w:t>
      </w:r>
      <w:commentRangeEnd w:id="599"/>
      <w:r w:rsidR="00CB1C3C">
        <w:rPr>
          <w:rStyle w:val="CommentReference"/>
        </w:rPr>
        <w:commentReference w:id="599"/>
      </w:r>
      <w:r>
        <w:t>. For example, only the POST method and the 200-OK response notice are used by the SIF HTTPS protocol.</w:t>
      </w:r>
    </w:p>
    <w:p w:rsidR="00FA6BC9" w:rsidRDefault="00FA6BC9" w:rsidP="00FA6BC9">
      <w:pPr>
        <w:pStyle w:val="NormalWeb"/>
      </w:pPr>
      <w:r>
        <w:t>Support of Transfer Encoding and data chunking (</w:t>
      </w:r>
      <w:ins w:id="600" w:author="Richard Halter" w:date="2010-08-03T14:34:00Z">
        <w:r w:rsidR="00CB1C3C">
          <w:t xml:space="preserve">Section 3.6 of </w:t>
        </w:r>
      </w:ins>
      <w:hyperlink r:id="rId94" w:anchor="RFC2616" w:history="1">
        <w:r>
          <w:rPr>
            <w:rStyle w:val="Hyperlink"/>
          </w:rPr>
          <w:t>[RFC 2616]</w:t>
        </w:r>
      </w:hyperlink>
      <w:del w:id="601" w:author="Richard Halter" w:date="2010-08-03T14:34:00Z">
        <w:r w:rsidDel="00CB1C3C">
          <w:delText>,</w:delText>
        </w:r>
      </w:del>
      <w:del w:id="602" w:author="Richard Halter" w:date="2010-08-03T14:33:00Z">
        <w:r w:rsidDel="00CB1C3C">
          <w:delText xml:space="preserve"> Section 3.6</w:delText>
        </w:r>
      </w:del>
      <w:r>
        <w:t>) is not required for SIF HTTPS. An implementation of the protocol may support Transfer Encoding and data chunking but it must be able to communicate successfully with a client or server that does not support this feature.</w:t>
      </w:r>
    </w:p>
    <w:p w:rsidR="00FA6BC9" w:rsidRDefault="00FA6BC9" w:rsidP="00FA6BC9">
      <w:pPr>
        <w:pStyle w:val="NormalWeb"/>
      </w:pPr>
      <w:r>
        <w:t xml:space="preserve">Because protocol changes are handled at the Infrastructure XML API level, a client or server must not use the </w:t>
      </w:r>
      <w:r>
        <w:rPr>
          <w:rStyle w:val="HTMLCode"/>
        </w:rPr>
        <w:t>Connection: Upgrade</w:t>
      </w:r>
      <w:r>
        <w:t xml:space="preserve"> or </w:t>
      </w:r>
      <w:r>
        <w:rPr>
          <w:rStyle w:val="HTMLCode"/>
        </w:rPr>
        <w:t>Upgrade: xxx</w:t>
      </w:r>
      <w:r>
        <w:t xml:space="preserve"> headers to invoke a request for a protocol change. If a client or server receives an upgrade header, it must ignore that header and not change communication protocols.</w:t>
      </w:r>
    </w:p>
    <w:p w:rsidR="00FA6BC9" w:rsidRDefault="00FA6BC9" w:rsidP="00FA6BC9">
      <w:pPr>
        <w:pStyle w:val="Heading5"/>
      </w:pPr>
      <w:bookmarkStart w:id="603" w:name="HTTPSRequestResponseModel"/>
      <w:r>
        <w:t>3.3.7.1.1 HTTPS Request/Response Model</w:t>
      </w:r>
    </w:p>
    <w:p w:rsidR="00FA6BC9" w:rsidRDefault="00FA6BC9" w:rsidP="00FA6BC9">
      <w:pPr>
        <w:pStyle w:val="NormalWeb"/>
      </w:pPr>
      <w:r>
        <w:t>A client is the party (Agent or ZIS) who initiates a connection to a remote machine. The remote end (ZIS or Push-Mode Agent) is known as the server.</w:t>
      </w:r>
    </w:p>
    <w:p w:rsidR="00B83710" w:rsidRDefault="00FA6BC9" w:rsidP="00FA6BC9">
      <w:pPr>
        <w:pStyle w:val="NormalWeb"/>
        <w:rPr>
          <w:ins w:id="604" w:author="Richard Halter" w:date="2010-08-03T15:20:00Z"/>
        </w:rPr>
      </w:pPr>
      <w:r>
        <w:t xml:space="preserve">A client using the SIF HTTPS protocol opens a connection to the server and sends a HTTP 1.1 POST request with the SIF Infrastructure XML message as the POST payload. The server responds with an HTTP response with the Infrastructure XML acknowledgement message as the response payload. </w:t>
      </w:r>
    </w:p>
    <w:p w:rsidR="00FA6BC9" w:rsidDel="00B83710" w:rsidRDefault="00FA6BC9" w:rsidP="00FA6BC9">
      <w:pPr>
        <w:pStyle w:val="NormalWeb"/>
      </w:pPr>
      <w:moveFromRangeStart w:id="605" w:author="Richard Halter" w:date="2010-08-03T15:21:00Z" w:name="move268612218"/>
      <w:moveFrom w:id="606" w:author="Richard Halter" w:date="2010-08-03T15:21:00Z">
        <w:r w:rsidDel="00B83710">
          <w:t xml:space="preserve">Clients </w:t>
        </w:r>
        <w:r w:rsidDel="00B83710">
          <w:rPr>
            <w:rStyle w:val="rfc21191"/>
          </w:rPr>
          <w:t>MUST</w:t>
        </w:r>
        <w:r w:rsidDel="00B83710">
          <w:t xml:space="preserve"> encode the XML message using UTF-8; servers </w:t>
        </w:r>
        <w:r w:rsidDel="00B83710">
          <w:rPr>
            <w:rStyle w:val="rfc21191"/>
          </w:rPr>
          <w:t>MUST</w:t>
        </w:r>
        <w:r w:rsidDel="00B83710">
          <w:t xml:space="preserve"> be able to process UTF-8-encoded XML and </w:t>
        </w:r>
        <w:r w:rsidDel="00B83710">
          <w:rPr>
            <w:rStyle w:val="rfc21191"/>
          </w:rPr>
          <w:t>SHOULD</w:t>
        </w:r>
        <w:r w:rsidDel="00B83710">
          <w:t xml:space="preserve"> expect all incoming SIF XML messages to be encoded using UTF-8. </w:t>
        </w:r>
      </w:moveFrom>
    </w:p>
    <w:moveFromRangeEnd w:id="605"/>
    <w:p w:rsidR="00FA6BC9" w:rsidRDefault="00FA6BC9" w:rsidP="00FA6BC9">
      <w:pPr>
        <w:pStyle w:val="NormalWeb"/>
        <w:rPr>
          <w:ins w:id="607" w:author="Richard Halter" w:date="2010-08-03T15:21:00Z"/>
        </w:rPr>
      </w:pPr>
      <w:r>
        <w:t xml:space="preserve">The default behavior for HTTP 1.1 is to use persistent or "keep-alive" connections. When operating in this mode, the client may send additional POST requests and receive the HTTP responses using the same connection. Clients </w:t>
      </w:r>
      <w:r>
        <w:rPr>
          <w:rStyle w:val="rfc21191"/>
        </w:rPr>
        <w:t>SHOULD</w:t>
      </w:r>
      <w:r>
        <w:t xml:space="preserve"> use persistent connections for performance reasons but </w:t>
      </w:r>
      <w:r>
        <w:rPr>
          <w:rStyle w:val="rfc21191"/>
        </w:rPr>
        <w:t>MUST</w:t>
      </w:r>
      <w:r>
        <w:t xml:space="preserve"> be able to use non-persistent connections if the server does not wish to use persistent connections.</w:t>
      </w:r>
    </w:p>
    <w:p w:rsidR="00B83710" w:rsidRPr="00B83710" w:rsidRDefault="00B83710" w:rsidP="00FA6BC9">
      <w:pPr>
        <w:pStyle w:val="NormalWeb"/>
        <w:rPr>
          <w:ins w:id="608" w:author="Richard Halter" w:date="2010-08-03T15:21:00Z"/>
          <w:b/>
        </w:rPr>
      </w:pPr>
      <w:ins w:id="609" w:author="Richard Halter" w:date="2010-08-03T15:21:00Z">
        <w:r w:rsidRPr="00B83710">
          <w:rPr>
            <w:b/>
          </w:rPr>
          <w:t>UTF-8 Encoding</w:t>
        </w:r>
      </w:ins>
    </w:p>
    <w:p w:rsidR="00B83710" w:rsidRDefault="00B83710" w:rsidP="00B83710">
      <w:pPr>
        <w:pStyle w:val="NormalWeb"/>
      </w:pPr>
      <w:moveToRangeStart w:id="610" w:author="Richard Halter" w:date="2010-08-03T15:21:00Z" w:name="move268612218"/>
      <w:moveTo w:id="611" w:author="Richard Halter" w:date="2010-08-03T15:21:00Z">
        <w:r>
          <w:t xml:space="preserve">Clients </w:t>
        </w:r>
        <w:r>
          <w:rPr>
            <w:rStyle w:val="rfc21191"/>
          </w:rPr>
          <w:t>MUST</w:t>
        </w:r>
        <w:r>
          <w:t xml:space="preserve"> encode the XML message using UTF-8; servers </w:t>
        </w:r>
        <w:r>
          <w:rPr>
            <w:rStyle w:val="rfc21191"/>
          </w:rPr>
          <w:t>MUST</w:t>
        </w:r>
        <w:r>
          <w:t xml:space="preserve"> be able to process UTF-8-encoded XML and </w:t>
        </w:r>
        <w:r>
          <w:rPr>
            <w:rStyle w:val="rfc21191"/>
          </w:rPr>
          <w:t>SHOULD</w:t>
        </w:r>
        <w:r>
          <w:t xml:space="preserve"> expect all incoming SIF XML messages to be encoded using UTF-8. </w:t>
        </w:r>
      </w:moveTo>
    </w:p>
    <w:moveToRangeEnd w:id="610"/>
    <w:p w:rsidR="00B83710" w:rsidRDefault="00B83710" w:rsidP="00FA6BC9">
      <w:pPr>
        <w:pStyle w:val="NormalWeb"/>
      </w:pPr>
    </w:p>
    <w:p w:rsidR="00FA6BC9" w:rsidRDefault="00FA6BC9" w:rsidP="00FA6BC9">
      <w:pPr>
        <w:pStyle w:val="Heading5"/>
      </w:pPr>
      <w:bookmarkStart w:id="612" w:name="HTTPRequestHeaders"/>
      <w:bookmarkEnd w:id="603"/>
      <w:r>
        <w:lastRenderedPageBreak/>
        <w:t>3.3.7.1.2 HTTP Request Headers</w:t>
      </w:r>
    </w:p>
    <w:p w:rsidR="00FA6BC9" w:rsidRDefault="00FA6BC9" w:rsidP="00FA6BC9">
      <w:pPr>
        <w:pStyle w:val="NormalWeb"/>
      </w:pPr>
      <w:r>
        <w:t xml:space="preserve">The following HTTP request and common headers defined in </w:t>
      </w:r>
      <w:bookmarkEnd w:id="612"/>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rPr>
          <w:rStyle w:val="rfc21191"/>
        </w:rPr>
        <w:t>MUST</w:t>
      </w:r>
      <w:r>
        <w:t xml:space="preserve"> be present in all SIF HTTPS messages sent by a client:</w:t>
      </w:r>
    </w:p>
    <w:tbl>
      <w:tblPr>
        <w:tblW w:w="0" w:type="auto"/>
        <w:tblCellMar>
          <w:top w:w="15" w:type="dxa"/>
          <w:left w:w="15" w:type="dxa"/>
          <w:bottom w:w="15" w:type="dxa"/>
          <w:right w:w="15" w:type="dxa"/>
        </w:tblCellMar>
        <w:tblLook w:val="04A0"/>
      </w:tblPr>
      <w:tblGrid>
        <w:gridCol w:w="1112"/>
        <w:gridCol w:w="4637"/>
        <w:gridCol w:w="298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613" w:name="Table337121HTTPRequestHeaders"/>
            <w:r>
              <w:rPr>
                <w:b/>
                <w:bCs/>
                <w:color w:val="FFFFFF"/>
              </w:rPr>
              <w:t>Header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Required Contents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Content-Length</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The exact size of the attached payload (XML message)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Content-Type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Describes the contents of the request. Firewall and web server programs can filter messages going through a network by examining this header.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application/xml;charset="utf-8"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Host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Specifies the Internet host and port number of the destination server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bl>
    <w:p w:rsidR="00FA6BC9" w:rsidRDefault="00FA6BC9" w:rsidP="00FA6BC9">
      <w:r>
        <w:rPr>
          <w:rStyle w:val="Caption1"/>
        </w:rPr>
        <w:t>Table 3.3.7.1.2-1: HTTP Request Headers</w:t>
      </w:r>
      <w:r>
        <w:t xml:space="preserve"> </w:t>
      </w:r>
    </w:p>
    <w:p w:rsidR="00FA6BC9" w:rsidRDefault="00FA6BC9" w:rsidP="00FA6BC9">
      <w:pPr>
        <w:pStyle w:val="NormalWeb"/>
      </w:pPr>
      <w:r>
        <w:t xml:space="preserve">Note that all header values </w:t>
      </w:r>
      <w:r>
        <w:rPr>
          <w:rStyle w:val="rfc21191"/>
        </w:rPr>
        <w:t>MUST</w:t>
      </w:r>
      <w:r>
        <w:t xml:space="preserve"> conform to the requirements of </w:t>
      </w:r>
      <w:bookmarkEnd w:id="613"/>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 xml:space="preserve"> and </w:t>
      </w:r>
      <w:r>
        <w:rPr>
          <w:rStyle w:val="rfc21191"/>
        </w:rPr>
        <w:t>MAY</w:t>
      </w:r>
      <w:r>
        <w:t xml:space="preserve"> take equivalent forms subject to those requirements (e.g. </w:t>
      </w:r>
      <w:r>
        <w:rPr>
          <w:rStyle w:val="HTMLCode"/>
        </w:rPr>
        <w:t>application/xml;charset=utf-8</w:t>
      </w:r>
      <w:r>
        <w:t xml:space="preserve"> (no quotes),  </w:t>
      </w:r>
      <w:r>
        <w:rPr>
          <w:rStyle w:val="HTMLCode"/>
        </w:rPr>
        <w:t>application/xml; charset=utf-8</w:t>
      </w:r>
      <w:r>
        <w:t xml:space="preserve"> (optional spacing), etc.). </w:t>
      </w:r>
    </w:p>
    <w:p w:rsidR="00FA6BC9" w:rsidRDefault="00FA6BC9" w:rsidP="00FA6BC9">
      <w:pPr>
        <w:pStyle w:val="NormalWeb"/>
      </w:pPr>
      <w:r>
        <w:t xml:space="preserve">In addition to the headers above, a client may include a </w:t>
      </w:r>
      <w:r>
        <w:rPr>
          <w:rStyle w:val="HTMLCode"/>
        </w:rPr>
        <w:t>Connection: close</w:t>
      </w:r>
      <w:r>
        <w:t xml:space="preserve"> header in the HTTP request if it wishes to close the current connection after receiving the response. If this header is included, the client </w:t>
      </w:r>
      <w:r>
        <w:rPr>
          <w:rStyle w:val="rfc21191"/>
        </w:rPr>
        <w:t>MUST NOT</w:t>
      </w:r>
      <w:r>
        <w:t xml:space="preserve"> send additional requests on this connection. The client </w:t>
      </w:r>
      <w:r>
        <w:rPr>
          <w:rStyle w:val="rfc21191"/>
        </w:rPr>
        <w:t>MUST</w:t>
      </w:r>
      <w:r>
        <w:t xml:space="preserve"> close the connection after receiving the response.</w:t>
      </w:r>
    </w:p>
    <w:p w:rsidR="00FA6BC9" w:rsidRDefault="00FA6BC9" w:rsidP="00FA6BC9">
      <w:pPr>
        <w:pStyle w:val="NormalWeb"/>
      </w:pPr>
      <w:r>
        <w:t>Clients may also include an "Expect: 100-continue" header (see below).</w:t>
      </w:r>
    </w:p>
    <w:p w:rsidR="00FA6BC9" w:rsidRDefault="00FA6BC9" w:rsidP="00FA6BC9">
      <w:pPr>
        <w:pStyle w:val="NormalWeb"/>
      </w:pPr>
      <w:r>
        <w:t xml:space="preserve">Additional headers beyond the required and optional headers listed here </w:t>
      </w:r>
      <w:r>
        <w:rPr>
          <w:rStyle w:val="rfc21191"/>
        </w:rPr>
        <w:t>MAY</w:t>
      </w:r>
      <w:r>
        <w:t xml:space="preserve"> be included by a client; however, the server </w:t>
      </w:r>
      <w:r>
        <w:rPr>
          <w:rStyle w:val="rfc21191"/>
        </w:rPr>
        <w:t>MUST</w:t>
      </w:r>
      <w:r>
        <w:t xml:space="preserve"> be able to successfully process POST requests that only contain the required headers.</w:t>
      </w:r>
    </w:p>
    <w:p w:rsidR="00FA6BC9" w:rsidRDefault="00FA6BC9" w:rsidP="00FA6BC9">
      <w:pPr>
        <w:shd w:val="clear" w:color="auto" w:fill="FAFAFA"/>
        <w:rPr>
          <w:rFonts w:ascii="Courier New" w:hAnsi="Courier New" w:cs="Courier New"/>
          <w:sz w:val="20"/>
          <w:szCs w:val="20"/>
        </w:rPr>
      </w:pPr>
      <w:bookmarkStart w:id="614" w:name="Example337121SIFHTTPSRequest"/>
      <w:r>
        <w:rPr>
          <w:rFonts w:ascii="Courier New" w:hAnsi="Courier New" w:cs="Courier New"/>
          <w:sz w:val="20"/>
          <w:szCs w:val="20"/>
        </w:rPr>
        <w:t>POST /MyPath HTTP/1.1</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420</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Host: sifinfo.org:8000</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&lt;SIF_MsgId&gt;56409F0C01FBD1C44300B4518E100765&lt;/SIF_MsgId&gt;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&lt;SIF_Timestamp&gt;2006-04-11T18:18:13-05:00&lt;/SIF_Timestamp&gt;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&lt;SIF_SourceId&gt;SifInfo_TestAgent&lt;/SIF_SourceId&gt;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&lt;SIF_Ping /&gt;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&lt;/SIF_Message&gt;</w:t>
      </w:r>
    </w:p>
    <w:p w:rsidR="00FA6BC9" w:rsidRDefault="00FA6BC9" w:rsidP="00FA6BC9">
      <w:r>
        <w:rPr>
          <w:rStyle w:val="Caption1"/>
        </w:rPr>
        <w:t>Example 3.3.7.1.2-1: SIF HTTPS Request</w:t>
      </w:r>
      <w:r>
        <w:t xml:space="preserve"> </w:t>
      </w:r>
    </w:p>
    <w:p w:rsidR="00FA6BC9" w:rsidRDefault="00FA6BC9" w:rsidP="00FA6BC9">
      <w:pPr>
        <w:pStyle w:val="NormalWeb"/>
      </w:pPr>
      <w:r>
        <w:t xml:space="preserve">Implementations of SIF HTTPS </w:t>
      </w:r>
      <w:r>
        <w:rPr>
          <w:rStyle w:val="rfc21191"/>
        </w:rPr>
        <w:t>MUST</w:t>
      </w:r>
      <w:r>
        <w:t xml:space="preserve"> be able to specify the value for the path (</w:t>
      </w:r>
      <w:r>
        <w:rPr>
          <w:rStyle w:val="HTMLCode"/>
        </w:rPr>
        <w:t>/MyPath</w:t>
      </w:r>
      <w:r>
        <w:t xml:space="preserve"> in the example) as the Agent or ZIS may require a specific value for routing purposes.</w:t>
      </w:r>
    </w:p>
    <w:p w:rsidR="00FA6BC9" w:rsidRDefault="00FA6BC9" w:rsidP="00FA6BC9">
      <w:pPr>
        <w:pStyle w:val="Heading5"/>
      </w:pPr>
      <w:bookmarkStart w:id="615" w:name="HTTPResponseHeaders"/>
      <w:bookmarkEnd w:id="614"/>
      <w:r>
        <w:t>3.3.7.1.3 HTTP Response Headers</w:t>
      </w:r>
    </w:p>
    <w:p w:rsidR="00FA6BC9" w:rsidRDefault="00FA6BC9" w:rsidP="00FA6BC9">
      <w:pPr>
        <w:pStyle w:val="NormalWeb"/>
      </w:pPr>
      <w:r>
        <w:t>The following HTTP response and common headers defined in [RFC 2616] must be present in all SIF HTTPS responses messages sent by a server:</w:t>
      </w:r>
    </w:p>
    <w:tbl>
      <w:tblPr>
        <w:tblW w:w="0" w:type="auto"/>
        <w:tblCellMar>
          <w:top w:w="15" w:type="dxa"/>
          <w:left w:w="15" w:type="dxa"/>
          <w:bottom w:w="15" w:type="dxa"/>
          <w:right w:w="15" w:type="dxa"/>
        </w:tblCellMar>
        <w:tblLook w:val="04A0"/>
      </w:tblPr>
      <w:tblGrid>
        <w:gridCol w:w="1081"/>
        <w:gridCol w:w="4677"/>
        <w:gridCol w:w="2972"/>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616" w:name="Table337131HTTPResponseHeaders"/>
            <w:bookmarkEnd w:id="615"/>
            <w:r>
              <w:rPr>
                <w:b/>
                <w:bCs/>
                <w:color w:val="FFFFFF"/>
              </w:rPr>
              <w:t>Header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Required Contents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Content-Length</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The exact size of the attached payload (XML message)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Content-Type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Describes the contents of the request. Firewall and web server programs can filter messages going through a network by examining this header.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application/xml;charset="utf-8"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Date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The current date and time in the format described in RFC 2616 Section 3.3. Note that the date is UTC based and NOT local time.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Server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Identifies the server sending the response. Clients may use this information to infer information about the server being contacted (vendor, model, version, capabilities, etc.)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bl>
    <w:p w:rsidR="00FA6BC9" w:rsidRDefault="00FA6BC9" w:rsidP="00FA6BC9">
      <w:r>
        <w:rPr>
          <w:rStyle w:val="Caption1"/>
        </w:rPr>
        <w:t>Table 3.3.7.1.3-1: HTTP Response Headers</w:t>
      </w:r>
      <w:r>
        <w:t xml:space="preserve"> </w:t>
      </w:r>
    </w:p>
    <w:p w:rsidR="00FA6BC9" w:rsidRDefault="00FA6BC9" w:rsidP="00FA6BC9">
      <w:pPr>
        <w:pStyle w:val="NormalWeb"/>
      </w:pPr>
      <w:r>
        <w:t xml:space="preserve">Note that all header values </w:t>
      </w:r>
      <w:r>
        <w:rPr>
          <w:rStyle w:val="rfc21191"/>
        </w:rPr>
        <w:t>MUST</w:t>
      </w:r>
      <w:r>
        <w:t xml:space="preserve"> conform to the requirements of </w:t>
      </w:r>
      <w:bookmarkEnd w:id="616"/>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 xml:space="preserve"> and </w:t>
      </w:r>
      <w:r>
        <w:rPr>
          <w:rStyle w:val="rfc21191"/>
        </w:rPr>
        <w:t>MAY</w:t>
      </w:r>
      <w:r>
        <w:t xml:space="preserve"> take equivalent forms subject to those requirements (e.g. </w:t>
      </w:r>
      <w:r>
        <w:rPr>
          <w:rStyle w:val="HTMLCode"/>
        </w:rPr>
        <w:t>application/xml;charset=utf-8</w:t>
      </w:r>
      <w:r>
        <w:t>, </w:t>
      </w:r>
      <w:r>
        <w:rPr>
          <w:rStyle w:val="HTMLCode"/>
        </w:rPr>
        <w:t>application/xml; charset=utf-8</w:t>
      </w:r>
      <w:r>
        <w:t xml:space="preserve">, etc.). </w:t>
      </w:r>
    </w:p>
    <w:p w:rsidR="00FA6BC9" w:rsidRDefault="00FA6BC9" w:rsidP="00FA6BC9">
      <w:pPr>
        <w:pStyle w:val="NormalWeb"/>
      </w:pPr>
      <w:r>
        <w:t xml:space="preserve">In addition to the headers above, a server </w:t>
      </w:r>
      <w:r>
        <w:rPr>
          <w:rStyle w:val="rfc21191"/>
        </w:rPr>
        <w:t>MAY</w:t>
      </w:r>
      <w:r>
        <w:t xml:space="preserve"> include a </w:t>
      </w:r>
      <w:r>
        <w:rPr>
          <w:rStyle w:val="HTMLCode"/>
        </w:rPr>
        <w:t>Connection: close</w:t>
      </w:r>
      <w:r>
        <w:t xml:space="preserve"> header in the HTTP response if it wishes to close the current connection after sending the response. The server </w:t>
      </w:r>
      <w:r>
        <w:rPr>
          <w:rStyle w:val="rfc21191"/>
        </w:rPr>
        <w:t>MUST</w:t>
      </w:r>
      <w:r>
        <w:t xml:space="preserve"> close the connection after sending the response.</w:t>
      </w:r>
    </w:p>
    <w:p w:rsidR="00FA6BC9" w:rsidRDefault="00FA6BC9" w:rsidP="00FA6BC9">
      <w:pPr>
        <w:pStyle w:val="NormalWeb"/>
      </w:pPr>
      <w:r>
        <w:lastRenderedPageBreak/>
        <w:t xml:space="preserve">The server </w:t>
      </w:r>
      <w:r>
        <w:rPr>
          <w:rStyle w:val="rfc21191"/>
        </w:rPr>
        <w:t>MAY</w:t>
      </w:r>
      <w:r>
        <w:t xml:space="preserve"> include additional headers; however, the client </w:t>
      </w:r>
      <w:r>
        <w:rPr>
          <w:rStyle w:val="rfc21191"/>
        </w:rPr>
        <w:t>MUST</w:t>
      </w:r>
      <w:r>
        <w:t xml:space="preserve"> be able to successfully process response notices that only contain the required headers and optional header listed here.</w:t>
      </w:r>
    </w:p>
    <w:p w:rsidR="00FA6BC9" w:rsidRDefault="00FA6BC9" w:rsidP="00FA6BC9">
      <w:pPr>
        <w:shd w:val="clear" w:color="auto" w:fill="FAFAFA"/>
        <w:rPr>
          <w:rFonts w:ascii="Courier New" w:hAnsi="Courier New" w:cs="Courier New"/>
          <w:sz w:val="20"/>
          <w:szCs w:val="20"/>
        </w:rPr>
      </w:pPr>
      <w:bookmarkStart w:id="617" w:name="Example337131SIFHTTPSResponse"/>
      <w:r>
        <w:rPr>
          <w:rFonts w:ascii="Courier New" w:hAnsi="Courier New" w:cs="Courier New"/>
          <w:sz w:val="20"/>
          <w:szCs w:val="20"/>
        </w:rPr>
        <w:t>HTTP/1.1 200 OK</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529</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Date: Mon, 02 Apr 2001 23:32:00 GMT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Server: SIFZIS;V1.1</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&lt;SIF_MsgId&gt;4A900E10F4E675CF4A01B4518E100765&lt;/SIF_MsgId&gt;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&lt;SIF_Timestamp&gt;2006-04-11T18:18:13-05:00&lt;/SIF_Timestamp&gt;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&lt;SIF_SourceId&gt;SifInfo_TestZIS&lt;/SIF_SourceId&gt;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&lt;SIF_OriginalSourceId&gt;SifInfo_TestAgent&lt;/SIF_OriginalSourceId&gt;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&lt;SIF_OriginalMsgId&gt;56409F0C01FBD1C44300B4518E100765&lt;/SIF_OriginalMsgId&gt;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&lt;SIF_Code&gt;0&lt;/SIF_Code&gt;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&lt;/SIF_Message&gt;</w:t>
      </w:r>
    </w:p>
    <w:p w:rsidR="00FA6BC9" w:rsidRDefault="00FA6BC9" w:rsidP="00FA6BC9">
      <w:r>
        <w:rPr>
          <w:rStyle w:val="Caption1"/>
        </w:rPr>
        <w:t>Example 3.3.7.1.3-1: SIF HTTPS Response</w:t>
      </w:r>
      <w:r>
        <w:t xml:space="preserve"> </w:t>
      </w:r>
    </w:p>
    <w:p w:rsidR="00FA6BC9" w:rsidRDefault="00FA6BC9" w:rsidP="00FA6BC9">
      <w:pPr>
        <w:pStyle w:val="NormalWeb"/>
      </w:pPr>
      <w:r>
        <w:t>Although the SIF HTTPS protocol uses the 200-OK response notice to communicate all responses, Agent or ZIS implementations could be built using existing web server infrastructures. As such, SIF HTTPS implementations should expect the possible receipt of other HTTP 1.1 response notices.</w:t>
      </w:r>
    </w:p>
    <w:p w:rsidR="00FA6BC9" w:rsidRDefault="00FA6BC9" w:rsidP="00FA6BC9">
      <w:pPr>
        <w:pStyle w:val="Heading5"/>
      </w:pPr>
      <w:bookmarkStart w:id="618" w:name="100Continue"/>
      <w:bookmarkEnd w:id="617"/>
      <w:r>
        <w:t>3.3.7.1.4 100 (Continue)</w:t>
      </w:r>
    </w:p>
    <w:p w:rsidR="00FA6BC9" w:rsidRDefault="00FA6BC9" w:rsidP="00FA6BC9">
      <w:pPr>
        <w:pStyle w:val="NormalWeb"/>
      </w:pPr>
      <w:r>
        <w:t xml:space="preserve">This response message status is generally returned if the client has included an </w:t>
      </w:r>
      <w:r>
        <w:rPr>
          <w:rStyle w:val="HTMLCode"/>
        </w:rPr>
        <w:t>Expect: 100-continue</w:t>
      </w:r>
      <w:r>
        <w:t xml:space="preserve"> header in its request. Certain web server implementations return a 100 (Continue) status response even though the original request did not contain an </w:t>
      </w:r>
      <w:r>
        <w:rPr>
          <w:rStyle w:val="HTMLCode"/>
        </w:rPr>
        <w:t>Expect: 100-continue</w:t>
      </w:r>
      <w:r>
        <w:t xml:space="preserve"> header. When a client receives an unexpected response with a 100 (Continue) status, it must discard that response and wait for a subsequent final (e.g. 200-OK) response. Clients explicitly requesting a 100 (Continue) status response by including an </w:t>
      </w:r>
      <w:r>
        <w:rPr>
          <w:rStyle w:val="HTMLCode"/>
        </w:rPr>
        <w:t>Expect: 100-continue</w:t>
      </w:r>
      <w:r>
        <w:t xml:space="preserve"> header in a request should proceed with the request body according to section 8.2.3 of the HTTP 1.1 </w:t>
      </w:r>
      <w:bookmarkEnd w:id="618"/>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 xml:space="preserve"> specification upon receipt of the 100 (Continue) status response.</w:t>
      </w:r>
    </w:p>
    <w:p w:rsidR="00FA6BC9" w:rsidRDefault="00FA6BC9" w:rsidP="00FA6BC9">
      <w:pPr>
        <w:pStyle w:val="NormalWeb"/>
      </w:pPr>
      <w:r>
        <w:t xml:space="preserve">A SIF HTTPS client may include an </w:t>
      </w:r>
      <w:r>
        <w:rPr>
          <w:rStyle w:val="HTMLCode"/>
        </w:rPr>
        <w:t>Expect: 100-continue</w:t>
      </w:r>
      <w:r>
        <w:t xml:space="preserve"> header but generally does not. If it does, however, servers (ZIS and push-mode agent implementations) must handle the header according to section 8.2.3 of the HTTP 1.1 </w:t>
      </w:r>
      <w:hyperlink r:id="rId95" w:anchor="RFC2616" w:history="1">
        <w:r>
          <w:rPr>
            <w:rStyle w:val="Hyperlink"/>
          </w:rPr>
          <w:t>[RFC 2616]</w:t>
        </w:r>
      </w:hyperlink>
      <w:r>
        <w:t xml:space="preserve"> specification, possibly returning an intermediate response with 100 (Continue) status, for communication to proceed correctly.</w:t>
      </w:r>
    </w:p>
    <w:p w:rsidR="00FA6BC9" w:rsidRDefault="00FA6BC9" w:rsidP="00FA6BC9">
      <w:pPr>
        <w:pStyle w:val="Heading5"/>
      </w:pPr>
      <w:bookmarkStart w:id="619" w:name="3XX4XX5XXNotices"/>
      <w:r>
        <w:lastRenderedPageBreak/>
        <w:t>3.3.7.1.5 3XX, 4XX, 5XX Notices</w:t>
      </w:r>
    </w:p>
    <w:p w:rsidR="00FA6BC9" w:rsidRDefault="00FA6BC9" w:rsidP="00FA6BC9">
      <w:pPr>
        <w:pStyle w:val="NormalWeb"/>
      </w:pPr>
      <w:r>
        <w:t xml:space="preserve">A server should </w:t>
      </w:r>
      <w:del w:id="620" w:author="Richard Halter" w:date="2010-08-03T15:25:00Z">
        <w:r w:rsidDel="00B83710">
          <w:delText xml:space="preserve">only </w:delText>
        </w:r>
      </w:del>
      <w:r>
        <w:t>return 200-OK response notices but may return other notices. Servers built using existing web server technology are more likely to return other types of response notices. If a client receives any 3xx, 4xx, or 5xx response notices, it must treat these responses as if a transport error has occurred.</w:t>
      </w:r>
    </w:p>
    <w:p w:rsidR="00FA6BC9" w:rsidRDefault="00FA6BC9" w:rsidP="00FA6BC9">
      <w:pPr>
        <w:pStyle w:val="Heading4"/>
      </w:pPr>
      <w:bookmarkStart w:id="621" w:name="SIFHTTPTransport"/>
      <w:bookmarkEnd w:id="619"/>
      <w:r>
        <w:t>3.3.7.2 SIF HTTP Transport</w:t>
      </w:r>
    </w:p>
    <w:p w:rsidR="00FA6BC9" w:rsidRDefault="00FA6BC9" w:rsidP="00FA6BC9">
      <w:pPr>
        <w:pStyle w:val="NormalWeb"/>
      </w:pPr>
      <w:r>
        <w:t>The SIF HTTP protocol is identical to the SIF HTTPS transport without a secure socket layer to provide data encryption and authentication.</w:t>
      </w:r>
    </w:p>
    <w:p w:rsidR="00FA6BC9" w:rsidRDefault="00FA6BC9" w:rsidP="00FA6BC9">
      <w:pPr>
        <w:pStyle w:val="NormalWeb"/>
      </w:pPr>
      <w:r>
        <w:t xml:space="preserve">An Agent or ZIS </w:t>
      </w:r>
      <w:r>
        <w:rPr>
          <w:rStyle w:val="rfc21191"/>
        </w:rPr>
        <w:t>MAY</w:t>
      </w:r>
      <w:r>
        <w:t xml:space="preserve"> implement the SIF HTTP transport but </w:t>
      </w:r>
      <w:r>
        <w:rPr>
          <w:rStyle w:val="rfc21191"/>
        </w:rPr>
        <w:t>MUST</w:t>
      </w:r>
      <w:r>
        <w:t xml:space="preserve"> implement the SIF HTTPS protocol.</w:t>
      </w:r>
    </w:p>
    <w:p w:rsidR="00FA6BC9" w:rsidRDefault="00FA6BC9" w:rsidP="00FA6BC9">
      <w:pPr>
        <w:pStyle w:val="NormalWeb"/>
      </w:pPr>
      <w:r>
        <w:t xml:space="preserve">Because of the sensitive data being exchanged in SIF, it is </w:t>
      </w:r>
      <w:r>
        <w:rPr>
          <w:rStyle w:val="rfc21191"/>
        </w:rPr>
        <w:t>RECOMMENDED</w:t>
      </w:r>
      <w:r>
        <w:t xml:space="preserve"> that only SIF HTTPS be used.</w:t>
      </w:r>
    </w:p>
    <w:p w:rsidR="00FA6BC9" w:rsidRDefault="00FA6BC9" w:rsidP="00FA6BC9">
      <w:pPr>
        <w:pStyle w:val="Heading4"/>
      </w:pPr>
      <w:bookmarkStart w:id="622" w:name="SIFHTTPSTransportCompression"/>
      <w:bookmarkEnd w:id="621"/>
      <w:r>
        <w:t>3.3.7.3 SIF HTTP(S) Transport Compression</w:t>
      </w:r>
    </w:p>
    <w:p w:rsidR="00FA6BC9" w:rsidRDefault="00FA6BC9" w:rsidP="00FA6BC9">
      <w:pPr>
        <w:pStyle w:val="NormalWeb"/>
      </w:pPr>
      <w:r>
        <w:t xml:space="preserve">It is possible that compression can improve network throughput in SIF implementations where large amounts of data are transferred over SIF HTTP(S), either horizontally or vertically. The HTTP 1.1 specification </w:t>
      </w:r>
      <w:bookmarkEnd w:id="622"/>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 xml:space="preserve"> allows for negotiating the content encoding (and compression) of server responses using the </w:t>
      </w:r>
      <w:r>
        <w:rPr>
          <w:rStyle w:val="HTMLCode"/>
        </w:rPr>
        <w:t>Accept-Encoding</w:t>
      </w:r>
      <w:r>
        <w:t xml:space="preserve"> request header and the </w:t>
      </w:r>
      <w:r>
        <w:rPr>
          <w:rStyle w:val="HTMLCode"/>
        </w:rPr>
        <w:t>Content-Encoding</w:t>
      </w:r>
      <w:r>
        <w:t xml:space="preserve"> response header. Registered content encodings include in addition to the default uncompressed </w:t>
      </w:r>
      <w:r>
        <w:rPr>
          <w:rStyle w:val="HTMLCode"/>
        </w:rPr>
        <w:t>identity</w:t>
      </w:r>
      <w:r>
        <w:t xml:space="preserve"> encoding a number of compressed encodings: </w:t>
      </w:r>
      <w:r>
        <w:rPr>
          <w:rStyle w:val="HTMLCode"/>
        </w:rPr>
        <w:t>gzip</w:t>
      </w:r>
      <w:r>
        <w:t xml:space="preserve">, </w:t>
      </w:r>
      <w:r>
        <w:rPr>
          <w:rStyle w:val="HTMLCode"/>
        </w:rPr>
        <w:t>compress</w:t>
      </w:r>
      <w:r>
        <w:t xml:space="preserve"> and </w:t>
      </w:r>
      <w:r>
        <w:rPr>
          <w:rStyle w:val="HTMLCode"/>
        </w:rPr>
        <w:t>deflate</w:t>
      </w:r>
      <w:r>
        <w:t xml:space="preserve">. A client can specify one or more encodings to use in a response along with its preference for each using </w:t>
      </w:r>
      <w:r>
        <w:rPr>
          <w:rStyle w:val="HTMLCode"/>
        </w:rPr>
        <w:t>Accept-Encoding</w:t>
      </w:r>
      <w:r>
        <w:t xml:space="preserve">, and the server responds accordingly, per the HTTP specification. If the server does not support a requested encoding, it is recommended the server return a </w:t>
      </w:r>
      <w:r>
        <w:rPr>
          <w:rStyle w:val="HTMLCode"/>
        </w:rPr>
        <w:t>406 (Not Acceptable)</w:t>
      </w:r>
      <w:r>
        <w:t xml:space="preserve"> status code.</w:t>
      </w:r>
    </w:p>
    <w:p w:rsidR="00FA6BC9" w:rsidRDefault="00FA6BC9" w:rsidP="00FA6BC9">
      <w:pPr>
        <w:shd w:val="clear" w:color="auto" w:fill="FAFAFA"/>
        <w:rPr>
          <w:rFonts w:ascii="Courier New" w:hAnsi="Courier New" w:cs="Courier New"/>
          <w:sz w:val="20"/>
          <w:szCs w:val="20"/>
        </w:rPr>
      </w:pPr>
      <w:bookmarkStart w:id="623" w:name="Example33731SIFClientRequestingCompressi"/>
      <w:r>
        <w:rPr>
          <w:rFonts w:ascii="Courier New" w:hAnsi="Courier New" w:cs="Courier New"/>
          <w:sz w:val="20"/>
          <w:szCs w:val="20"/>
        </w:rPr>
        <w:t>POST /MyPath HTTP/1.1</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420</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Accept-Encoding: gzip</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Host: sifinfo.org:8000</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&lt;/SIF_Message&gt;</w:t>
      </w:r>
    </w:p>
    <w:p w:rsidR="00FA6BC9" w:rsidRDefault="00FA6BC9" w:rsidP="00FA6BC9">
      <w:r>
        <w:rPr>
          <w:rStyle w:val="Caption1"/>
        </w:rPr>
        <w:t>Example 3.3.7.3-1: SIF client requesting compression of response</w:t>
      </w:r>
      <w:r>
        <w:t xml:space="preserve"> </w:t>
      </w:r>
      <w:bookmarkStart w:id="624" w:name="Example33732SIFServerReturningCompressed"/>
      <w:bookmarkEnd w:id="623"/>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HTTP/1.1 200 OK</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24</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Content-Encoding: gzip</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Date: Wed, 25 Apr 2007 23:32:00 GMT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Server: SIFZIS</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...compressed SIF_Ack...</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FA6BC9" w:rsidRDefault="00FA6BC9" w:rsidP="00FA6BC9">
      <w:r>
        <w:rPr>
          <w:rStyle w:val="Caption1"/>
        </w:rPr>
        <w:t>Example 3.3.7.3-2: SIF server returning compressed SIF_Ack</w:t>
      </w:r>
      <w:r>
        <w:t xml:space="preserve"> </w:t>
      </w:r>
    </w:p>
    <w:p w:rsidR="00FA6BC9" w:rsidRDefault="00FA6BC9" w:rsidP="00FA6BC9">
      <w:pPr>
        <w:pStyle w:val="NormalWeb"/>
      </w:pPr>
      <w:r>
        <w:t xml:space="preserve">The content encoding of any HTTP entity body, either in a request or a response, is indicated using the </w:t>
      </w:r>
      <w:r>
        <w:rPr>
          <w:rStyle w:val="HTMLCode"/>
        </w:rPr>
        <w:t>Content-Encoding</w:t>
      </w:r>
      <w:r>
        <w:t xml:space="preserve"> header, which is considered a modifier to the </w:t>
      </w:r>
      <w:r>
        <w:rPr>
          <w:rStyle w:val="HTMLCode"/>
        </w:rPr>
        <w:t>Content-Type</w:t>
      </w:r>
      <w:r>
        <w:t xml:space="preserve"> header. A client may compress or apply an encoding to the body of an HTTP request and indicate it has done so with an appropriate </w:t>
      </w:r>
      <w:r>
        <w:rPr>
          <w:rStyle w:val="HTMLCode"/>
        </w:rPr>
        <w:t>Content-Encoding</w:t>
      </w:r>
      <w:r>
        <w:t xml:space="preserve"> value. It is recommended that a server that cannot or will not accept a particular encoding return a </w:t>
      </w:r>
      <w:r>
        <w:rPr>
          <w:rStyle w:val="HTMLCode"/>
        </w:rPr>
        <w:t>415 (Unsupported Media Type)</w:t>
      </w:r>
      <w:r>
        <w:t xml:space="preserve"> status code.</w:t>
      </w:r>
    </w:p>
    <w:p w:rsidR="00FA6BC9" w:rsidRDefault="00FA6BC9" w:rsidP="00FA6BC9">
      <w:pPr>
        <w:shd w:val="clear" w:color="auto" w:fill="FAFAFA"/>
        <w:rPr>
          <w:rFonts w:ascii="Courier New" w:hAnsi="Courier New" w:cs="Courier New"/>
          <w:sz w:val="20"/>
          <w:szCs w:val="20"/>
        </w:rPr>
      </w:pPr>
      <w:bookmarkStart w:id="625" w:name="Example33733SIFClientSendingCompressedSI"/>
      <w:bookmarkEnd w:id="624"/>
      <w:r>
        <w:rPr>
          <w:rFonts w:ascii="Courier New" w:hAnsi="Courier New" w:cs="Courier New"/>
          <w:sz w:val="20"/>
          <w:szCs w:val="20"/>
        </w:rPr>
        <w:t>POST /MyPath HTTP/1.1</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149</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Content-Encoding: gzip</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Host: sifinfo.org:8000</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...compressed SIF_Message...</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FA6BC9" w:rsidRDefault="00FA6BC9" w:rsidP="00FA6BC9">
      <w:r>
        <w:rPr>
          <w:rStyle w:val="Caption1"/>
        </w:rPr>
        <w:t>Example 3.3.7.3-3: SIF client sending compressed SIF_Message</w:t>
      </w:r>
      <w:r>
        <w:t xml:space="preserve"> </w:t>
      </w:r>
      <w:bookmarkStart w:id="626" w:name="Example33734SIFClientSendingCompressedSI"/>
      <w:bookmarkEnd w:id="625"/>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POST /MyPath HTTP/1.1</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Content-Length: 149</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Content-Type: application/xml;charset="utf-8"</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Content-Encoding: gzip</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Accept-Encoding: gzip</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Host: sifinfo.org:8000</w:t>
      </w:r>
    </w:p>
    <w:p w:rsidR="00FA6BC9" w:rsidRDefault="00FA6BC9" w:rsidP="00FA6BC9">
      <w:pPr>
        <w:shd w:val="clear" w:color="auto" w:fill="FAFAFA"/>
        <w:rPr>
          <w:rFonts w:ascii="Courier New" w:hAnsi="Courier New" w:cs="Courier New"/>
          <w:sz w:val="20"/>
          <w:szCs w:val="20"/>
        </w:rPr>
      </w:pP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...compressed SIF_Message...</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FA6BC9" w:rsidRDefault="00FA6BC9" w:rsidP="00FA6BC9">
      <w:r>
        <w:rPr>
          <w:rStyle w:val="Caption1"/>
        </w:rPr>
        <w:t>Example 3.3.7.3-4: SIF client sending compressed SIF_Message and requesting compression of response</w:t>
      </w:r>
      <w:r>
        <w:t xml:space="preserve"> </w:t>
      </w:r>
    </w:p>
    <w:p w:rsidR="00FA6BC9" w:rsidRDefault="00FA6BC9" w:rsidP="00FA6BC9">
      <w:pPr>
        <w:pStyle w:val="NormalWeb"/>
      </w:pPr>
      <w:r>
        <w:t>With these HTTP-defined headers, SIF Agents and Zone Integration Servers have the ability to compress or negotiate compression of SIF HTTP(S) request and response entity bodies using any version of SIF where the transport protocol is SIF HTTPS or SIF HTTP. However, to increase interoperability of Agents and Zone Integration Servers that wish to compress requests or receive compressed responses beyond the level of trial and error in an environment where server status codes are not guaranteed, the following mechanisms were developed in SIF Implementation Specification Version 2.1.</w:t>
      </w:r>
    </w:p>
    <w:p w:rsidR="00FA6BC9" w:rsidRDefault="00FA6BC9" w:rsidP="00FA6BC9">
      <w:pPr>
        <w:pStyle w:val="Heading4"/>
      </w:pPr>
      <w:bookmarkStart w:id="627" w:name="SIF_ProtocolSIF_PropertyAcceptEncoding"/>
      <w:bookmarkEnd w:id="626"/>
      <w:r>
        <w:t>3.3.7.4 SIF_Protocol/SIF_Property Accept-Encoding</w:t>
      </w:r>
    </w:p>
    <w:p w:rsidR="00FA6BC9" w:rsidRDefault="00FA6BC9" w:rsidP="00FA6BC9">
      <w:pPr>
        <w:pStyle w:val="NormalWeb"/>
      </w:pPr>
      <w:r>
        <w:t xml:space="preserve">In both </w:t>
      </w:r>
      <w:r>
        <w:rPr>
          <w:rStyle w:val="HTMLCode"/>
        </w:rPr>
        <w:t>SIF_Register</w:t>
      </w:r>
      <w:r>
        <w:t xml:space="preserve"> and </w:t>
      </w:r>
      <w:r>
        <w:rPr>
          <w:rStyle w:val="HTMLCode"/>
        </w:rPr>
        <w:t>SIF_ZoneStatus</w:t>
      </w:r>
      <w:r>
        <w:t xml:space="preserve"> the following </w:t>
      </w:r>
      <w:r>
        <w:rPr>
          <w:rStyle w:val="HTMLCode"/>
        </w:rPr>
        <w:t>SIF_Property</w:t>
      </w:r>
      <w:r>
        <w:t xml:space="preserve"> is defined when used in conjunction with a </w:t>
      </w:r>
      <w:r>
        <w:rPr>
          <w:rStyle w:val="HTMLCode"/>
        </w:rPr>
        <w:t>SIF_Protocol/@Type</w:t>
      </w:r>
      <w:r>
        <w:t xml:space="preserve"> value of </w:t>
      </w:r>
      <w:r>
        <w:rPr>
          <w:rStyle w:val="HTMLCode"/>
        </w:rPr>
        <w:t>HTTPS</w:t>
      </w:r>
      <w:r>
        <w:t xml:space="preserve"> or </w:t>
      </w:r>
      <w:r>
        <w:rPr>
          <w:rStyle w:val="HTMLCode"/>
        </w:rPr>
        <w:t>HTTP</w:t>
      </w:r>
      <w:r>
        <w:t>:</w:t>
      </w:r>
    </w:p>
    <w:tbl>
      <w:tblPr>
        <w:tblW w:w="0" w:type="auto"/>
        <w:tblCellMar>
          <w:top w:w="15" w:type="dxa"/>
          <w:left w:w="15" w:type="dxa"/>
          <w:bottom w:w="15" w:type="dxa"/>
          <w:right w:w="15" w:type="dxa"/>
        </w:tblCellMar>
        <w:tblLook w:val="04A0"/>
      </w:tblPr>
      <w:tblGrid>
        <w:gridCol w:w="1891"/>
        <w:gridCol w:w="644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rStyle w:val="HTMLCode"/>
                <w:b/>
                <w:bCs/>
                <w:color w:val="FFFFFF"/>
              </w:rPr>
              <w:t>SIF_Name</w:t>
            </w:r>
            <w:r>
              <w:rPr>
                <w:b/>
                <w:bCs/>
                <w:color w:val="FFFFFF"/>
              </w:rPr>
              <w:t xml:space="preserve">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rStyle w:val="HTMLCode"/>
                <w:b/>
                <w:bCs/>
                <w:color w:val="FFFFFF"/>
              </w:rPr>
              <w:t>SIF_Value</w:t>
            </w:r>
            <w:r>
              <w:rPr>
                <w:b/>
                <w:bCs/>
                <w:color w:val="FFFFFF"/>
              </w:rP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Accept-Encoding</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An </w:t>
            </w:r>
            <w:r>
              <w:rPr>
                <w:rStyle w:val="HTMLCode"/>
              </w:rPr>
              <w:t>Accept-Encoding</w:t>
            </w:r>
            <w:r>
              <w:t xml:space="preserve"> header value as per HTTP 1.1 </w:t>
            </w:r>
            <w:bookmarkEnd w:id="627"/>
            <w:r w:rsidR="004A4768">
              <w:fldChar w:fldCharType="begin"/>
            </w:r>
            <w:r>
              <w:instrText xml:space="preserve"> HYPERLINK "http://specification.sifinfo.org/Implementation/2.4/References.html" \l "RFC2616" </w:instrText>
            </w:r>
            <w:r w:rsidR="004A4768">
              <w:fldChar w:fldCharType="separate"/>
            </w:r>
            <w:r>
              <w:rPr>
                <w:rStyle w:val="Hyperlink"/>
              </w:rPr>
              <w:t>[RFC 2616]</w:t>
            </w:r>
            <w:r w:rsidR="004A4768">
              <w:fldChar w:fldCharType="end"/>
            </w:r>
            <w:r>
              <w:t>.</w:t>
            </w:r>
          </w:p>
        </w:tc>
      </w:tr>
    </w:tbl>
    <w:p w:rsidR="00FA6BC9" w:rsidRDefault="00FA6BC9" w:rsidP="00FA6BC9">
      <w:pPr>
        <w:pStyle w:val="NormalWeb"/>
      </w:pPr>
      <w:r>
        <w:lastRenderedPageBreak/>
        <w:t xml:space="preserve">This property indicates that an HTTP(S) server can accept corresponding content encodings with an appropriate </w:t>
      </w:r>
      <w:r>
        <w:rPr>
          <w:rStyle w:val="HTMLCode"/>
        </w:rPr>
        <w:t>Content-Encoding</w:t>
      </w:r>
      <w:r>
        <w:t xml:space="preserve"> header value.</w:t>
      </w:r>
    </w:p>
    <w:p w:rsidR="00FA6BC9" w:rsidRDefault="00FA6BC9" w:rsidP="00FA6BC9">
      <w:pPr>
        <w:shd w:val="clear" w:color="auto" w:fill="FAFAFA"/>
        <w:rPr>
          <w:rFonts w:ascii="Courier New" w:hAnsi="Courier New" w:cs="Courier New"/>
          <w:sz w:val="20"/>
          <w:szCs w:val="20"/>
        </w:rPr>
      </w:pPr>
      <w:bookmarkStart w:id="628" w:name="Example33741SIF_ProtocolWithAcceptEncodi"/>
      <w:r>
        <w:rPr>
          <w:rFonts w:ascii="Courier New" w:hAnsi="Courier New" w:cs="Courier New"/>
          <w:sz w:val="20"/>
          <w:szCs w:val="20"/>
        </w:rPr>
        <w:t>&lt;SIF_Protocol Type="HTTPS" Secure="Yes"&gt;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&lt;SIF_URL&gt;https://www.sifinfo.org/sifagent/MyAgent/&lt;/SIF_URL&gt;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&lt;SIF_Property&gt;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&lt;SIF_Name&gt;Accept-Encoding&lt;/SIF_Name&gt;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&lt;SIF_Value&gt;gzip&lt;/SIF_Value&gt;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&lt;/SIF_Property&gt;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&lt;/SIF_Protocol&gt;</w:t>
      </w:r>
    </w:p>
    <w:p w:rsidR="00FA6BC9" w:rsidRDefault="00FA6BC9" w:rsidP="00FA6BC9">
      <w:r>
        <w:rPr>
          <w:rStyle w:val="Caption1"/>
        </w:rPr>
        <w:t>Example 3.3.7.4-1: SIF_Protocol with Accept-Encoding indicating acceptance of gzip (and identity)</w:t>
      </w:r>
      <w:r>
        <w:t xml:space="preserve"> </w:t>
      </w:r>
      <w:bookmarkStart w:id="629" w:name="Example33742SIF_ProtocolWithAcceptEncodi"/>
      <w:bookmarkEnd w:id="628"/>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&lt;SIF_Protocol Type="HTTPS" Secure="Yes"&gt;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&lt;SIF_URL&gt;https://www.sifinfo.org/sifagent/MyAgent/&lt;/SIF_URL&gt;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&lt;SIF_Property&gt;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&lt;SIF_Name&gt;Accept-Encoding&lt;/SIF_Name&gt;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&lt;SIF_Value&gt;gzip;q=1.0, identity;q=0.5, *;q=0&lt;/SIF_Value&gt;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 xml:space="preserve">  &lt;/SIF_Property&gt;</w:t>
      </w:r>
    </w:p>
    <w:p w:rsidR="00FA6BC9" w:rsidRDefault="00FA6BC9" w:rsidP="00FA6BC9">
      <w:pPr>
        <w:shd w:val="clear" w:color="auto" w:fill="FAFAFA"/>
        <w:rPr>
          <w:rFonts w:ascii="Courier New" w:hAnsi="Courier New" w:cs="Courier New"/>
          <w:sz w:val="20"/>
          <w:szCs w:val="20"/>
        </w:rPr>
      </w:pPr>
      <w:r>
        <w:rPr>
          <w:rFonts w:ascii="Courier New" w:hAnsi="Courier New" w:cs="Courier New"/>
          <w:sz w:val="20"/>
          <w:szCs w:val="20"/>
        </w:rPr>
        <w:t>&lt;/SIF_Protocol&gt;</w:t>
      </w:r>
    </w:p>
    <w:p w:rsidR="00FA6BC9" w:rsidRDefault="00FA6BC9" w:rsidP="00FA6BC9">
      <w:r>
        <w:rPr>
          <w:rStyle w:val="Caption1"/>
        </w:rPr>
        <w:t>Example 3.3.7.4-2: SIF_Protocol with Accept-Encoding indicating no acceptance of encodings other than gzip or identity, gzip preferred over identity</w:t>
      </w:r>
      <w:r>
        <w:t xml:space="preserve"> </w:t>
      </w:r>
    </w:p>
    <w:p w:rsidR="00FA6BC9" w:rsidRDefault="00FA6BC9" w:rsidP="00FA6BC9">
      <w:pPr>
        <w:pStyle w:val="NormalWeb"/>
      </w:pPr>
      <w:r>
        <w:t xml:space="preserve">The recommended compression algorithm for use in SIF is </w:t>
      </w:r>
      <w:r>
        <w:rPr>
          <w:rStyle w:val="HTMLCode"/>
        </w:rPr>
        <w:t>gzip</w:t>
      </w:r>
      <w:r>
        <w:t xml:space="preserve">. It is </w:t>
      </w:r>
      <w:r>
        <w:rPr>
          <w:rStyle w:val="rfc21191"/>
        </w:rPr>
        <w:t>NOT RECOMMENDED</w:t>
      </w:r>
      <w:r>
        <w:t xml:space="preserve"> that the </w:t>
      </w:r>
      <w:r>
        <w:rPr>
          <w:rStyle w:val="HTMLCode"/>
        </w:rPr>
        <w:t>identity</w:t>
      </w:r>
      <w:r>
        <w:t xml:space="preserve"> (uncompressed) encoding ever be explicitly excluded in the </w:t>
      </w:r>
      <w:r>
        <w:rPr>
          <w:rStyle w:val="HTMLCode"/>
        </w:rPr>
        <w:t>Accept-Encoding</w:t>
      </w:r>
      <w:r>
        <w:t> </w:t>
      </w:r>
      <w:r>
        <w:rPr>
          <w:rStyle w:val="HTMLCode"/>
        </w:rPr>
        <w:t>SIF_Property</w:t>
      </w:r>
      <w:r>
        <w:t>.</w:t>
      </w:r>
    </w:p>
    <w:p w:rsidR="00FA6BC9" w:rsidRDefault="00FA6BC9" w:rsidP="00FA6BC9">
      <w:pPr>
        <w:pStyle w:val="Heading4"/>
      </w:pPr>
      <w:bookmarkStart w:id="630" w:name="HTTPClientRequirements"/>
      <w:bookmarkEnd w:id="629"/>
      <w:r>
        <w:t>3.3.7.5 HTTP Client Requirements</w:t>
      </w:r>
    </w:p>
    <w:p w:rsidR="00FA6BC9" w:rsidRDefault="00FA6BC9" w:rsidP="00FA6BC9">
      <w:pPr>
        <w:pStyle w:val="NormalWeb"/>
      </w:pPr>
      <w:r>
        <w:t xml:space="preserve">A client (ZIS, Push- or Pull-Mode Agent) that wishes to receive a compressed response </w:t>
      </w:r>
      <w:r>
        <w:rPr>
          <w:rStyle w:val="rfc21191"/>
        </w:rPr>
        <w:t>MUST</w:t>
      </w:r>
      <w:r>
        <w:t xml:space="preserve"> include an </w:t>
      </w:r>
      <w:r>
        <w:rPr>
          <w:rStyle w:val="HTMLCode"/>
        </w:rPr>
        <w:t>Accept-Encoding</w:t>
      </w:r>
      <w:r>
        <w:t xml:space="preserve"> header, per HTTP 1.1, and </w:t>
      </w:r>
      <w:r>
        <w:rPr>
          <w:rStyle w:val="rfc21191"/>
        </w:rPr>
        <w:t>MUST</w:t>
      </w:r>
      <w:r>
        <w:t xml:space="preserve"> be prepared to handle a </w:t>
      </w:r>
      <w:r>
        <w:rPr>
          <w:rStyle w:val="HTMLCode"/>
        </w:rPr>
        <w:t>406 (Not Acceptable)</w:t>
      </w:r>
      <w:r>
        <w:t xml:space="preserve"> or other HTTP error, in which case the client </w:t>
      </w:r>
      <w:r>
        <w:rPr>
          <w:rStyle w:val="rfc21191"/>
        </w:rPr>
        <w:t>SHOULD</w:t>
      </w:r>
      <w:r>
        <w:t xml:space="preserve"> assume compression using the specified algorithm(s) is not supported and retry communication as per </w:t>
      </w:r>
      <w:bookmarkEnd w:id="630"/>
      <w:r w:rsidR="004A4768">
        <w:fldChar w:fldCharType="begin"/>
      </w:r>
      <w:r>
        <w:instrText xml:space="preserve"> HYPERLINK "http://specification.sifinfo.org/Implementation/2.4/Architecture.html" \l "SIFHTTPSTransport" </w:instrText>
      </w:r>
      <w:r w:rsidR="004A4768">
        <w:fldChar w:fldCharType="separate"/>
      </w:r>
      <w:r>
        <w:rPr>
          <w:rStyle w:val="Hyperlink"/>
        </w:rPr>
        <w:t>SIF HTTPS Transport</w:t>
      </w:r>
      <w:r w:rsidR="004A4768">
        <w:fldChar w:fldCharType="end"/>
      </w:r>
      <w:r>
        <w:t xml:space="preserve"> or </w:t>
      </w:r>
      <w:hyperlink r:id="rId96" w:anchor="SIFHTTPTransport" w:history="1">
        <w:r>
          <w:rPr>
            <w:rStyle w:val="Hyperlink"/>
          </w:rPr>
          <w:t>SIF HTTP Transport</w:t>
        </w:r>
      </w:hyperlink>
      <w:r>
        <w:t xml:space="preserve"> above. Clients </w:t>
      </w:r>
      <w:r>
        <w:rPr>
          <w:rStyle w:val="rfc21191"/>
        </w:rPr>
        <w:t>MUST</w:t>
      </w:r>
      <w:r>
        <w:t xml:space="preserve"> be prepared to receive </w:t>
      </w:r>
      <w:r>
        <w:rPr>
          <w:rStyle w:val="HTMLCode"/>
        </w:rPr>
        <w:t>identity</w:t>
      </w:r>
      <w:r>
        <w:t xml:space="preserve">-encoded (unencoded) responses unless the client explicitly excludes </w:t>
      </w:r>
      <w:r>
        <w:rPr>
          <w:rStyle w:val="HTMLCode"/>
        </w:rPr>
        <w:t>identity</w:t>
      </w:r>
      <w:r>
        <w:t xml:space="preserve"> in its </w:t>
      </w:r>
      <w:r>
        <w:rPr>
          <w:rStyle w:val="HTMLCode"/>
        </w:rPr>
        <w:t>Accept-Encoding</w:t>
      </w:r>
      <w:r>
        <w:t xml:space="preserve"> header, which is </w:t>
      </w:r>
      <w:r>
        <w:rPr>
          <w:rStyle w:val="rfc21191"/>
        </w:rPr>
        <w:t>NOT RECOMMENDED</w:t>
      </w:r>
      <w:r>
        <w:t>.</w:t>
      </w:r>
    </w:p>
    <w:p w:rsidR="00FA6BC9" w:rsidRDefault="00FA6BC9" w:rsidP="00FA6BC9">
      <w:pPr>
        <w:pStyle w:val="NormalWeb"/>
      </w:pPr>
      <w:r>
        <w:t xml:space="preserve">Zone Integration Servers </w:t>
      </w:r>
      <w:r>
        <w:rPr>
          <w:rStyle w:val="rfc21191"/>
        </w:rPr>
        <w:t>MAY</w:t>
      </w:r>
      <w:r>
        <w:t xml:space="preserve"> consult a Push-Mode Agent's registered </w:t>
      </w:r>
      <w:r>
        <w:rPr>
          <w:rStyle w:val="HTMLCode"/>
        </w:rPr>
        <w:t>SIF_Protocol/SIF_Property</w:t>
      </w:r>
      <w:r>
        <w:t xml:space="preserve"> value where </w:t>
      </w:r>
      <w:r>
        <w:rPr>
          <w:rStyle w:val="HTMLCode"/>
        </w:rPr>
        <w:t>SIF_Name</w:t>
      </w:r>
      <w:r>
        <w:t xml:space="preserve"> is </w:t>
      </w:r>
      <w:r>
        <w:rPr>
          <w:rStyle w:val="HTMLCode"/>
        </w:rPr>
        <w:t>Accept-Encoding</w:t>
      </w:r>
      <w:r>
        <w:t xml:space="preserve"> before contacting the Agent and </w:t>
      </w:r>
      <w:r>
        <w:rPr>
          <w:rStyle w:val="rfc21191"/>
        </w:rPr>
        <w:t>SHOULD</w:t>
      </w:r>
      <w:r>
        <w:t xml:space="preserve"> assume that posting a corresponding encoded entity body accompanied by the applicable </w:t>
      </w:r>
      <w:r>
        <w:rPr>
          <w:rStyle w:val="HTMLCode"/>
        </w:rPr>
        <w:t>Content-Encoding</w:t>
      </w:r>
      <w:r>
        <w:t xml:space="preserve"> header value will be processed without content encoding support errors by the Agent.</w:t>
      </w:r>
    </w:p>
    <w:p w:rsidR="00FA6BC9" w:rsidRDefault="00FA6BC9" w:rsidP="00FA6BC9">
      <w:pPr>
        <w:pStyle w:val="NormalWeb"/>
      </w:pPr>
      <w:r>
        <w:t xml:space="preserve">Push- and Pull-Mode Agents </w:t>
      </w:r>
      <w:r>
        <w:rPr>
          <w:rStyle w:val="rfc21191"/>
        </w:rPr>
        <w:t>MAY</w:t>
      </w:r>
      <w:r>
        <w:t xml:space="preserve"> consult a Zone's supported compression algorithms in the </w:t>
      </w:r>
      <w:r>
        <w:rPr>
          <w:rStyle w:val="HTMLCode"/>
        </w:rPr>
        <w:t>SIF_ZoneStatus/SIF_SupportedProtocols/SIF_Protocol/SIF_Property</w:t>
      </w:r>
      <w:r>
        <w:t xml:space="preserve"> entitled </w:t>
      </w:r>
      <w:r>
        <w:rPr>
          <w:rStyle w:val="HTMLCode"/>
        </w:rPr>
        <w:t>Accept-Encoding</w:t>
      </w:r>
      <w:r>
        <w:t xml:space="preserve"> in </w:t>
      </w:r>
      <w:r>
        <w:rPr>
          <w:rStyle w:val="HTMLCode"/>
        </w:rPr>
        <w:t>SIF_Name</w:t>
      </w:r>
      <w:r>
        <w:t xml:space="preserve"> before contacting the Zone Integration Server and </w:t>
      </w:r>
      <w:r>
        <w:rPr>
          <w:rStyle w:val="rfc21191"/>
        </w:rPr>
        <w:t>SHOULD</w:t>
      </w:r>
      <w:r>
        <w:t xml:space="preserve"> assume that posting a corresponding encoded entity body accompanied by the applicable </w:t>
      </w:r>
      <w:r>
        <w:rPr>
          <w:rStyle w:val="HTMLCode"/>
        </w:rPr>
        <w:t>Content-Encoding</w:t>
      </w:r>
      <w:r>
        <w:t xml:space="preserve"> header value will be processed without content encoding support errors by the ZIS.</w:t>
      </w:r>
    </w:p>
    <w:p w:rsidR="00FA6BC9" w:rsidRDefault="00FA6BC9" w:rsidP="00FA6BC9">
      <w:pPr>
        <w:pStyle w:val="Heading4"/>
      </w:pPr>
      <w:bookmarkStart w:id="631" w:name="HTTPServerRequirements"/>
      <w:r>
        <w:lastRenderedPageBreak/>
        <w:t>3.3.7.6 HTTP Server Requirements</w:t>
      </w:r>
    </w:p>
    <w:p w:rsidR="00FA6BC9" w:rsidRDefault="00FA6BC9" w:rsidP="00FA6BC9">
      <w:pPr>
        <w:pStyle w:val="NormalWeb"/>
      </w:pPr>
      <w:r>
        <w:t xml:space="preserve">A server (ZIS or Push-Mode Agent) that receives an HTTP request with an </w:t>
      </w:r>
      <w:r>
        <w:rPr>
          <w:rStyle w:val="HTMLCode"/>
        </w:rPr>
        <w:t>Accept-Encoding</w:t>
      </w:r>
      <w:r>
        <w:t xml:space="preserve"> header </w:t>
      </w:r>
      <w:r>
        <w:rPr>
          <w:rStyle w:val="rfc21191"/>
        </w:rPr>
        <w:t>MUST</w:t>
      </w:r>
      <w:r>
        <w:t xml:space="preserve"> process the request per HTTP 1.1's </w:t>
      </w:r>
      <w:r>
        <w:rPr>
          <w:rStyle w:val="HTMLCode"/>
        </w:rPr>
        <w:t>Accept-Encoding</w:t>
      </w:r>
      <w:r>
        <w:t xml:space="preserve"> specification. It is </w:t>
      </w:r>
      <w:r>
        <w:rPr>
          <w:rStyle w:val="rfc21191"/>
        </w:rPr>
        <w:t>RECOMMENDED</w:t>
      </w:r>
      <w:r>
        <w:t xml:space="preserve"> that servers return a </w:t>
      </w:r>
      <w:r>
        <w:rPr>
          <w:rStyle w:val="HTMLCode"/>
        </w:rPr>
        <w:t>406 (Not Acceptable)</w:t>
      </w:r>
      <w:r>
        <w:t xml:space="preserve"> status when a requested encoding cannot be negotiated.</w:t>
      </w:r>
    </w:p>
    <w:p w:rsidR="00FA6BC9" w:rsidRDefault="00FA6BC9" w:rsidP="00FA6BC9">
      <w:pPr>
        <w:pStyle w:val="NormalWeb"/>
      </w:pPr>
      <w:r>
        <w:t xml:space="preserve">A server that receives an HTTP request with a </w:t>
      </w:r>
      <w:r>
        <w:rPr>
          <w:rStyle w:val="HTMLCode"/>
        </w:rPr>
        <w:t>Content-Encoding</w:t>
      </w:r>
      <w:r>
        <w:t xml:space="preserve"> header specified </w:t>
      </w:r>
      <w:r>
        <w:rPr>
          <w:rStyle w:val="rfc21191"/>
        </w:rPr>
        <w:t>MUST</w:t>
      </w:r>
      <w:r>
        <w:t xml:space="preserve"> process the request per HTTP 1.1's </w:t>
      </w:r>
      <w:r>
        <w:rPr>
          <w:rStyle w:val="HTMLCode"/>
        </w:rPr>
        <w:t>Content-Encoding</w:t>
      </w:r>
      <w:r>
        <w:t xml:space="preserve"> specification. It is </w:t>
      </w:r>
      <w:r>
        <w:rPr>
          <w:rStyle w:val="rfc21191"/>
        </w:rPr>
        <w:t>RECOMMENDED</w:t>
      </w:r>
      <w:r>
        <w:t xml:space="preserve"> that servers unable to process a particular content encoding return a </w:t>
      </w:r>
      <w:r>
        <w:rPr>
          <w:rStyle w:val="HTMLCode"/>
        </w:rPr>
        <w:t>415 (Unsupported Media Type)</w:t>
      </w:r>
      <w:r>
        <w:t xml:space="preserve"> status code.</w:t>
      </w:r>
    </w:p>
    <w:p w:rsidR="00FA6BC9" w:rsidRDefault="00FA6BC9" w:rsidP="00FA6BC9">
      <w:pPr>
        <w:pStyle w:val="Heading4"/>
      </w:pPr>
      <w:bookmarkStart w:id="632" w:name="PushModeAgentRequirements"/>
      <w:bookmarkEnd w:id="631"/>
      <w:r>
        <w:t>3.3.7.7 Push-Mode Agent Requirements</w:t>
      </w:r>
    </w:p>
    <w:p w:rsidR="00FA6BC9" w:rsidRDefault="00FA6BC9" w:rsidP="00FA6BC9">
      <w:pPr>
        <w:pStyle w:val="NormalWeb"/>
      </w:pPr>
      <w:r>
        <w:t xml:space="preserve">A Push-Mode Agent that wishes to receive compressed/encoded requests from the ZIS </w:t>
      </w:r>
      <w:r>
        <w:rPr>
          <w:rStyle w:val="rfc21191"/>
        </w:rPr>
        <w:t>MUST</w:t>
      </w:r>
      <w:r>
        <w:t xml:space="preserve"> register its preference with the ZIS in the </w:t>
      </w:r>
      <w:r>
        <w:rPr>
          <w:rStyle w:val="HTMLCode"/>
        </w:rPr>
        <w:t>SIF_Register/SIF_Protocol</w:t>
      </w:r>
      <w:r>
        <w:t xml:space="preserve"> property entitled </w:t>
      </w:r>
      <w:r>
        <w:rPr>
          <w:rStyle w:val="HTMLCode"/>
        </w:rPr>
        <w:t>Accept-Encoding</w:t>
      </w:r>
      <w:r>
        <w:t xml:space="preserve"> in </w:t>
      </w:r>
      <w:r>
        <w:rPr>
          <w:rStyle w:val="HTMLCode"/>
        </w:rPr>
        <w:t>SIF_Name</w:t>
      </w:r>
      <w:r>
        <w:t xml:space="preserve">, providing an </w:t>
      </w:r>
      <w:r>
        <w:rPr>
          <w:rStyle w:val="HTMLCode"/>
        </w:rPr>
        <w:t>Accept-Encoding</w:t>
      </w:r>
      <w:r>
        <w:t xml:space="preserve"> value in </w:t>
      </w:r>
      <w:r>
        <w:rPr>
          <w:rStyle w:val="HTMLCode"/>
        </w:rPr>
        <w:t>SIF_Value</w:t>
      </w:r>
      <w:r>
        <w:t xml:space="preserve"> per HTTP 1.1 (the recommended compression algorithm for SIF is </w:t>
      </w:r>
      <w:r>
        <w:rPr>
          <w:rStyle w:val="HTMLCode"/>
        </w:rPr>
        <w:t>gzip</w:t>
      </w:r>
      <w:r>
        <w:t xml:space="preserve">). The Agent </w:t>
      </w:r>
      <w:r>
        <w:rPr>
          <w:rStyle w:val="rfc21191"/>
        </w:rPr>
        <w:t>MUST</w:t>
      </w:r>
      <w:r>
        <w:t xml:space="preserve"> be prepared to handle an error </w:t>
      </w:r>
      <w:r>
        <w:rPr>
          <w:rStyle w:val="HTMLCode"/>
        </w:rPr>
        <w:t>SIF_Ack</w:t>
      </w:r>
      <w:r>
        <w:t xml:space="preserve"> from the ZIS when registering </w:t>
      </w:r>
      <w:r>
        <w:rPr>
          <w:rStyle w:val="HTMLCode"/>
        </w:rPr>
        <w:t>Accept-Encoding</w:t>
      </w:r>
      <w:r>
        <w:t xml:space="preserve"> (</w:t>
      </w:r>
      <w:r>
        <w:rPr>
          <w:rStyle w:val="HTMLCode"/>
        </w:rPr>
        <w:t>SIF_Error/SIF_Category</w:t>
      </w:r>
      <w:r>
        <w:t xml:space="preserve"> of </w:t>
      </w:r>
      <w:r>
        <w:rPr>
          <w:rStyle w:val="HTMLCode"/>
        </w:rPr>
        <w:t>5</w:t>
      </w:r>
      <w:r>
        <w:t xml:space="preserve"> [Registration], </w:t>
      </w:r>
      <w:r>
        <w:rPr>
          <w:rStyle w:val="HTMLCode"/>
        </w:rPr>
        <w:t>SIF_Error/SIF_Code</w:t>
      </w:r>
      <w:r>
        <w:t xml:space="preserve"> value of </w:t>
      </w:r>
      <w:r>
        <w:rPr>
          <w:rStyle w:val="HTMLCode"/>
        </w:rPr>
        <w:t>10</w:t>
      </w:r>
      <w:r>
        <w:t xml:space="preserve">) if the ZIS cannot support at least one specified encoding and </w:t>
      </w:r>
      <w:r>
        <w:rPr>
          <w:rStyle w:val="rfc21191"/>
        </w:rPr>
        <w:t>SHOULD</w:t>
      </w:r>
      <w:r>
        <w:t xml:space="preserve"> re-attempt registration without </w:t>
      </w:r>
      <w:r>
        <w:rPr>
          <w:rStyle w:val="HTMLCode"/>
        </w:rPr>
        <w:t>Accept-Encoding</w:t>
      </w:r>
      <w:r>
        <w:t>.</w:t>
      </w:r>
    </w:p>
    <w:p w:rsidR="00FA6BC9" w:rsidRDefault="00FA6BC9" w:rsidP="00FA6BC9">
      <w:pPr>
        <w:pStyle w:val="NormalWeb"/>
      </w:pPr>
      <w:r>
        <w:t xml:space="preserve">Upon successful registration of an </w:t>
      </w:r>
      <w:r>
        <w:rPr>
          <w:rStyle w:val="HTMLCode"/>
        </w:rPr>
        <w:t>Accept-Encoding</w:t>
      </w:r>
      <w:r>
        <w:t xml:space="preserve"> value, the Agent </w:t>
      </w:r>
      <w:r>
        <w:rPr>
          <w:rStyle w:val="rfc21191"/>
        </w:rPr>
        <w:t>SHOULD</w:t>
      </w:r>
      <w:r>
        <w:t xml:space="preserve"> expect to receive requests from the ZIS encoded accordingly, but it </w:t>
      </w:r>
      <w:r>
        <w:rPr>
          <w:rStyle w:val="rfc21191"/>
        </w:rPr>
        <w:t>MAY</w:t>
      </w:r>
      <w:r>
        <w:t xml:space="preserve"> receive </w:t>
      </w:r>
      <w:r>
        <w:rPr>
          <w:rStyle w:val="HTMLCode"/>
        </w:rPr>
        <w:t>identity</w:t>
      </w:r>
      <w:r>
        <w:t xml:space="preserve">-encoded (unencoded) requests unless </w:t>
      </w:r>
      <w:r>
        <w:rPr>
          <w:rStyle w:val="HTMLCode"/>
        </w:rPr>
        <w:t>identity</w:t>
      </w:r>
      <w:r>
        <w:t xml:space="preserve"> was explicitly excluded in the registered </w:t>
      </w:r>
      <w:r>
        <w:rPr>
          <w:rStyle w:val="HTMLCode"/>
        </w:rPr>
        <w:t>Accept-Encoding</w:t>
      </w:r>
      <w:r>
        <w:t xml:space="preserve"> value.</w:t>
      </w:r>
    </w:p>
    <w:p w:rsidR="00FA6BC9" w:rsidRDefault="00FA6BC9" w:rsidP="00FA6BC9">
      <w:pPr>
        <w:pStyle w:val="Heading4"/>
      </w:pPr>
      <w:bookmarkStart w:id="633" w:name="ZoneIntegrationServerTransportRequiremen"/>
      <w:bookmarkEnd w:id="632"/>
      <w:r>
        <w:t>3.3.7.8 Zone Integration Server Transport Requirements</w:t>
      </w:r>
    </w:p>
    <w:p w:rsidR="00FA6BC9" w:rsidRDefault="00FA6BC9" w:rsidP="00FA6BC9">
      <w:pPr>
        <w:pStyle w:val="NormalWeb"/>
      </w:pPr>
      <w:r>
        <w:t xml:space="preserve">A Zone Integration Server that receives a </w:t>
      </w:r>
      <w:r>
        <w:rPr>
          <w:rStyle w:val="HTMLCode"/>
        </w:rPr>
        <w:t>SIF_Register/SIF_Protocol/SIF_Property</w:t>
      </w:r>
      <w:r>
        <w:t xml:space="preserve"> named </w:t>
      </w:r>
      <w:r>
        <w:rPr>
          <w:rStyle w:val="HTMLCode"/>
        </w:rPr>
        <w:t>Accept-Encoding</w:t>
      </w:r>
      <w:r>
        <w:t xml:space="preserve"> in </w:t>
      </w:r>
      <w:r>
        <w:rPr>
          <w:rStyle w:val="HTMLCode"/>
        </w:rPr>
        <w:t>SIF_Name</w:t>
      </w:r>
      <w:r>
        <w:t xml:space="preserve"> must fail the attempt to register if the ZIS does not support at least one of the specified encodings (</w:t>
      </w:r>
      <w:r>
        <w:rPr>
          <w:rStyle w:val="HTMLCode"/>
        </w:rPr>
        <w:t>SIF_Error/SIF_Category</w:t>
      </w:r>
      <w:r>
        <w:t xml:space="preserve"> of </w:t>
      </w:r>
      <w:r>
        <w:rPr>
          <w:rStyle w:val="HTMLCode"/>
        </w:rPr>
        <w:t>5</w:t>
      </w:r>
      <w:r>
        <w:t xml:space="preserve"> [Registration], </w:t>
      </w:r>
      <w:r>
        <w:rPr>
          <w:rStyle w:val="HTMLCode"/>
        </w:rPr>
        <w:t>SIF_Error/SIF_Code</w:t>
      </w:r>
      <w:r>
        <w:t xml:space="preserve"> value of </w:t>
      </w:r>
      <w:r>
        <w:rPr>
          <w:rStyle w:val="HTMLCode"/>
        </w:rPr>
        <w:t>10</w:t>
      </w:r>
      <w:r>
        <w:t xml:space="preserve">). While this property is typically registered by Push-Mode Agents, Pull-Mode Agents may also specify this property when registering. A ZIS </w:t>
      </w:r>
      <w:r>
        <w:rPr>
          <w:rStyle w:val="rfc21191"/>
        </w:rPr>
        <w:t>SHOULD</w:t>
      </w:r>
      <w:r>
        <w:t xml:space="preserve"> compress requests when contacting a Push-Mode Agent if the Agent has previously registered that preference, but it </w:t>
      </w:r>
      <w:r>
        <w:rPr>
          <w:rStyle w:val="rfc21191"/>
        </w:rPr>
        <w:t>MAY</w:t>
      </w:r>
      <w:r>
        <w:t xml:space="preserve"> send uncompressed requests if the Push-Mode Agent did not explicitly exclude the </w:t>
      </w:r>
      <w:r>
        <w:rPr>
          <w:rStyle w:val="HTMLCode"/>
        </w:rPr>
        <w:t>identity</w:t>
      </w:r>
      <w:r>
        <w:t xml:space="preserve"> encoding in its registered </w:t>
      </w:r>
      <w:r>
        <w:rPr>
          <w:rStyle w:val="HTMLCode"/>
        </w:rPr>
        <w:t>Accept-Encoding</w:t>
      </w:r>
      <w:r>
        <w:t xml:space="preserve"> value.</w:t>
      </w:r>
    </w:p>
    <w:p w:rsidR="00FA6BC9" w:rsidRDefault="00FA6BC9" w:rsidP="00FA6BC9">
      <w:pPr>
        <w:pStyle w:val="NormalWeb"/>
      </w:pPr>
      <w:r>
        <w:t xml:space="preserve">Zone Integration Servers that support handling of compressed/encoded requests </w:t>
      </w:r>
      <w:r>
        <w:rPr>
          <w:rStyle w:val="rfc21191"/>
        </w:rPr>
        <w:t>SHOULD</w:t>
      </w:r>
      <w:r>
        <w:t xml:space="preserve"> return an </w:t>
      </w:r>
      <w:r>
        <w:rPr>
          <w:rStyle w:val="HTMLCode"/>
        </w:rPr>
        <w:t>Accept-Encoding</w:t>
      </w:r>
      <w:r>
        <w:t xml:space="preserve"> header </w:t>
      </w:r>
      <w:r>
        <w:rPr>
          <w:rStyle w:val="HTMLCode"/>
        </w:rPr>
        <w:t>SIF_Value</w:t>
      </w:r>
      <w:r>
        <w:t xml:space="preserve"> in the </w:t>
      </w:r>
      <w:r>
        <w:rPr>
          <w:rStyle w:val="HTMLCode"/>
        </w:rPr>
        <w:t>SIF_ZoneStatus/SIF_SupportedProtocols/SIF_Protocol/SIF_Property</w:t>
      </w:r>
      <w:r>
        <w:t xml:space="preserve"> named </w:t>
      </w:r>
      <w:r>
        <w:rPr>
          <w:rStyle w:val="HTMLCode"/>
        </w:rPr>
        <w:t>Accept-Encoding</w:t>
      </w:r>
      <w:r>
        <w:t xml:space="preserve"> in </w:t>
      </w:r>
      <w:r>
        <w:rPr>
          <w:rStyle w:val="HTMLCode"/>
        </w:rPr>
        <w:t>SIF_Name</w:t>
      </w:r>
      <w:r>
        <w:t>.</w:t>
      </w:r>
    </w:p>
    <w:p w:rsidR="00FA6BC9" w:rsidRDefault="00FA6BC9" w:rsidP="00FA6BC9">
      <w:pPr>
        <w:pStyle w:val="Heading1"/>
      </w:pPr>
      <w:bookmarkStart w:id="634" w:name="_Toc271175895"/>
      <w:bookmarkStart w:id="635" w:name="Messaging"/>
      <w:bookmarkEnd w:id="633"/>
      <w:r>
        <w:lastRenderedPageBreak/>
        <w:t>4 Messaging</w:t>
      </w:r>
      <w:bookmarkEnd w:id="634"/>
    </w:p>
    <w:p w:rsidR="00FA6BC9" w:rsidRDefault="00FA6BC9" w:rsidP="00FA6BC9">
      <w:pPr>
        <w:pStyle w:val="NormalWeb"/>
      </w:pPr>
      <w:r>
        <w:t xml:space="preserve">This section documents the messaging and message handling protocols defined in SIF. A messaging protocol consists of sending a </w:t>
      </w:r>
      <w:r>
        <w:rPr>
          <w:rStyle w:val="HTMLCode"/>
        </w:rPr>
        <w:t>SIF_Message</w:t>
      </w:r>
      <w:r>
        <w:t xml:space="preserve"> to initiate an operation, receiving back a </w:t>
      </w:r>
      <w:r>
        <w:rPr>
          <w:rStyle w:val="HTMLCode"/>
        </w:rPr>
        <w:t>SIF_Ack</w:t>
      </w:r>
      <w:r>
        <w:t xml:space="preserve">; a message handling protocol consists of processing an incoming </w:t>
      </w:r>
      <w:r>
        <w:rPr>
          <w:rStyle w:val="HTMLCode"/>
        </w:rPr>
        <w:t>SIF_Message</w:t>
      </w:r>
      <w:r>
        <w:t xml:space="preserve"> and responding with a </w:t>
      </w:r>
      <w:r>
        <w:rPr>
          <w:rStyle w:val="HTMLCode"/>
        </w:rPr>
        <w:t>SIF_Ack</w:t>
      </w:r>
      <w:r>
        <w:t xml:space="preserve"> and possibly sending follow-up </w:t>
      </w:r>
      <w:r>
        <w:rPr>
          <w:rStyle w:val="HTMLCode"/>
        </w:rPr>
        <w:t>SIF_Message</w:t>
      </w:r>
      <w:r>
        <w:t>s. This section is independent of transport layer details, aside from encryption and authentication level impacts associated with individual messages. Unless otherwise noted, all protocols assume successful communication over the appropriate transport layer</w:t>
      </w:r>
      <w:ins w:id="636" w:author="Richard Halter" w:date="2010-08-04T15:23:00Z">
        <w:r w:rsidR="00081750">
          <w:t>.  A</w:t>
        </w:r>
      </w:ins>
      <w:del w:id="637" w:author="Richard Halter" w:date="2010-08-04T15:23:00Z">
        <w:r w:rsidDel="00081750">
          <w:delText>; a</w:delText>
        </w:r>
      </w:del>
      <w:r>
        <w:t xml:space="preserve">gent and ZIS implementations should also be prepared to handle transport layer errors and exceptions, </w:t>
      </w:r>
      <w:commentRangeStart w:id="638"/>
      <w:r>
        <w:t>directly</w:t>
      </w:r>
      <w:commentRangeEnd w:id="638"/>
      <w:r w:rsidR="00081750">
        <w:rPr>
          <w:rStyle w:val="CommentReference"/>
        </w:rPr>
        <w:commentReference w:id="638"/>
      </w:r>
      <w:r>
        <w:t xml:space="preserve"> or wrapped in a </w:t>
      </w:r>
      <w:r>
        <w:rPr>
          <w:rStyle w:val="HTMLCode"/>
        </w:rPr>
        <w:t>SIF_Ack/SIF_Error</w:t>
      </w:r>
      <w:del w:id="639" w:author="Richard Halter" w:date="2010-08-04T15:23:00Z">
        <w:r w:rsidDel="00081750">
          <w:delText xml:space="preserve"> by underlying code</w:delText>
        </w:r>
      </w:del>
      <w:r>
        <w:t xml:space="preserve">. </w:t>
      </w:r>
    </w:p>
    <w:p w:rsidR="00FA6BC9" w:rsidRDefault="00FA6BC9" w:rsidP="00FA6BC9">
      <w:pPr>
        <w:pStyle w:val="Heading2"/>
      </w:pPr>
      <w:bookmarkStart w:id="640" w:name="_Toc271175896"/>
      <w:bookmarkStart w:id="641" w:name="AgentProtocols"/>
      <w:bookmarkEnd w:id="635"/>
      <w:r>
        <w:t>4.1 Agent Protocols</w:t>
      </w:r>
      <w:bookmarkEnd w:id="640"/>
    </w:p>
    <w:p w:rsidR="00FA6BC9" w:rsidRDefault="00FA6BC9" w:rsidP="00FA6BC9">
      <w:pPr>
        <w:pStyle w:val="Heading3"/>
      </w:pPr>
      <w:bookmarkStart w:id="642" w:name="_Toc271175897"/>
      <w:bookmarkStart w:id="643" w:name="AgentMessagingProtocols"/>
      <w:bookmarkEnd w:id="641"/>
      <w:r>
        <w:t>4.1.1 Agent Messaging Protocols</w:t>
      </w:r>
      <w:bookmarkEnd w:id="642"/>
    </w:p>
    <w:p w:rsidR="00FA6BC9" w:rsidRDefault="00FA6BC9" w:rsidP="00FA6BC9">
      <w:pPr>
        <w:pStyle w:val="NormalWeb"/>
      </w:pPr>
      <w:r>
        <w:t xml:space="preserve">This section documents how Agents should send </w:t>
      </w:r>
      <w:ins w:id="644" w:author="Richard Halter" w:date="2010-08-04T15:24:00Z">
        <w:r w:rsidR="00081750">
          <w:t xml:space="preserve">and receive </w:t>
        </w:r>
      </w:ins>
      <w:r>
        <w:t>individual messages</w:t>
      </w:r>
      <w:ins w:id="645" w:author="Richard Halter" w:date="2010-08-04T15:25:00Z">
        <w:r w:rsidR="00081750">
          <w:t xml:space="preserve"> and the Agent’s resulting action</w:t>
        </w:r>
      </w:ins>
      <w:ins w:id="646" w:author="Richard Halter" w:date="2010-08-04T15:24:00Z">
        <w:r w:rsidR="00081750">
          <w:t>.</w:t>
        </w:r>
      </w:ins>
      <w:del w:id="647" w:author="Richard Halter" w:date="2010-08-04T15:24:00Z">
        <w:r w:rsidDel="00081750">
          <w:delText>, and the resulting post-conditions upon success or failure, along with any necessary steps to take.</w:delText>
        </w:r>
      </w:del>
      <w:del w:id="648" w:author="Richard Halter" w:date="2010-08-04T15:25:00Z">
        <w:r w:rsidDel="00081750">
          <w:delText xml:space="preserve"> These correspond to each of the operations an Agent can initiate.</w:delText>
        </w:r>
      </w:del>
    </w:p>
    <w:p w:rsidR="00FA6BC9" w:rsidRDefault="00FA6BC9" w:rsidP="00FA6BC9">
      <w:pPr>
        <w:pStyle w:val="Heading4"/>
      </w:pPr>
      <w:bookmarkStart w:id="649" w:name="AgentMessagingSIF_Register"/>
      <w:bookmarkEnd w:id="643"/>
      <w:r>
        <w:t>4.1.1.1 SIF_Register</w:t>
      </w:r>
    </w:p>
    <w:p w:rsidR="00FA6BC9" w:rsidRDefault="00FA6BC9" w:rsidP="00FA6BC9">
      <w:pPr>
        <w:pStyle w:val="NormalWeb"/>
        <w:rPr>
          <w:ins w:id="650" w:author="Richard Halter" w:date="2010-08-04T21:12:00Z"/>
        </w:rPr>
      </w:pPr>
      <w:r>
        <w:t xml:space="preserve">An Agent must register with the ZIS to participate in a Zone. To do so, it sends a </w:t>
      </w:r>
      <w:r>
        <w:rPr>
          <w:rStyle w:val="HTMLCode"/>
        </w:rPr>
        <w:t>SIF_Register</w:t>
      </w:r>
      <w:r>
        <w:t xml:space="preserve"> message. An Agent may at any time re-register by sending another </w:t>
      </w:r>
      <w:r>
        <w:rPr>
          <w:rStyle w:val="HTMLCode"/>
        </w:rPr>
        <w:t>SIF_Register</w:t>
      </w:r>
      <w:r>
        <w:t xml:space="preserve"> message. The ZIS updates the Agent's registered settings accordingly.</w:t>
      </w:r>
    </w:p>
    <w:p w:rsidR="001E5B62" w:rsidRDefault="00B6796E" w:rsidP="001E5B62">
      <w:pPr>
        <w:pStyle w:val="NormalWeb"/>
        <w:keepNext/>
        <w:jc w:val="center"/>
        <w:rPr>
          <w:ins w:id="651" w:author="Richard Halter" w:date="2010-08-04T21:12:00Z"/>
        </w:rPr>
      </w:pPr>
      <w:ins w:id="652" w:author="Richard Halter" w:date="2010-08-05T13:50:00Z">
        <w:r>
          <w:object w:dxaOrig="7212" w:dyaOrig="7286">
            <v:shape id="_x0000_i1048" type="#_x0000_t75" style="width:360.85pt;height:365pt" o:ole="">
              <v:imagedata r:id="rId97" o:title=""/>
            </v:shape>
            <o:OLEObject Type="Embed" ProgID="Visio.Drawing.11" ShapeID="_x0000_i1048" DrawAspect="Content" ObjectID="_1344927564" r:id="rId98"/>
          </w:object>
        </w:r>
      </w:ins>
      <w:del w:id="653" w:author="Richard Halter" w:date="2010-08-05T12:06:00Z">
        <w:r w:rsidR="004A4768" w:rsidDel="00AD6E06">
          <w:fldChar w:fldCharType="begin"/>
        </w:r>
        <w:r w:rsidR="004A4768" w:rsidDel="00AD6E06">
          <w:fldChar w:fldCharType="end"/>
        </w:r>
      </w:del>
    </w:p>
    <w:p w:rsidR="001E5B62" w:rsidRDefault="001E5B62" w:rsidP="001E5B62">
      <w:pPr>
        <w:pStyle w:val="Caption"/>
        <w:jc w:val="center"/>
      </w:pPr>
      <w:ins w:id="654" w:author="Richard Halter" w:date="2010-08-04T21:12:00Z">
        <w:r>
          <w:t xml:space="preserve">Figure </w:t>
        </w:r>
        <w:r w:rsidR="004A4768">
          <w:fldChar w:fldCharType="begin"/>
        </w:r>
        <w:r>
          <w:instrText xml:space="preserve"> SEQ Figure \* ARABIC </w:instrText>
        </w:r>
      </w:ins>
      <w:r w:rsidR="004A4768">
        <w:fldChar w:fldCharType="separate"/>
      </w:r>
      <w:ins w:id="655" w:author="Richard Halter" w:date="2010-09-02T10:11:00Z">
        <w:r w:rsidR="00C42E3C">
          <w:rPr>
            <w:noProof/>
          </w:rPr>
          <w:t>24</w:t>
        </w:r>
      </w:ins>
      <w:ins w:id="656" w:author="Richard Halter" w:date="2010-08-04T21:12:00Z">
        <w:r w:rsidR="004A4768">
          <w:fldChar w:fldCharType="end"/>
        </w:r>
        <w:r>
          <w:t>: SIF_Register flowchart</w:t>
        </w:r>
      </w:ins>
    </w:p>
    <w:tbl>
      <w:tblPr>
        <w:tblW w:w="0" w:type="auto"/>
        <w:tblCellMar>
          <w:top w:w="15" w:type="dxa"/>
          <w:left w:w="15" w:type="dxa"/>
          <w:bottom w:w="15" w:type="dxa"/>
          <w:right w:w="15" w:type="dxa"/>
        </w:tblCellMar>
        <w:tblLook w:val="04A0"/>
      </w:tblPr>
      <w:tblGrid>
        <w:gridCol w:w="544"/>
        <w:gridCol w:w="6775"/>
        <w:gridCol w:w="1411"/>
      </w:tblGrid>
      <w:tr w:rsidR="001E5B62" w:rsidTr="001E5B62">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1E5B62" w:rsidRDefault="001E5B62">
            <w:pPr>
              <w:spacing w:after="180"/>
              <w:rPr>
                <w:b/>
                <w:bCs/>
                <w:color w:val="FFFFFF"/>
              </w:rPr>
            </w:pPr>
            <w:bookmarkStart w:id="657" w:name="Table41111SIF_RegisterProtocol"/>
            <w:bookmarkEnd w:id="64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1E5B62" w:rsidRDefault="001E5B62">
            <w:pPr>
              <w:spacing w:after="180"/>
              <w:rPr>
                <w:b/>
                <w:bCs/>
                <w:color w:val="FFFFFF"/>
              </w:rPr>
            </w:pPr>
            <w:r>
              <w:rPr>
                <w:b/>
                <w:bCs/>
                <w:color w:val="FFFFFF"/>
              </w:rPr>
              <w:t>Process</w:t>
            </w:r>
          </w:p>
        </w:tc>
        <w:tc>
          <w:tcPr>
            <w:tcW w:w="1411" w:type="dxa"/>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1E5B62" w:rsidRDefault="001E5B62">
            <w:pPr>
              <w:spacing w:after="180"/>
              <w:rPr>
                <w:b/>
                <w:bCs/>
                <w:color w:val="FFFFFF"/>
              </w:rPr>
            </w:pPr>
            <w:r>
              <w:rPr>
                <w:b/>
                <w:bCs/>
                <w:color w:val="FFFFFF"/>
              </w:rPr>
              <w:t>Flow Control</w:t>
            </w:r>
          </w:p>
        </w:tc>
      </w:tr>
      <w:bookmarkEnd w:id="657"/>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 xml:space="preserve">Prepare a </w:t>
            </w:r>
            <w:hyperlink r:id="rId99" w:anchor="SIF_Register" w:history="1">
              <w:r>
                <w:rPr>
                  <w:rStyle w:val="HTMLCode"/>
                  <w:color w:val="005696"/>
                </w:rPr>
                <w:t>SIF_Message/SIF_Register</w:t>
              </w:r>
            </w:hyperlink>
            <w:r>
              <w:t xml:space="preserve"> message with </w:t>
            </w:r>
            <w:hyperlink r:id="rId100" w:anchor="SIF_Header" w:history="1">
              <w:r>
                <w:rPr>
                  <w:rStyle w:val="HTMLCode"/>
                  <w:color w:val="005696"/>
                </w:rPr>
                <w:t>SIF_Header</w:t>
              </w:r>
            </w:hyperlink>
            <w:r>
              <w:t xml:space="preserve"> containing a new </w:t>
            </w:r>
            <w:del w:id="658" w:author="Richard Halter" w:date="2010-08-11T15:55:00Z">
              <w:r w:rsidDel="00EF6251">
                <w:delText>GUID</w:delText>
              </w:r>
            </w:del>
            <w:ins w:id="659"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your Agent's name, supported versions and maximum buffer size for receiving messages into </w:t>
            </w:r>
            <w:r>
              <w:rPr>
                <w:rStyle w:val="HTMLCode"/>
              </w:rPr>
              <w:t>SIF_Name</w:t>
            </w:r>
            <w:r>
              <w:t xml:space="preserve">, </w:t>
            </w:r>
            <w:r>
              <w:rPr>
                <w:rStyle w:val="HTMLCode"/>
              </w:rPr>
              <w:t>SIF_Version</w:t>
            </w:r>
            <w:r>
              <w:t xml:space="preserve"> and </w:t>
            </w:r>
            <w:r>
              <w:rPr>
                <w:rStyle w:val="HTMLCode"/>
              </w:rPr>
              <w:t>SIF_MaxBufferSize</w:t>
            </w:r>
            <w:r>
              <w:t xml:space="preserve">, respectively. Specify whether your Agent is Push- or Pull-mode in </w:t>
            </w:r>
            <w:r>
              <w:rPr>
                <w:rStyle w:val="HTMLCode"/>
              </w:rPr>
              <w:t>SIF_Mode</w:t>
            </w:r>
            <w:r>
              <w:t xml:space="preserve">. If </w:t>
            </w:r>
            <w:r>
              <w:rPr>
                <w:rStyle w:val="HTMLCode"/>
              </w:rPr>
              <w:t>SIF_Mode</w:t>
            </w:r>
            <w:r>
              <w:t xml:space="preserve"> is </w:t>
            </w:r>
            <w:r>
              <w:rPr>
                <w:rStyle w:val="HTMLCode"/>
              </w:rPr>
              <w:t>Push</w:t>
            </w:r>
            <w:r>
              <w:t xml:space="preserve">, specify the protocol information for the ZIS to use when delivering messages to your agent in </w:t>
            </w:r>
            <w:r>
              <w:rPr>
                <w:rStyle w:val="HTMLCode"/>
              </w:rPr>
              <w:t>SIF_Protocol</w:t>
            </w:r>
            <w:r>
              <w:t xml:space="preserve">; optional compression settings may be included in the </w:t>
            </w:r>
            <w:r>
              <w:rPr>
                <w:rStyle w:val="HTMLCode"/>
              </w:rPr>
              <w:t>Accept-Encoding</w:t>
            </w:r>
            <w:r>
              <w:t> </w:t>
            </w:r>
            <w:r>
              <w:rPr>
                <w:rStyle w:val="HTMLCode"/>
              </w:rPr>
              <w:t>SIF_Protocol/SIF_Property</w:t>
            </w:r>
            <w:r>
              <w:t xml:space="preserve">. If desired, supply optional information regarding your Agent and/or application in </w:t>
            </w:r>
            <w:r>
              <w:rPr>
                <w:rStyle w:val="HTMLCode"/>
              </w:rPr>
              <w:t>SIF_NodeVendor</w:t>
            </w:r>
            <w:r>
              <w:t xml:space="preserve">, </w:t>
            </w:r>
            <w:r>
              <w:rPr>
                <w:rStyle w:val="HTMLCode"/>
              </w:rPr>
              <w:t>SIF_NodeVersion</w:t>
            </w:r>
            <w:r>
              <w:t xml:space="preserve">, </w:t>
            </w:r>
            <w:r>
              <w:rPr>
                <w:rStyle w:val="HTMLCode"/>
              </w:rPr>
              <w:t>SIF_Application</w:t>
            </w:r>
            <w:r>
              <w:t xml:space="preserve"> and </w:t>
            </w:r>
            <w:r>
              <w:rPr>
                <w:rStyle w:val="HTMLCode"/>
              </w:rPr>
              <w:lastRenderedPageBreak/>
              <w:t>SIF_Icon</w:t>
            </w:r>
            <w:r>
              <w:t xml:space="preserve">. </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lastRenderedPageBreak/>
              <w:t xml:space="preserve">Send </w:t>
            </w:r>
            <w:r>
              <w:rPr>
                <w:rStyle w:val="HTMLCode"/>
              </w:rPr>
              <w:t>SIF_Message</w:t>
            </w:r>
            <w:r>
              <w:t xml:space="preserve"> to ZIS over appropriate transport.</w:t>
            </w:r>
          </w:p>
        </w:tc>
      </w:tr>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 xml:space="preserve">Receive </w:t>
            </w:r>
            <w:hyperlink r:id="rId101" w:anchor="SIF_Ack" w:history="1">
              <w:r>
                <w:rPr>
                  <w:rStyle w:val="HTMLCode"/>
                  <w:color w:val="005696"/>
                </w:rPr>
                <w:t>SIF_Ack</w:t>
              </w:r>
            </w:hyperlink>
            <w:r>
              <w:t xml:space="preserve"> in response. Is </w:t>
            </w:r>
            <w:hyperlink r:id="rId102" w:anchor="SIF_Error" w:history="1">
              <w:r>
                <w:rPr>
                  <w:rStyle w:val="HTMLCode"/>
                  <w:color w:val="005696"/>
                </w:rPr>
                <w:t>SIF_Error</w:t>
              </w:r>
            </w:hyperlink>
            <w:r>
              <w:t xml:space="preserve"> present?</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If yes, go to Step 6.</w:t>
            </w:r>
          </w:p>
        </w:tc>
      </w:tr>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 xml:space="preserve">Is </w:t>
            </w:r>
            <w:r>
              <w:rPr>
                <w:rStyle w:val="HTMLCode"/>
              </w:rPr>
              <w:t>SIF_Status/SIF_Code</w:t>
            </w:r>
            <w:r>
              <w:t> </w:t>
            </w:r>
            <w:r>
              <w:rPr>
                <w:rStyle w:val="HTMLCode"/>
              </w:rPr>
              <w:t>0</w:t>
            </w:r>
            <w:r>
              <w:t>?</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If no, go to Step 5.</w:t>
            </w:r>
          </w:p>
        </w:tc>
      </w:tr>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Your Agent is now registered in the Zone. The Access Control settings for your agent (</w:t>
            </w:r>
            <w:r>
              <w:rPr>
                <w:rStyle w:val="HTMLCode"/>
              </w:rPr>
              <w:t>SIF_AgentACL</w:t>
            </w:r>
            <w:r>
              <w:t xml:space="preserve"> are in </w:t>
            </w:r>
            <w:r>
              <w:rPr>
                <w:rStyle w:val="HTMLCode"/>
              </w:rPr>
              <w:t>SIF_Status/SIF_Data</w:t>
            </w:r>
            <w:r>
              <w:t>).</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Messaging protocol complete (success).</w:t>
            </w:r>
          </w:p>
        </w:tc>
      </w:tr>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 xml:space="preserve">Messaging protocol has failed due to a </w:t>
            </w:r>
            <w:hyperlink r:id="rId103"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Messaging protocol complete (failure).</w:t>
            </w:r>
          </w:p>
        </w:tc>
      </w:tr>
      <w:tr w:rsidR="001E5B62" w:rsidTr="00AD6E06">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commentRangeStart w:id="660"/>
            <w:r>
              <w:t>Messaging</w:t>
            </w:r>
            <w:commentRangeEnd w:id="660"/>
            <w:r>
              <w:rPr>
                <w:rStyle w:val="CommentReference"/>
              </w:rPr>
              <w:commentReference w:id="660"/>
            </w:r>
            <w:r>
              <w:t xml:space="preserve"> protocol has failed due to a </w:t>
            </w:r>
            <w:hyperlink r:id="rId104" w:anchor="SIF_Error" w:history="1">
              <w:r>
                <w:rPr>
                  <w:rStyle w:val="HTMLCode"/>
                  <w:color w:val="005696"/>
                </w:rPr>
                <w:t>SIF_Error</w:t>
              </w:r>
            </w:hyperlink>
            <w:r>
              <w:t xml:space="preserve"> condition. See </w:t>
            </w:r>
            <w:hyperlink r:id="rId105"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Note particularly category </w:t>
            </w:r>
            <w:r>
              <w:rPr>
                <w:rStyle w:val="HTMLCode"/>
              </w:rPr>
              <w:t>5</w:t>
            </w:r>
            <w:r>
              <w:t xml:space="preserve">. If an </w:t>
            </w:r>
            <w:r>
              <w:rPr>
                <w:rStyle w:val="HTMLCode"/>
              </w:rPr>
              <w:t>Accept-Encoding</w:t>
            </w:r>
            <w:r>
              <w:t xml:space="preserve">  </w:t>
            </w:r>
            <w:r>
              <w:rPr>
                <w:rStyle w:val="HTMLCode"/>
              </w:rPr>
              <w:t>SIF_Protocol/SIF_Property</w:t>
            </w:r>
            <w:r>
              <w:t xml:space="preserve"> was specified, the ZIS may return error code </w:t>
            </w:r>
            <w:r>
              <w:rPr>
                <w:rStyle w:val="HTMLCode"/>
              </w:rPr>
              <w:t>10</w:t>
            </w:r>
            <w:r>
              <w:t xml:space="preserve"> (ZIS does not support the requested </w:t>
            </w:r>
            <w:r>
              <w:rPr>
                <w:rStyle w:val="HTMLCode"/>
              </w:rPr>
              <w:t>Accept-Encoding</w:t>
            </w:r>
            <w:r>
              <w:t xml:space="preserve"> value). Your agent </w:t>
            </w:r>
            <w:r>
              <w:rPr>
                <w:rStyle w:val="rfc21191"/>
              </w:rPr>
              <w:t>SHOULD</w:t>
            </w:r>
            <w:r>
              <w:t xml:space="preserve"> re-attempt registration without, or with another, </w:t>
            </w:r>
            <w:r>
              <w:rPr>
                <w:rStyle w:val="HTMLCode"/>
              </w:rPr>
              <w:t>Accept-Encoding</w:t>
            </w:r>
            <w:r>
              <w:t xml:space="preserve"> value.</w:t>
            </w:r>
          </w:p>
        </w:tc>
        <w:tc>
          <w:tcPr>
            <w:tcW w:w="1411" w:type="dxa"/>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E5B62" w:rsidRDefault="001E5B62">
            <w:pPr>
              <w:spacing w:after="180"/>
            </w:pPr>
            <w:r>
              <w:t>Messaging protocol complete (failure).</w:t>
            </w:r>
          </w:p>
        </w:tc>
      </w:tr>
    </w:tbl>
    <w:p w:rsidR="00FA6BC9" w:rsidRDefault="00FA6BC9" w:rsidP="00FA6BC9">
      <w:r>
        <w:rPr>
          <w:rStyle w:val="Caption1"/>
        </w:rPr>
        <w:t>Table 4.1.1.1-1: SIF_Register Protocol</w:t>
      </w:r>
      <w:r>
        <w:t xml:space="preserve"> </w:t>
      </w:r>
      <w:bookmarkStart w:id="661" w:name="AgentMessagingSIF_Unregister"/>
    </w:p>
    <w:p w:rsidR="00FA6BC9" w:rsidRDefault="00FA6BC9" w:rsidP="00FA6BC9">
      <w:pPr>
        <w:pStyle w:val="Heading4"/>
      </w:pPr>
      <w:r>
        <w:t>4.1.1.2 SIF_Unregister</w:t>
      </w:r>
    </w:p>
    <w:p w:rsidR="00FA6BC9" w:rsidRDefault="00FA6BC9" w:rsidP="00FA6BC9">
      <w:pPr>
        <w:pStyle w:val="NormalWeb"/>
        <w:rPr>
          <w:ins w:id="662" w:author="Richard Halter" w:date="2010-08-05T12:17:00Z"/>
        </w:rPr>
      </w:pPr>
      <w:r>
        <w:t xml:space="preserve">An Agent removes itself from a Zone by sending a </w:t>
      </w:r>
      <w:r>
        <w:rPr>
          <w:rStyle w:val="HTMLCode"/>
        </w:rPr>
        <w:t>SIF_Unregister</w:t>
      </w:r>
      <w:r>
        <w:t xml:space="preserve"> message to the ZIS. Successful completion of this operation removes all settings associated with the Agent, including the objects it is currently providing and subscribed to in the zone; the Agent's message queue is also deleted. Note that a successful </w:t>
      </w:r>
      <w:r>
        <w:rPr>
          <w:rStyle w:val="HTMLCode"/>
        </w:rPr>
        <w:t>SIF_Unregister</w:t>
      </w:r>
      <w:r>
        <w:t xml:space="preserve"> message may, depending on the ZIS implementation, remove access control settings that have been manually configured by a Zone administrator and that may need to be re-configured for a subsequent successful </w:t>
      </w:r>
      <w:r>
        <w:rPr>
          <w:rStyle w:val="HTMLCode"/>
        </w:rPr>
        <w:t>SIF_Register</w:t>
      </w:r>
      <w:r>
        <w:t>.</w:t>
      </w:r>
    </w:p>
    <w:p w:rsidR="005577FA" w:rsidRDefault="00B6796E" w:rsidP="005577FA">
      <w:pPr>
        <w:pStyle w:val="NormalWeb"/>
        <w:jc w:val="center"/>
        <w:rPr>
          <w:ins w:id="663" w:author="Richard Halter" w:date="2010-08-05T12:18:00Z"/>
        </w:rPr>
      </w:pPr>
      <w:ins w:id="664" w:author="Richard Halter" w:date="2010-08-05T13:48:00Z">
        <w:r>
          <w:object w:dxaOrig="6103" w:dyaOrig="7340">
            <v:shape id="_x0000_i1049" type="#_x0000_t75" style="width:304.75pt;height:366.7pt" o:ole="">
              <v:imagedata r:id="rId106" o:title=""/>
            </v:shape>
            <o:OLEObject Type="Embed" ProgID="Visio.Drawing.11" ShapeID="_x0000_i1049" DrawAspect="Content" ObjectID="_1344927565" r:id="rId107"/>
          </w:object>
        </w:r>
      </w:ins>
    </w:p>
    <w:p w:rsidR="00AD6E06" w:rsidRDefault="005577FA" w:rsidP="005577FA">
      <w:pPr>
        <w:pStyle w:val="Caption"/>
        <w:jc w:val="center"/>
      </w:pPr>
      <w:ins w:id="665" w:author="Richard Halter" w:date="2010-08-05T12:18:00Z">
        <w:r>
          <w:t xml:space="preserve">Figure </w:t>
        </w:r>
        <w:r w:rsidR="004A4768">
          <w:fldChar w:fldCharType="begin"/>
        </w:r>
        <w:r>
          <w:instrText xml:space="preserve"> SEQ Figure \* ARABIC </w:instrText>
        </w:r>
      </w:ins>
      <w:r w:rsidR="004A4768">
        <w:fldChar w:fldCharType="separate"/>
      </w:r>
      <w:ins w:id="666" w:author="Richard Halter" w:date="2010-09-02T10:11:00Z">
        <w:r w:rsidR="00C42E3C">
          <w:rPr>
            <w:noProof/>
          </w:rPr>
          <w:t>25</w:t>
        </w:r>
      </w:ins>
      <w:ins w:id="667" w:author="Richard Halter" w:date="2010-08-05T12:18:00Z">
        <w:r w:rsidR="004A4768">
          <w:fldChar w:fldCharType="end"/>
        </w:r>
        <w:r>
          <w:t>: SIF_Unregister</w:t>
        </w:r>
      </w:ins>
    </w:p>
    <w:tbl>
      <w:tblPr>
        <w:tblW w:w="0" w:type="auto"/>
        <w:tblCellMar>
          <w:top w:w="15" w:type="dxa"/>
          <w:left w:w="15" w:type="dxa"/>
          <w:bottom w:w="15" w:type="dxa"/>
          <w:right w:w="15" w:type="dxa"/>
        </w:tblCellMar>
        <w:tblLook w:val="04A0"/>
      </w:tblPr>
      <w:tblGrid>
        <w:gridCol w:w="544"/>
        <w:gridCol w:w="6201"/>
        <w:gridCol w:w="198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668" w:name="Table41121SIF_UnregisterProtocol"/>
            <w:bookmarkEnd w:id="66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668"/>
            <w:r w:rsidR="004A4768">
              <w:fldChar w:fldCharType="begin"/>
            </w:r>
            <w:r>
              <w:instrText xml:space="preserve"> HYPERLINK "http://specification.sifinfo.org/Implementation/2.4/Infrastructure.html" \l "SIF_Unregister" </w:instrText>
            </w:r>
            <w:r w:rsidR="004A4768">
              <w:fldChar w:fldCharType="separate"/>
            </w:r>
            <w:r>
              <w:rPr>
                <w:rStyle w:val="HTMLCode"/>
                <w:color w:val="005696"/>
              </w:rPr>
              <w:t>SIF_Message/SIF_Unregister</w:t>
            </w:r>
            <w:r w:rsidR="004A4768">
              <w:fldChar w:fldCharType="end"/>
            </w:r>
            <w:r>
              <w:t xml:space="preserve"> message with </w:t>
            </w:r>
            <w:hyperlink r:id="rId108" w:anchor="SIF_Header" w:history="1">
              <w:r>
                <w:rPr>
                  <w:rStyle w:val="HTMLCode"/>
                  <w:color w:val="005696"/>
                </w:rPr>
                <w:t>SIF_Header</w:t>
              </w:r>
            </w:hyperlink>
            <w:r>
              <w:t xml:space="preserve"> containing a new </w:t>
            </w:r>
            <w:del w:id="669" w:author="Richard Halter" w:date="2010-08-11T15:55:00Z">
              <w:r w:rsidDel="00EF6251">
                <w:delText>GUID</w:delText>
              </w:r>
            </w:del>
            <w:ins w:id="670"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09" w:anchor="SIF_Ack" w:history="1">
              <w:r>
                <w:rPr>
                  <w:rStyle w:val="HTMLCode"/>
                  <w:color w:val="005696"/>
                </w:rPr>
                <w:t>SIF_Ack</w:t>
              </w:r>
            </w:hyperlink>
            <w:r>
              <w:t xml:space="preserve"> in response. Is </w:t>
            </w:r>
            <w:hyperlink r:id="rId110"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Your Agent is now removed from the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11" w:anchor="InfrastructureStatusCodeType" w:history="1">
              <w:r>
                <w:rPr>
                  <w:rStyle w:val="HTMLCode"/>
                  <w:color w:val="005696"/>
                </w:rPr>
                <w:t>SIF_Status/SIF_Code</w:t>
              </w:r>
            </w:hyperlink>
            <w:r>
              <w:t xml:space="preserve"> </w:t>
            </w:r>
            <w:r>
              <w:lastRenderedPageBreak/>
              <w:t xml:space="preserve">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Messaging </w:t>
            </w:r>
            <w:r>
              <w:lastRenderedPageBreak/>
              <w:t>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12" w:anchor="SIF_Error" w:history="1">
              <w:r>
                <w:rPr>
                  <w:rStyle w:val="HTMLCode"/>
                  <w:color w:val="005696"/>
                </w:rPr>
                <w:t>SIF_Error</w:t>
              </w:r>
            </w:hyperlink>
            <w:r>
              <w:t xml:space="preserve"> condition. See </w:t>
            </w:r>
            <w:hyperlink r:id="rId113"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4.1.1.2-1: SIF_Unregister Protocol</w:t>
      </w:r>
      <w:r>
        <w:t xml:space="preserve"> </w:t>
      </w:r>
      <w:bookmarkStart w:id="671" w:name="AgentMessagingSIF_Provide"/>
    </w:p>
    <w:p w:rsidR="00FA6BC9" w:rsidRDefault="00FA6BC9" w:rsidP="00FA6BC9">
      <w:pPr>
        <w:pStyle w:val="Heading4"/>
      </w:pPr>
      <w:r>
        <w:t>4.1.1.3 SIF_Provide</w:t>
      </w:r>
    </w:p>
    <w:p w:rsidR="00FA6BC9" w:rsidRDefault="00FA6BC9" w:rsidP="00FA6BC9">
      <w:pPr>
        <w:pStyle w:val="NormalWeb"/>
      </w:pPr>
      <w:r>
        <w:t xml:space="preserve">An Agent registers with the ZIS to be the default Responder, or Provider, for one or more SIF objects in one or more contexts by sending a </w:t>
      </w:r>
      <w:bookmarkEnd w:id="671"/>
      <w:r w:rsidR="004A4768">
        <w:fldChar w:fldCharType="begin"/>
      </w:r>
      <w:r>
        <w:instrText xml:space="preserve"> HYPERLINK "http://specification.sifinfo.org/Implementation/2.4/Infrastructure.html" \l "SIF_Provide" </w:instrText>
      </w:r>
      <w:r w:rsidR="004A4768">
        <w:fldChar w:fldCharType="separate"/>
      </w:r>
      <w:r>
        <w:rPr>
          <w:rStyle w:val="HTMLCode"/>
          <w:color w:val="005696"/>
        </w:rPr>
        <w:t>SIF_Provide</w:t>
      </w:r>
      <w:r w:rsidR="004A4768">
        <w:fldChar w:fldCharType="end"/>
      </w:r>
      <w:r>
        <w:t xml:space="preserve"> message to the ZIS. T</w:t>
      </w:r>
      <w:ins w:id="672" w:author="Richard Halter" w:date="2010-08-05T13:50:00Z">
        <w:r w:rsidR="00B6796E">
          <w:t>o do this t</w:t>
        </w:r>
      </w:ins>
      <w:r>
        <w:t>he Agent must have access control rights at the ZIS to successfully register as a Provider for an object.</w:t>
      </w:r>
    </w:p>
    <w:p w:rsidR="00FA6BC9" w:rsidRDefault="00FA6BC9" w:rsidP="00FA6BC9">
      <w:pPr>
        <w:pStyle w:val="NormalWeb"/>
      </w:pPr>
      <w:r>
        <w:t xml:space="preserve">Note that upon successful completion of </w:t>
      </w:r>
      <w:ins w:id="673" w:author="Richard Halter" w:date="2010-08-05T13:52:00Z">
        <w:r w:rsidR="00B6796E">
          <w:t xml:space="preserve">adding new objects with a </w:t>
        </w:r>
      </w:ins>
      <w:r>
        <w:rPr>
          <w:rStyle w:val="HTMLCode"/>
        </w:rPr>
        <w:t>SIF_Provide</w:t>
      </w:r>
      <w:r>
        <w:t xml:space="preserve"> that </w:t>
      </w:r>
      <w:del w:id="674" w:author="Richard Halter" w:date="2010-08-05T13:52:00Z">
        <w:r w:rsidDel="00B6796E">
          <w:delText>your</w:delText>
        </w:r>
      </w:del>
      <w:ins w:id="675" w:author="Richard Halter" w:date="2010-08-05T13:52:00Z">
        <w:r w:rsidR="00B6796E">
          <w:t>the</w:t>
        </w:r>
      </w:ins>
      <w:r>
        <w:t xml:space="preserve"> Agent is still the Provider of any objects for which it was previously registered as the Provider. </w:t>
      </w:r>
      <w:ins w:id="676" w:author="Richard Halter" w:date="2010-08-05T13:52:00Z">
        <w:r w:rsidR="00B6796E">
          <w:t xml:space="preserve"> Use </w:t>
        </w:r>
        <w:r w:rsidR="00B6796E">
          <w:rPr>
            <w:rStyle w:val="HTMLCode"/>
          </w:rPr>
          <w:t>SIF_Unprovide</w:t>
        </w:r>
        <w:r w:rsidR="00B6796E">
          <w:t xml:space="preserve"> </w:t>
        </w:r>
      </w:ins>
      <w:ins w:id="677" w:author="Richard Halter" w:date="2010-08-05T13:53:00Z">
        <w:r w:rsidR="00B6796E">
          <w:t>t</w:t>
        </w:r>
      </w:ins>
      <w:del w:id="678" w:author="Richard Halter" w:date="2010-08-05T13:53:00Z">
        <w:r w:rsidDel="00B6796E">
          <w:delText>T</w:delText>
        </w:r>
      </w:del>
      <w:r>
        <w:t xml:space="preserve">o unregister as the Provider of </w:t>
      </w:r>
      <w:ins w:id="679" w:author="Richard Halter" w:date="2010-08-05T13:53:00Z">
        <w:r w:rsidR="00B6796E">
          <w:t xml:space="preserve">any </w:t>
        </w:r>
      </w:ins>
      <w:r>
        <w:t>given objects</w:t>
      </w:r>
      <w:del w:id="680" w:author="Richard Halter" w:date="2010-08-05T14:15:00Z">
        <w:r w:rsidDel="0050400D">
          <w:delText xml:space="preserve">, use </w:delText>
        </w:r>
        <w:r w:rsidDel="0050400D">
          <w:rPr>
            <w:rStyle w:val="HTMLCode"/>
          </w:rPr>
          <w:delText>SIF_Unprovide</w:delText>
        </w:r>
      </w:del>
      <w:r>
        <w:t>.</w:t>
      </w:r>
      <w:ins w:id="681" w:author="Richard Halter" w:date="2010-08-05T14:15:00Z">
        <w:r w:rsidR="0050400D">
          <w:t xml:space="preserve"> </w:t>
        </w:r>
      </w:ins>
      <w:r>
        <w:t xml:space="preserve"> </w:t>
      </w:r>
      <w:ins w:id="682" w:author="Richard Halter" w:date="2010-08-05T14:15:00Z">
        <w:r w:rsidR="0050400D">
          <w:t xml:space="preserve">Use </w:t>
        </w:r>
        <w:r w:rsidR="0050400D">
          <w:rPr>
            <w:rStyle w:val="HTMLCode"/>
          </w:rPr>
          <w:t>SIF_Provision</w:t>
        </w:r>
        <w:r w:rsidR="0050400D">
          <w:t xml:space="preserve"> t</w:t>
        </w:r>
      </w:ins>
      <w:del w:id="683" w:author="Richard Halter" w:date="2010-08-05T14:15:00Z">
        <w:r w:rsidDel="0050400D">
          <w:delText>T</w:delText>
        </w:r>
      </w:del>
      <w:r>
        <w:t>o replace all objects your Agent provides in one operation,</w:t>
      </w:r>
      <w:del w:id="684" w:author="Richard Halter" w:date="2010-08-05T14:15:00Z">
        <w:r w:rsidDel="0050400D">
          <w:delText xml:space="preserve"> use </w:delText>
        </w:r>
        <w:r w:rsidDel="0050400D">
          <w:rPr>
            <w:rStyle w:val="HTMLCode"/>
          </w:rPr>
          <w:delText>SIF_Provision</w:delText>
        </w:r>
      </w:del>
      <w:r>
        <w:t xml:space="preserve">. </w:t>
      </w:r>
    </w:p>
    <w:p w:rsidR="00FA6BC9" w:rsidRDefault="00FA6BC9" w:rsidP="00FA6BC9">
      <w:pPr>
        <w:pStyle w:val="NormalWeb"/>
        <w:rPr>
          <w:ins w:id="685" w:author="Richard Halter" w:date="2010-08-05T13:46:00Z"/>
        </w:rPr>
      </w:pPr>
      <w:r>
        <w:t xml:space="preserve">As of version 2.0 of this specification, </w:t>
      </w:r>
      <w:r>
        <w:rPr>
          <w:rStyle w:val="HTMLCode"/>
        </w:rPr>
        <w:t>SIF_Provision</w:t>
      </w:r>
      <w:r>
        <w:t xml:space="preserve"> is the </w:t>
      </w:r>
      <w:r w:rsidRPr="00B6796E">
        <w:rPr>
          <w:b/>
          <w:u w:val="single"/>
        </w:rPr>
        <w:t>preferred method</w:t>
      </w:r>
      <w:r>
        <w:t xml:space="preserve"> for registering an Agent as a Provider, and provisioning an Agent in general. Support for </w:t>
      </w:r>
      <w:r>
        <w:rPr>
          <w:rStyle w:val="HTMLCode"/>
        </w:rPr>
        <w:t>SIF_Provide</w:t>
      </w:r>
      <w:r>
        <w:t xml:space="preserve"> may be removed in a future major release of this specification. </w:t>
      </w:r>
    </w:p>
    <w:p w:rsidR="00B6796E" w:rsidRDefault="00B6796E" w:rsidP="00B6796E">
      <w:pPr>
        <w:pStyle w:val="NormalWeb"/>
        <w:keepNext/>
        <w:jc w:val="center"/>
        <w:rPr>
          <w:ins w:id="686" w:author="Richard Halter" w:date="2010-08-05T13:47:00Z"/>
        </w:rPr>
      </w:pPr>
      <w:ins w:id="687" w:author="Richard Halter" w:date="2010-08-05T13:46:00Z">
        <w:r>
          <w:object w:dxaOrig="6110" w:dyaOrig="7485">
            <v:shape id="_x0000_i1050" type="#_x0000_t75" style="width:305.6pt;height:374.25pt" o:ole="">
              <v:imagedata r:id="rId114" o:title=""/>
            </v:shape>
            <o:OLEObject Type="Embed" ProgID="Visio.Drawing.11" ShapeID="_x0000_i1050" DrawAspect="Content" ObjectID="_1344927566" r:id="rId115"/>
          </w:object>
        </w:r>
      </w:ins>
    </w:p>
    <w:p w:rsidR="00B6796E" w:rsidRDefault="00B6796E" w:rsidP="00B6796E">
      <w:pPr>
        <w:pStyle w:val="Caption"/>
        <w:jc w:val="center"/>
      </w:pPr>
      <w:ins w:id="688" w:author="Richard Halter" w:date="2010-08-05T13:47:00Z">
        <w:r>
          <w:t xml:space="preserve">Figure </w:t>
        </w:r>
        <w:r w:rsidR="004A4768">
          <w:fldChar w:fldCharType="begin"/>
        </w:r>
        <w:r>
          <w:instrText xml:space="preserve"> SEQ Figure \* ARABIC </w:instrText>
        </w:r>
      </w:ins>
      <w:r w:rsidR="004A4768">
        <w:fldChar w:fldCharType="separate"/>
      </w:r>
      <w:ins w:id="689" w:author="Richard Halter" w:date="2010-09-02T10:11:00Z">
        <w:r w:rsidR="00C42E3C">
          <w:rPr>
            <w:noProof/>
          </w:rPr>
          <w:t>26</w:t>
        </w:r>
      </w:ins>
      <w:ins w:id="690" w:author="Richard Halter" w:date="2010-08-05T13:47:00Z">
        <w:r w:rsidR="004A4768">
          <w:fldChar w:fldCharType="end"/>
        </w:r>
        <w:r>
          <w:t>: SIF_Provider flowchart</w:t>
        </w:r>
      </w:ins>
    </w:p>
    <w:tbl>
      <w:tblPr>
        <w:tblW w:w="0" w:type="auto"/>
        <w:tblCellMar>
          <w:top w:w="15" w:type="dxa"/>
          <w:left w:w="15" w:type="dxa"/>
          <w:bottom w:w="15" w:type="dxa"/>
          <w:right w:w="15" w:type="dxa"/>
        </w:tblCellMar>
        <w:tblLook w:val="04A0"/>
      </w:tblPr>
      <w:tblGrid>
        <w:gridCol w:w="544"/>
        <w:gridCol w:w="6379"/>
        <w:gridCol w:w="180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691" w:name="Table41131SIF_Provide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691"/>
            <w:r w:rsidR="004A4768">
              <w:fldChar w:fldCharType="begin"/>
            </w:r>
            <w:r>
              <w:instrText xml:space="preserve"> HYPERLINK "http://specification.sifinfo.org/Implementation/2.4/Infrastructure.html" \l "SIF_Provide" </w:instrText>
            </w:r>
            <w:r w:rsidR="004A4768">
              <w:fldChar w:fldCharType="separate"/>
            </w:r>
            <w:r>
              <w:rPr>
                <w:rStyle w:val="HTMLCode"/>
                <w:color w:val="005696"/>
              </w:rPr>
              <w:t>SIF_Message/SIF_Provide</w:t>
            </w:r>
            <w:r w:rsidR="004A4768">
              <w:fldChar w:fldCharType="end"/>
            </w:r>
            <w:r>
              <w:t xml:space="preserve"> message with </w:t>
            </w:r>
            <w:hyperlink r:id="rId116" w:anchor="SIF_Header" w:history="1">
              <w:r>
                <w:rPr>
                  <w:rStyle w:val="HTMLCode"/>
                  <w:color w:val="005696"/>
                </w:rPr>
                <w:t>SIF_Header</w:t>
              </w:r>
            </w:hyperlink>
            <w:r>
              <w:t xml:space="preserve"> containing a new </w:t>
            </w:r>
            <w:del w:id="692" w:author="Richard Halter" w:date="2010-08-11T15:55:00Z">
              <w:r w:rsidDel="00EF6251">
                <w:delText>GUID</w:delText>
              </w:r>
            </w:del>
            <w:ins w:id="693"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For each object your Agent would like to provide, place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 Your Agent's support for </w:t>
            </w:r>
            <w:r>
              <w:rPr>
                <w:rStyle w:val="HTMLCode"/>
              </w:rPr>
              <w:t>SIF_ExtendedQuery</w:t>
            </w:r>
            <w:r>
              <w:t xml:space="preserve"> can be specified in </w:t>
            </w:r>
            <w:r>
              <w:rPr>
                <w:rStyle w:val="HTMLCode"/>
              </w:rPr>
              <w:t>SIF_ExtendedQuerySupport</w:t>
            </w:r>
            <w:r>
              <w:t xml:space="preserve"> for each object.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17" w:anchor="SIF_Ack" w:history="1">
              <w:r>
                <w:rPr>
                  <w:rStyle w:val="HTMLCode"/>
                  <w:color w:val="005696"/>
                </w:rPr>
                <w:t>SIF_Ack</w:t>
              </w:r>
            </w:hyperlink>
            <w:r>
              <w:t xml:space="preserve"> in response. Is </w:t>
            </w:r>
            <w:hyperlink r:id="rId118"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 is now the Provider of each of the objects specified in the </w:t>
            </w:r>
            <w:r>
              <w:rPr>
                <w:rStyle w:val="HTMLCode"/>
              </w:rPr>
              <w:t>SIF_Provide</w:t>
            </w:r>
            <w:r>
              <w:t xml:space="preserve"> message, in the applicable context(s). Any request sent by an Agent for one of these objects without explicitly specifying a particular Responder in </w:t>
            </w:r>
            <w:r>
              <w:rPr>
                <w:rStyle w:val="HTMLCode"/>
              </w:rPr>
              <w:t>SIF_Header/SIF_DestinationId</w:t>
            </w:r>
            <w:r>
              <w:t xml:space="preserve"> will be placed in your Agent's message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19"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20" w:anchor="SIF_Error" w:history="1">
              <w:r>
                <w:rPr>
                  <w:rStyle w:val="HTMLCode"/>
                  <w:color w:val="005696"/>
                </w:rPr>
                <w:t>SIF_Error</w:t>
              </w:r>
            </w:hyperlink>
            <w:r>
              <w:t xml:space="preserve"> condition. See </w:t>
            </w:r>
            <w:hyperlink r:id="rId121"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Note particularly category </w:t>
            </w:r>
            <w:r>
              <w:rPr>
                <w:rStyle w:val="HTMLCode"/>
              </w:rPr>
              <w:t>4</w:t>
            </w:r>
            <w:r>
              <w:t xml:space="preserve">, code </w:t>
            </w:r>
            <w:r>
              <w:rPr>
                <w:rStyle w:val="HTMLCode"/>
              </w:rPr>
              <w:t>3</w:t>
            </w:r>
            <w:r>
              <w:t xml:space="preserve"> (no permission to provide) and category </w:t>
            </w:r>
            <w:r>
              <w:rPr>
                <w:rStyle w:val="HTMLCode"/>
              </w:rPr>
              <w:t>6</w:t>
            </w:r>
            <w:r>
              <w:t xml:space="preserve">, code </w:t>
            </w:r>
            <w:r>
              <w:rPr>
                <w:rStyle w:val="HTMLCode"/>
              </w:rPr>
              <w:t>4</w:t>
            </w:r>
            <w:r>
              <w:t xml:space="preserve"> (object already has a Provider).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4.1.1.3-1: SIF_Provide Protocol</w:t>
      </w:r>
      <w:r>
        <w:t xml:space="preserve"> </w:t>
      </w:r>
      <w:bookmarkStart w:id="694" w:name="AgentMessagingSIF_Unprovide"/>
    </w:p>
    <w:p w:rsidR="00FA6BC9" w:rsidRDefault="00FA6BC9" w:rsidP="00FA6BC9">
      <w:pPr>
        <w:pStyle w:val="Heading4"/>
      </w:pPr>
      <w:r>
        <w:t>4.1.1.4 SIF_Unprovide</w:t>
      </w:r>
    </w:p>
    <w:p w:rsidR="00FA6BC9" w:rsidRDefault="00FA6BC9" w:rsidP="00FA6BC9">
      <w:pPr>
        <w:pStyle w:val="NormalWeb"/>
      </w:pPr>
      <w:r>
        <w:t xml:space="preserve">Your Agent unregisters with the ZIS as the default Responder, or Provider, for one or more SIF objects in one or more contexts by sending a </w:t>
      </w:r>
      <w:bookmarkEnd w:id="694"/>
      <w:r w:rsidR="004A4768">
        <w:fldChar w:fldCharType="begin"/>
      </w:r>
      <w:r>
        <w:instrText xml:space="preserve"> HYPERLINK "http://specification.sifinfo.org/Implementation/2.4/Infrastructure.html" \l "SIF_Unprovide" </w:instrText>
      </w:r>
      <w:r w:rsidR="004A4768">
        <w:fldChar w:fldCharType="separate"/>
      </w:r>
      <w:r>
        <w:rPr>
          <w:rStyle w:val="HTMLCode"/>
          <w:color w:val="005696"/>
        </w:rPr>
        <w:t>SIF_Unprovide</w:t>
      </w:r>
      <w:r w:rsidR="004A4768">
        <w:fldChar w:fldCharType="end"/>
      </w:r>
      <w:r>
        <w:t xml:space="preserve"> message to the ZIS. Note that any </w:t>
      </w:r>
      <w:r>
        <w:rPr>
          <w:rStyle w:val="HTMLCode"/>
        </w:rPr>
        <w:t>SIF_Request</w:t>
      </w:r>
      <w:r>
        <w:t>s for these objects already pending in your Agent's queue will still be delivered.</w:t>
      </w:r>
    </w:p>
    <w:p w:rsidR="00FA6BC9" w:rsidRDefault="00FA6BC9" w:rsidP="00FA6BC9">
      <w:pPr>
        <w:pStyle w:val="NormalWeb"/>
        <w:rPr>
          <w:ins w:id="695" w:author="Richard Halter" w:date="2010-08-05T13:58:00Z"/>
        </w:rPr>
      </w:pPr>
      <w:r>
        <w:t xml:space="preserve">As of version 2.0 of this specification, </w:t>
      </w:r>
      <w:r>
        <w:rPr>
          <w:rStyle w:val="HTMLCode"/>
        </w:rPr>
        <w:t>SIF_Provision</w:t>
      </w:r>
      <w:r>
        <w:t xml:space="preserve"> is the preferred method for unregistering an Agent as a Provider, and provisioning an Agent in general. Support for </w:t>
      </w:r>
      <w:r>
        <w:rPr>
          <w:rStyle w:val="HTMLCode"/>
        </w:rPr>
        <w:t>SIF_Unprovide</w:t>
      </w:r>
      <w:r>
        <w:t xml:space="preserve"> may be removed in a future major release of this specification. </w:t>
      </w:r>
    </w:p>
    <w:p w:rsidR="006872A0" w:rsidRDefault="008B57BE" w:rsidP="006872A0">
      <w:pPr>
        <w:pStyle w:val="NormalWeb"/>
        <w:keepNext/>
        <w:jc w:val="center"/>
        <w:rPr>
          <w:ins w:id="696" w:author="Richard Halter" w:date="2010-08-05T13:58:00Z"/>
        </w:rPr>
      </w:pPr>
      <w:ins w:id="697" w:author="Richard Halter" w:date="2010-08-05T14:38:00Z">
        <w:r>
          <w:object w:dxaOrig="6110" w:dyaOrig="7485">
            <v:shape id="_x0000_i1051" type="#_x0000_t75" style="width:305.6pt;height:374.25pt" o:ole="">
              <v:imagedata r:id="rId122" o:title=""/>
            </v:shape>
            <o:OLEObject Type="Embed" ProgID="Visio.Drawing.11" ShapeID="_x0000_i1051" DrawAspect="Content" ObjectID="_1344927567" r:id="rId123"/>
          </w:object>
        </w:r>
      </w:ins>
    </w:p>
    <w:p w:rsidR="00B6796E" w:rsidRDefault="006872A0" w:rsidP="006872A0">
      <w:pPr>
        <w:pStyle w:val="Caption"/>
        <w:jc w:val="center"/>
      </w:pPr>
      <w:ins w:id="698" w:author="Richard Halter" w:date="2010-08-05T13:58:00Z">
        <w:r>
          <w:t xml:space="preserve">Figure </w:t>
        </w:r>
        <w:r w:rsidR="004A4768">
          <w:fldChar w:fldCharType="begin"/>
        </w:r>
        <w:r>
          <w:instrText xml:space="preserve"> SEQ Figure \* ARABIC </w:instrText>
        </w:r>
      </w:ins>
      <w:r w:rsidR="004A4768">
        <w:fldChar w:fldCharType="separate"/>
      </w:r>
      <w:ins w:id="699" w:author="Richard Halter" w:date="2010-09-02T10:11:00Z">
        <w:r w:rsidR="00C42E3C">
          <w:rPr>
            <w:noProof/>
          </w:rPr>
          <w:t>27</w:t>
        </w:r>
      </w:ins>
      <w:ins w:id="700" w:author="Richard Halter" w:date="2010-08-05T13:58:00Z">
        <w:r w:rsidR="004A4768">
          <w:fldChar w:fldCharType="end"/>
        </w:r>
        <w:r>
          <w:t>: SIF_Unprovide flowchart</w:t>
        </w:r>
      </w:ins>
    </w:p>
    <w:tbl>
      <w:tblPr>
        <w:tblW w:w="0" w:type="auto"/>
        <w:tblCellMar>
          <w:top w:w="15" w:type="dxa"/>
          <w:left w:w="15" w:type="dxa"/>
          <w:bottom w:w="15" w:type="dxa"/>
          <w:right w:w="15" w:type="dxa"/>
        </w:tblCellMar>
        <w:tblLook w:val="04A0"/>
      </w:tblPr>
      <w:tblGrid>
        <w:gridCol w:w="544"/>
        <w:gridCol w:w="6341"/>
        <w:gridCol w:w="184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01" w:name="Table41141SIF_Unprovide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701"/>
            <w:r w:rsidR="004A4768">
              <w:fldChar w:fldCharType="begin"/>
            </w:r>
            <w:r>
              <w:instrText xml:space="preserve"> HYPERLINK "http://specification.sifinfo.org/Implementation/2.4/Infrastructure.html" \l "SIF_Unprovide" </w:instrText>
            </w:r>
            <w:r w:rsidR="004A4768">
              <w:fldChar w:fldCharType="separate"/>
            </w:r>
            <w:r>
              <w:rPr>
                <w:rStyle w:val="HTMLCode"/>
                <w:color w:val="005696"/>
              </w:rPr>
              <w:t>SIF_Message/SIF_Unprovide</w:t>
            </w:r>
            <w:r w:rsidR="004A4768">
              <w:fldChar w:fldCharType="end"/>
            </w:r>
            <w:r>
              <w:t xml:space="preserve"> message with </w:t>
            </w:r>
            <w:hyperlink r:id="rId124" w:anchor="SIF_Header" w:history="1">
              <w:r>
                <w:rPr>
                  <w:rStyle w:val="HTMLCode"/>
                  <w:color w:val="005696"/>
                </w:rPr>
                <w:t>SIF_Header</w:t>
              </w:r>
            </w:hyperlink>
            <w:r>
              <w:t xml:space="preserve"> containing a new </w:t>
            </w:r>
            <w:del w:id="702" w:author="Richard Halter" w:date="2010-08-11T15:55:00Z">
              <w:r w:rsidDel="00EF6251">
                <w:delText>GUID</w:delText>
              </w:r>
            </w:del>
            <w:ins w:id="703"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For each object your Agent would like to provide, include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25" w:anchor="SIF_Ack" w:history="1">
              <w:r>
                <w:rPr>
                  <w:rStyle w:val="HTMLCode"/>
                  <w:color w:val="005696"/>
                </w:rPr>
                <w:t>SIF_Ack</w:t>
              </w:r>
            </w:hyperlink>
            <w:r>
              <w:t xml:space="preserve"> in response. Is </w:t>
            </w:r>
            <w:hyperlink r:id="rId126"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go to Step </w:t>
            </w:r>
            <w:r>
              <w:lastRenderedPageBreak/>
              <w:t>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 is no longer the Provider of each of the objects specified in the </w:t>
            </w:r>
            <w:r>
              <w:rPr>
                <w:rStyle w:val="HTMLCode"/>
              </w:rPr>
              <w:t>SIF_Unprovide</w:t>
            </w:r>
            <w:r>
              <w:t xml:space="preserve"> message, in the applicable context(s). </w:t>
            </w:r>
            <w:r>
              <w:rPr>
                <w:rStyle w:val="HTMLCode"/>
              </w:rPr>
              <w:t>SIF_Request</w:t>
            </w:r>
            <w:r>
              <w:t>s will no longer be routed to your Agent by default, but this does not prevent other Agents from sending requests directly to your Agent (if permitted by access control rights).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27"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28" w:anchor="SIF_Error" w:history="1">
              <w:r>
                <w:rPr>
                  <w:rStyle w:val="HTMLCode"/>
                  <w:color w:val="005696"/>
                </w:rPr>
                <w:t>SIF_Error</w:t>
              </w:r>
            </w:hyperlink>
            <w:r>
              <w:t xml:space="preserve"> condition. See </w:t>
            </w:r>
            <w:hyperlink r:id="rId12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4.1.1.4-1: SIF_Unprovide Protocol</w:t>
      </w:r>
      <w:r>
        <w:t xml:space="preserve"> </w:t>
      </w:r>
      <w:bookmarkStart w:id="704" w:name="AgentMessagingSIF_Subscribe"/>
    </w:p>
    <w:p w:rsidR="00FA6BC9" w:rsidRDefault="00FA6BC9" w:rsidP="00FA6BC9">
      <w:pPr>
        <w:pStyle w:val="Heading4"/>
      </w:pPr>
      <w:r>
        <w:t>4.1.1.5 SIF_Subscribe</w:t>
      </w:r>
    </w:p>
    <w:p w:rsidR="00FA6BC9" w:rsidRDefault="00FA6BC9" w:rsidP="00FA6BC9">
      <w:pPr>
        <w:pStyle w:val="NormalWeb"/>
      </w:pPr>
      <w:r>
        <w:t xml:space="preserve">An Agent registers with the ZIS to receive </w:t>
      </w:r>
      <w:r>
        <w:rPr>
          <w:rStyle w:val="HTMLCode"/>
        </w:rPr>
        <w:t>SIF_Event</w:t>
      </w:r>
      <w:r>
        <w:t xml:space="preserve">s for one or more SIF objects in one or more contexts by sending a </w:t>
      </w:r>
      <w:bookmarkEnd w:id="704"/>
      <w:r w:rsidR="004A4768">
        <w:fldChar w:fldCharType="begin"/>
      </w:r>
      <w:r>
        <w:instrText xml:space="preserve"> HYPERLINK "http://specification.sifinfo.org/Implementation/2.4/Infrastructure.html" \l "SIF_Subscribe" </w:instrText>
      </w:r>
      <w:r w:rsidR="004A4768">
        <w:fldChar w:fldCharType="separate"/>
      </w:r>
      <w:r>
        <w:rPr>
          <w:rStyle w:val="HTMLCode"/>
          <w:color w:val="005696"/>
        </w:rPr>
        <w:t>SIF_Subscribe</w:t>
      </w:r>
      <w:r w:rsidR="004A4768">
        <w:fldChar w:fldCharType="end"/>
      </w:r>
      <w:r>
        <w:t xml:space="preserve"> message to the ZIS. T</w:t>
      </w:r>
      <w:ins w:id="705" w:author="Richard Halter" w:date="2010-08-05T14:12:00Z">
        <w:r w:rsidR="0050400D">
          <w:t>o do this t</w:t>
        </w:r>
      </w:ins>
      <w:r>
        <w:t>he Agent must have access control rights at the ZIS to successfully subscribe to events for an object.</w:t>
      </w:r>
    </w:p>
    <w:p w:rsidR="00FA6BC9" w:rsidRDefault="00FA6BC9" w:rsidP="00FA6BC9">
      <w:pPr>
        <w:pStyle w:val="NormalWeb"/>
      </w:pPr>
      <w:r>
        <w:t xml:space="preserve">Note that upon successful completion of </w:t>
      </w:r>
      <w:r>
        <w:rPr>
          <w:rStyle w:val="HTMLCode"/>
        </w:rPr>
        <w:t>SIF_Subscribe</w:t>
      </w:r>
      <w:r>
        <w:t xml:space="preserve"> </w:t>
      </w:r>
      <w:del w:id="706" w:author="Richard Halter" w:date="2010-08-05T14:13:00Z">
        <w:r w:rsidDel="0050400D">
          <w:delText xml:space="preserve">that </w:delText>
        </w:r>
      </w:del>
      <w:ins w:id="707" w:author="Richard Halter" w:date="2010-08-05T14:13:00Z">
        <w:r w:rsidR="0050400D">
          <w:t>the</w:t>
        </w:r>
      </w:ins>
      <w:del w:id="708" w:author="Richard Halter" w:date="2010-08-05T14:13:00Z">
        <w:r w:rsidDel="0050400D">
          <w:delText>your</w:delText>
        </w:r>
      </w:del>
      <w:r>
        <w:t xml:space="preserve"> Agent is still subscribed to</w:t>
      </w:r>
      <w:ins w:id="709" w:author="Richard Halter" w:date="2010-08-05T14:13:00Z">
        <w:r w:rsidR="0050400D">
          <w:t xml:space="preserve"> any</w:t>
        </w:r>
      </w:ins>
      <w:r>
        <w:t xml:space="preserve"> objects to which it had previously subscribed.</w:t>
      </w:r>
      <w:ins w:id="710" w:author="Richard Halter" w:date="2010-08-05T14:13:00Z">
        <w:r w:rsidR="0050400D">
          <w:t xml:space="preserve"> </w:t>
        </w:r>
      </w:ins>
      <w:r>
        <w:t xml:space="preserve"> </w:t>
      </w:r>
      <w:ins w:id="711" w:author="Richard Halter" w:date="2010-08-05T14:13:00Z">
        <w:r w:rsidR="0050400D">
          <w:t xml:space="preserve">Use </w:t>
        </w:r>
        <w:r w:rsidR="0050400D">
          <w:rPr>
            <w:rStyle w:val="HTMLCode"/>
          </w:rPr>
          <w:t>SIF_Unsubscribe</w:t>
        </w:r>
        <w:r w:rsidR="0050400D">
          <w:t xml:space="preserve"> t</w:t>
        </w:r>
      </w:ins>
      <w:del w:id="712" w:author="Richard Halter" w:date="2010-08-05T14:13:00Z">
        <w:r w:rsidDel="0050400D">
          <w:delText>T</w:delText>
        </w:r>
      </w:del>
      <w:r>
        <w:t>o unregister as a Subscriber of given objects</w:t>
      </w:r>
      <w:del w:id="713" w:author="Richard Halter" w:date="2010-08-05T14:14:00Z">
        <w:r w:rsidDel="0050400D">
          <w:delText>,</w:delText>
        </w:r>
      </w:del>
      <w:del w:id="714" w:author="Richard Halter" w:date="2010-08-05T14:13:00Z">
        <w:r w:rsidDel="0050400D">
          <w:delText xml:space="preserve"> use </w:delText>
        </w:r>
        <w:r w:rsidDel="0050400D">
          <w:rPr>
            <w:rStyle w:val="HTMLCode"/>
          </w:rPr>
          <w:delText>SIF_Unsubscribe</w:delText>
        </w:r>
      </w:del>
      <w:r>
        <w:t xml:space="preserve">. </w:t>
      </w:r>
      <w:ins w:id="715" w:author="Richard Halter" w:date="2010-08-05T14:15:00Z">
        <w:r w:rsidR="0050400D">
          <w:t xml:space="preserve"> </w:t>
        </w:r>
      </w:ins>
      <w:ins w:id="716" w:author="Richard Halter" w:date="2010-08-05T14:16:00Z">
        <w:r w:rsidR="0050400D">
          <w:t xml:space="preserve">Use </w:t>
        </w:r>
        <w:r w:rsidR="0050400D">
          <w:rPr>
            <w:rStyle w:val="HTMLCode"/>
          </w:rPr>
          <w:t>SIF_Provision</w:t>
        </w:r>
        <w:r w:rsidR="0050400D">
          <w:t xml:space="preserve"> t</w:t>
        </w:r>
      </w:ins>
      <w:del w:id="717" w:author="Richard Halter" w:date="2010-08-05T14:16:00Z">
        <w:r w:rsidDel="0050400D">
          <w:delText>T</w:delText>
        </w:r>
      </w:del>
      <w:r>
        <w:t>o replace all objects to which your Agent subscribes in one operation</w:t>
      </w:r>
      <w:del w:id="718" w:author="Richard Halter" w:date="2010-08-05T14:16:00Z">
        <w:r w:rsidDel="0050400D">
          <w:delText>,</w:delText>
        </w:r>
      </w:del>
      <w:del w:id="719" w:author="Richard Halter" w:date="2010-08-05T14:15:00Z">
        <w:r w:rsidDel="0050400D">
          <w:delText xml:space="preserve"> use </w:delText>
        </w:r>
        <w:r w:rsidDel="0050400D">
          <w:rPr>
            <w:rStyle w:val="HTMLCode"/>
          </w:rPr>
          <w:delText>SIF_Provision</w:delText>
        </w:r>
      </w:del>
      <w:r>
        <w:t xml:space="preserve">. </w:t>
      </w:r>
    </w:p>
    <w:p w:rsidR="00FA6BC9" w:rsidRDefault="00FA6BC9" w:rsidP="00FA6BC9">
      <w:pPr>
        <w:pStyle w:val="NormalWeb"/>
        <w:rPr>
          <w:ins w:id="720" w:author="Richard Halter" w:date="2010-08-05T14:20:00Z"/>
        </w:rPr>
      </w:pPr>
      <w:r>
        <w:t xml:space="preserve">As of version 2.0 of this specification, </w:t>
      </w:r>
      <w:r>
        <w:rPr>
          <w:rStyle w:val="HTMLCode"/>
        </w:rPr>
        <w:t>SIF_Provision</w:t>
      </w:r>
      <w:r>
        <w:t xml:space="preserve"> is the </w:t>
      </w:r>
      <w:r w:rsidRPr="0050400D">
        <w:rPr>
          <w:b/>
          <w:u w:val="single"/>
        </w:rPr>
        <w:t>preferred method</w:t>
      </w:r>
      <w:r>
        <w:t xml:space="preserve"> for registering an Agent as a Subscriber, and provisioning an Agent in general. Support for </w:t>
      </w:r>
      <w:r>
        <w:rPr>
          <w:rStyle w:val="HTMLCode"/>
        </w:rPr>
        <w:t>SIF_Subscribe</w:t>
      </w:r>
      <w:r>
        <w:t xml:space="preserve"> may be removed in a future major release of this specification. </w:t>
      </w:r>
    </w:p>
    <w:p w:rsidR="005D02CF" w:rsidRDefault="008B57BE" w:rsidP="005D02CF">
      <w:pPr>
        <w:pStyle w:val="NormalWeb"/>
        <w:keepNext/>
        <w:jc w:val="center"/>
        <w:rPr>
          <w:ins w:id="721" w:author="Richard Halter" w:date="2010-08-05T14:20:00Z"/>
        </w:rPr>
      </w:pPr>
      <w:ins w:id="722" w:author="Richard Halter" w:date="2010-08-05T14:39:00Z">
        <w:r>
          <w:object w:dxaOrig="6110" w:dyaOrig="7485">
            <v:shape id="_x0000_i1052" type="#_x0000_t75" style="width:305.6pt;height:374.25pt" o:ole="">
              <v:imagedata r:id="rId130" o:title=""/>
            </v:shape>
            <o:OLEObject Type="Embed" ProgID="Visio.Drawing.11" ShapeID="_x0000_i1052" DrawAspect="Content" ObjectID="_1344927568" r:id="rId131"/>
          </w:object>
        </w:r>
      </w:ins>
    </w:p>
    <w:p w:rsidR="005D02CF" w:rsidRDefault="005D02CF" w:rsidP="005D02CF">
      <w:pPr>
        <w:pStyle w:val="Caption"/>
        <w:jc w:val="center"/>
      </w:pPr>
      <w:ins w:id="723" w:author="Richard Halter" w:date="2010-08-05T14:20:00Z">
        <w:r>
          <w:t xml:space="preserve">Figure </w:t>
        </w:r>
        <w:r w:rsidR="004A4768">
          <w:fldChar w:fldCharType="begin"/>
        </w:r>
        <w:r>
          <w:instrText xml:space="preserve"> SEQ Figure \* ARABIC </w:instrText>
        </w:r>
      </w:ins>
      <w:r w:rsidR="004A4768">
        <w:fldChar w:fldCharType="separate"/>
      </w:r>
      <w:ins w:id="724" w:author="Richard Halter" w:date="2010-09-02T10:11:00Z">
        <w:r w:rsidR="00C42E3C">
          <w:rPr>
            <w:noProof/>
          </w:rPr>
          <w:t>28</w:t>
        </w:r>
      </w:ins>
      <w:ins w:id="725" w:author="Richard Halter" w:date="2010-08-05T14:20:00Z">
        <w:r w:rsidR="004A4768">
          <w:fldChar w:fldCharType="end"/>
        </w:r>
        <w:r>
          <w:t>: SIF_Subscribe flowchart</w:t>
        </w:r>
      </w:ins>
    </w:p>
    <w:tbl>
      <w:tblPr>
        <w:tblW w:w="0" w:type="auto"/>
        <w:tblCellMar>
          <w:top w:w="15" w:type="dxa"/>
          <w:left w:w="15" w:type="dxa"/>
          <w:bottom w:w="15" w:type="dxa"/>
          <w:right w:w="15" w:type="dxa"/>
        </w:tblCellMar>
        <w:tblLook w:val="04A0"/>
      </w:tblPr>
      <w:tblGrid>
        <w:gridCol w:w="544"/>
        <w:gridCol w:w="6341"/>
        <w:gridCol w:w="184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26" w:name="Table41151SIF_Subscribe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726"/>
            <w:r w:rsidR="004A4768">
              <w:fldChar w:fldCharType="begin"/>
            </w:r>
            <w:r>
              <w:instrText xml:space="preserve"> HYPERLINK "http://specification.sifinfo.org/Implementation/2.4/Infrastructure.html" \l "SIF_Subscribe" </w:instrText>
            </w:r>
            <w:r w:rsidR="004A4768">
              <w:fldChar w:fldCharType="separate"/>
            </w:r>
            <w:r>
              <w:rPr>
                <w:rStyle w:val="HTMLCode"/>
                <w:color w:val="005696"/>
              </w:rPr>
              <w:t>SIF_Message/SIF_Subscribe</w:t>
            </w:r>
            <w:r w:rsidR="004A4768">
              <w:fldChar w:fldCharType="end"/>
            </w:r>
            <w:r>
              <w:t xml:space="preserve"> message with </w:t>
            </w:r>
            <w:hyperlink r:id="rId132" w:anchor="SIF_Header" w:history="1">
              <w:r>
                <w:rPr>
                  <w:rStyle w:val="HTMLCode"/>
                  <w:color w:val="005696"/>
                </w:rPr>
                <w:t>SIF_Header</w:t>
              </w:r>
            </w:hyperlink>
            <w:r>
              <w:t xml:space="preserve"> containing a new </w:t>
            </w:r>
            <w:del w:id="727" w:author="Richard Halter" w:date="2010-08-11T15:55:00Z">
              <w:r w:rsidDel="00EF6251">
                <w:delText>GUID</w:delText>
              </w:r>
            </w:del>
            <w:ins w:id="728"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For each object your Agent would like to subscribe to, place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33" w:anchor="SIF_Ack" w:history="1">
              <w:r>
                <w:rPr>
                  <w:rStyle w:val="HTMLCode"/>
                  <w:color w:val="005696"/>
                </w:rPr>
                <w:t>SIF_Ack</w:t>
              </w:r>
            </w:hyperlink>
            <w:r>
              <w:t xml:space="preserve"> in response. Is </w:t>
            </w:r>
            <w:hyperlink r:id="rId134"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go to Step </w:t>
            </w:r>
            <w:r>
              <w:lastRenderedPageBreak/>
              <w:t>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 is now subscribed to each of the objects specified in the </w:t>
            </w:r>
            <w:r>
              <w:rPr>
                <w:rStyle w:val="HTMLCode"/>
              </w:rPr>
              <w:t>SIF_Subscribe</w:t>
            </w:r>
            <w:r>
              <w:t xml:space="preserve"> message, in the specified context(s) if included. Any </w:t>
            </w:r>
            <w:r>
              <w:rPr>
                <w:rStyle w:val="HTMLCode"/>
              </w:rPr>
              <w:t>SIF_Events</w:t>
            </w:r>
            <w:r>
              <w:t xml:space="preserve"> for these objects will be placed in your Agent's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35"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36" w:anchor="SIF_Error" w:history="1">
              <w:r>
                <w:rPr>
                  <w:rStyle w:val="HTMLCode"/>
                  <w:color w:val="005696"/>
                </w:rPr>
                <w:t>SIF_Error</w:t>
              </w:r>
            </w:hyperlink>
            <w:r>
              <w:t xml:space="preserve"> condition. See </w:t>
            </w:r>
            <w:hyperlink r:id="rId137"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Note particularly category </w:t>
            </w:r>
            <w:r>
              <w:rPr>
                <w:rStyle w:val="HTMLCode"/>
              </w:rPr>
              <w:t>4</w:t>
            </w:r>
            <w:r>
              <w:t xml:space="preserve">, code </w:t>
            </w:r>
            <w:r>
              <w:rPr>
                <w:rStyle w:val="HTMLCode"/>
              </w:rPr>
              <w:t>4</w:t>
            </w:r>
            <w:r>
              <w:t xml:space="preserve"> (no permission to subscribe).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4.1.1.5-1: SIF_Subscribe Protocol</w:t>
      </w:r>
      <w:r>
        <w:t xml:space="preserve"> </w:t>
      </w:r>
      <w:bookmarkStart w:id="729" w:name="AgentMessagingSIF_Unsubscribe"/>
    </w:p>
    <w:p w:rsidR="00FA6BC9" w:rsidRDefault="00FA6BC9" w:rsidP="00FA6BC9">
      <w:pPr>
        <w:pStyle w:val="Heading4"/>
      </w:pPr>
      <w:r>
        <w:t>4.1.1.6 SIF_Unsubscribe</w:t>
      </w:r>
    </w:p>
    <w:p w:rsidR="00FA6BC9" w:rsidRDefault="00FA6BC9" w:rsidP="00FA6BC9">
      <w:pPr>
        <w:pStyle w:val="NormalWeb"/>
      </w:pPr>
      <w:r>
        <w:t xml:space="preserve">To stop receiving </w:t>
      </w:r>
      <w:r>
        <w:rPr>
          <w:rStyle w:val="HTMLCode"/>
        </w:rPr>
        <w:t>SIF_Event</w:t>
      </w:r>
      <w:r>
        <w:t xml:space="preserve">s for one or more objects in one or more contexts, an Agent sends a </w:t>
      </w:r>
      <w:bookmarkEnd w:id="729"/>
      <w:r w:rsidR="004A4768">
        <w:fldChar w:fldCharType="begin"/>
      </w:r>
      <w:r>
        <w:instrText xml:space="preserve"> HYPERLINK "http://specification.sifinfo.org/Implementation/2.4/Infrastructure.html" \l "SIF_Unsubscribe" </w:instrText>
      </w:r>
      <w:r w:rsidR="004A4768">
        <w:fldChar w:fldCharType="separate"/>
      </w:r>
      <w:r>
        <w:rPr>
          <w:rStyle w:val="HTMLCode"/>
          <w:color w:val="005696"/>
        </w:rPr>
        <w:t>SIF_Unsubscribe</w:t>
      </w:r>
      <w:r w:rsidR="004A4768">
        <w:fldChar w:fldCharType="end"/>
      </w:r>
      <w:r>
        <w:t xml:space="preserve"> message to the ZIS. Note that if there are events already pending in your Agent's queue for these objects, they will still be delivered after a successful </w:t>
      </w:r>
      <w:r>
        <w:rPr>
          <w:rStyle w:val="HTMLCode"/>
        </w:rPr>
        <w:t>SIF_Unsubscribe</w:t>
      </w:r>
      <w:r>
        <w:t>.</w:t>
      </w:r>
    </w:p>
    <w:p w:rsidR="00FA6BC9" w:rsidRDefault="00FA6BC9" w:rsidP="00FA6BC9">
      <w:pPr>
        <w:pStyle w:val="NormalWeb"/>
        <w:rPr>
          <w:ins w:id="730" w:author="Richard Halter" w:date="2010-08-05T14:39:00Z"/>
        </w:rPr>
      </w:pPr>
      <w:r>
        <w:t xml:space="preserve">As of version 2.0 of this specification, </w:t>
      </w:r>
      <w:r>
        <w:rPr>
          <w:rStyle w:val="HTMLCode"/>
        </w:rPr>
        <w:t>SIF_Provision</w:t>
      </w:r>
      <w:r>
        <w:t xml:space="preserve"> is the preferred method for unregistering an Agent as a Subscriber, and provisioning an Agent in general. Support for </w:t>
      </w:r>
      <w:r>
        <w:rPr>
          <w:rStyle w:val="HTMLCode"/>
        </w:rPr>
        <w:t>SIF_Unsubscribe</w:t>
      </w:r>
      <w:r>
        <w:t xml:space="preserve"> may be removed in a future major release of this specification. </w:t>
      </w:r>
    </w:p>
    <w:p w:rsidR="008B57BE" w:rsidRDefault="00E43255" w:rsidP="008B57BE">
      <w:pPr>
        <w:pStyle w:val="NormalWeb"/>
        <w:keepNext/>
        <w:jc w:val="center"/>
        <w:rPr>
          <w:ins w:id="731" w:author="Richard Halter" w:date="2010-08-05T14:40:00Z"/>
        </w:rPr>
      </w:pPr>
      <w:ins w:id="732" w:author="Richard Halter" w:date="2010-08-05T15:33:00Z">
        <w:r>
          <w:object w:dxaOrig="6110" w:dyaOrig="7485">
            <v:shape id="_x0000_i1053" type="#_x0000_t75" style="width:305.6pt;height:374.25pt" o:ole="">
              <v:imagedata r:id="rId138" o:title=""/>
            </v:shape>
            <o:OLEObject Type="Embed" ProgID="Visio.Drawing.11" ShapeID="_x0000_i1053" DrawAspect="Content" ObjectID="_1344927569" r:id="rId139"/>
          </w:object>
        </w:r>
      </w:ins>
    </w:p>
    <w:p w:rsidR="008B57BE" w:rsidRDefault="008B57BE" w:rsidP="008B57BE">
      <w:pPr>
        <w:pStyle w:val="Caption"/>
        <w:jc w:val="center"/>
      </w:pPr>
      <w:ins w:id="733" w:author="Richard Halter" w:date="2010-08-05T14:40:00Z">
        <w:r>
          <w:t xml:space="preserve">Figure </w:t>
        </w:r>
        <w:r w:rsidR="004A4768">
          <w:fldChar w:fldCharType="begin"/>
        </w:r>
        <w:r>
          <w:instrText xml:space="preserve"> SEQ Figure \* ARABIC </w:instrText>
        </w:r>
      </w:ins>
      <w:r w:rsidR="004A4768">
        <w:fldChar w:fldCharType="separate"/>
      </w:r>
      <w:ins w:id="734" w:author="Richard Halter" w:date="2010-09-02T10:11:00Z">
        <w:r w:rsidR="00C42E3C">
          <w:rPr>
            <w:noProof/>
          </w:rPr>
          <w:t>29</w:t>
        </w:r>
      </w:ins>
      <w:ins w:id="735" w:author="Richard Halter" w:date="2010-08-05T14:40:00Z">
        <w:r w:rsidR="004A4768">
          <w:fldChar w:fldCharType="end"/>
        </w:r>
        <w:r>
          <w:t>: SIF_Unsubscribe flowchart</w:t>
        </w:r>
      </w:ins>
    </w:p>
    <w:tbl>
      <w:tblPr>
        <w:tblW w:w="0" w:type="auto"/>
        <w:tblCellMar>
          <w:top w:w="15" w:type="dxa"/>
          <w:left w:w="15" w:type="dxa"/>
          <w:bottom w:w="15" w:type="dxa"/>
          <w:right w:w="15" w:type="dxa"/>
        </w:tblCellMar>
        <w:tblLook w:val="04A0"/>
      </w:tblPr>
      <w:tblGrid>
        <w:gridCol w:w="544"/>
        <w:gridCol w:w="6366"/>
        <w:gridCol w:w="182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36" w:name="Table41161SIF_Unsubscribe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736"/>
            <w:r w:rsidR="004A4768">
              <w:fldChar w:fldCharType="begin"/>
            </w:r>
            <w:r>
              <w:instrText xml:space="preserve"> HYPERLINK "http://specification.sifinfo.org/Implementation/2.4/Infrastructure.html" \l "SIF_Unsubscribe" </w:instrText>
            </w:r>
            <w:r w:rsidR="004A4768">
              <w:fldChar w:fldCharType="separate"/>
            </w:r>
            <w:r>
              <w:rPr>
                <w:rStyle w:val="HTMLCode"/>
                <w:color w:val="005696"/>
              </w:rPr>
              <w:t>SIF_Message/SIF_Unsubscribe</w:t>
            </w:r>
            <w:r w:rsidR="004A4768">
              <w:fldChar w:fldCharType="end"/>
            </w:r>
            <w:r>
              <w:t xml:space="preserve"> message with </w:t>
            </w:r>
            <w:hyperlink r:id="rId140" w:anchor="SIF_Header" w:history="1">
              <w:r>
                <w:rPr>
                  <w:rStyle w:val="HTMLCode"/>
                  <w:color w:val="005696"/>
                </w:rPr>
                <w:t>SIF_Header</w:t>
              </w:r>
            </w:hyperlink>
            <w:r>
              <w:t xml:space="preserve"> containing a new </w:t>
            </w:r>
            <w:del w:id="737" w:author="Richard Halter" w:date="2010-08-11T15:55:00Z">
              <w:r w:rsidDel="00EF6251">
                <w:delText>GUID</w:delText>
              </w:r>
            </w:del>
            <w:ins w:id="738"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For each object your Agent would like to cease receiving events, include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41" w:anchor="SIF_Ack" w:history="1">
              <w:r>
                <w:rPr>
                  <w:rStyle w:val="HTMLCode"/>
                  <w:color w:val="005696"/>
                </w:rPr>
                <w:t>SIF_Ack</w:t>
              </w:r>
            </w:hyperlink>
            <w:r>
              <w:t xml:space="preserve"> in response. Is </w:t>
            </w:r>
            <w:hyperlink r:id="rId142"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go to Step </w:t>
            </w:r>
            <w:r>
              <w:lastRenderedPageBreak/>
              <w:t>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 is now unsubscribed from each of the objects specified in the </w:t>
            </w:r>
            <w:r>
              <w:rPr>
                <w:rStyle w:val="HTMLCode"/>
              </w:rPr>
              <w:t>SIF_Unsubscribe</w:t>
            </w:r>
            <w:r>
              <w:t xml:space="preserve"> message, in the applicable context(s). </w:t>
            </w:r>
            <w:r>
              <w:rPr>
                <w:rStyle w:val="HTMLCode"/>
              </w:rPr>
              <w:t>SIF_Events</w:t>
            </w:r>
            <w:r>
              <w:t xml:space="preserve"> for these objects will cease to be placed in your Agent's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43"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44" w:anchor="SIF_Error" w:history="1">
              <w:r>
                <w:rPr>
                  <w:rStyle w:val="HTMLCode"/>
                  <w:color w:val="005696"/>
                </w:rPr>
                <w:t>SIF_Error</w:t>
              </w:r>
            </w:hyperlink>
            <w:r>
              <w:t xml:space="preserve"> condition. See </w:t>
            </w:r>
            <w:hyperlink r:id="rId145"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4.1.1.6-1: SIF_Unsubscribe Protocol</w:t>
      </w:r>
      <w:r>
        <w:t xml:space="preserve"> </w:t>
      </w:r>
      <w:bookmarkStart w:id="739" w:name="AgentMessagingSIF_Provision"/>
    </w:p>
    <w:p w:rsidR="00FA6BC9" w:rsidRDefault="00FA6BC9" w:rsidP="00FA6BC9">
      <w:pPr>
        <w:pStyle w:val="Heading4"/>
      </w:pPr>
      <w:r>
        <w:t>4.1.1.7 SIF_Provision</w:t>
      </w:r>
    </w:p>
    <w:p w:rsidR="00FA6BC9" w:rsidRDefault="00FA6BC9" w:rsidP="00FA6BC9">
      <w:pPr>
        <w:pStyle w:val="NormalWeb"/>
      </w:pPr>
      <w:r>
        <w:t xml:space="preserve">The </w:t>
      </w:r>
      <w:r>
        <w:rPr>
          <w:rStyle w:val="HTMLCode"/>
        </w:rPr>
        <w:t>SIF_Provision</w:t>
      </w:r>
      <w:r>
        <w:t xml:space="preserve"> message provides an Agent the ability to register the objects it provides and to which it subscribes in a single operation, replacing whatever settings the ZIS has on record for the Agent. I</w:t>
      </w:r>
      <w:ins w:id="740" w:author="Richard Halter" w:date="2010-08-05T14:40:00Z">
        <w:r w:rsidR="002D692B">
          <w:t>t</w:t>
        </w:r>
      </w:ins>
      <w:del w:id="741" w:author="Richard Halter" w:date="2010-08-05T14:40:00Z">
        <w:r w:rsidDel="002D692B">
          <w:delText xml:space="preserve">n effect it </w:delText>
        </w:r>
      </w:del>
      <w:r>
        <w:t xml:space="preserve">is an alternative to </w:t>
      </w:r>
      <w:r>
        <w:rPr>
          <w:rStyle w:val="HTMLCode"/>
        </w:rPr>
        <w:t>SIF_Provide</w:t>
      </w:r>
      <w:r>
        <w:t xml:space="preserve">, </w:t>
      </w:r>
      <w:r>
        <w:rPr>
          <w:rStyle w:val="HTMLCode"/>
        </w:rPr>
        <w:t>SIF_Unprovide</w:t>
      </w:r>
      <w:r>
        <w:t xml:space="preserve">, </w:t>
      </w:r>
      <w:r>
        <w:rPr>
          <w:rStyle w:val="HTMLCode"/>
        </w:rPr>
        <w:t>SIF_Subscribe</w:t>
      </w:r>
      <w:r>
        <w:t xml:space="preserve"> and </w:t>
      </w:r>
      <w:r>
        <w:rPr>
          <w:rStyle w:val="HTMLCode"/>
        </w:rPr>
        <w:t>SIF_Unsubscribe</w:t>
      </w:r>
      <w:ins w:id="742" w:author="Richard Halter" w:date="2010-08-05T14:41:00Z">
        <w:r w:rsidR="002D692B">
          <w:rPr>
            <w:rStyle w:val="HTMLCode"/>
          </w:rPr>
          <w:t>.</w:t>
        </w:r>
      </w:ins>
      <w:del w:id="743" w:author="Richard Halter" w:date="2010-08-05T14:41:00Z">
        <w:r w:rsidDel="002D692B">
          <w:delText>, though a</w:delText>
        </w:r>
      </w:del>
      <w:ins w:id="744" w:author="Richard Halter" w:date="2010-08-05T14:41:00Z">
        <w:r w:rsidR="002D692B">
          <w:t>A</w:t>
        </w:r>
      </w:ins>
      <w:r>
        <w:t>n Agent may choose to use this message or those, or a combination of these messages.</w:t>
      </w:r>
    </w:p>
    <w:p w:rsidR="00FA6BC9" w:rsidRDefault="00FA6BC9" w:rsidP="00FA6BC9">
      <w:pPr>
        <w:pStyle w:val="NormalWeb"/>
      </w:pPr>
      <w:r>
        <w:t xml:space="preserve">This message also allows the Agent to fully describe the operations it will perform in a Zone beyond those that can be communicated with </w:t>
      </w:r>
      <w:r>
        <w:rPr>
          <w:rStyle w:val="HTMLCode"/>
        </w:rPr>
        <w:t>SIF_Provide</w:t>
      </w:r>
      <w:r>
        <w:t xml:space="preserve"> and </w:t>
      </w:r>
      <w:r>
        <w:rPr>
          <w:rStyle w:val="HTMLCode"/>
        </w:rPr>
        <w:t>SIF_Subscribe</w:t>
      </w:r>
      <w:r>
        <w:t xml:space="preserve">, including the types of events it will publish, the requests to which it will respond with or without being the Provider for requested objects, and the objects for which it sends requests. </w:t>
      </w:r>
    </w:p>
    <w:p w:rsidR="00FA6BC9" w:rsidRDefault="00FA6BC9" w:rsidP="00FA6BC9">
      <w:pPr>
        <w:pStyle w:val="NormalWeb"/>
      </w:pPr>
      <w:r>
        <w:t xml:space="preserve">The Agent must have the appropriate access control settings to successfully register any of the corresponding information included in </w:t>
      </w:r>
      <w:r>
        <w:rPr>
          <w:rStyle w:val="HTMLCode"/>
        </w:rPr>
        <w:t>SIF_Provision</w:t>
      </w:r>
      <w:r>
        <w:t xml:space="preserve">. Note that the list of access control settings can be determined by examining the </w:t>
      </w:r>
      <w:r>
        <w:rPr>
          <w:rStyle w:val="HTMLCode"/>
        </w:rPr>
        <w:t>SIF_AgentACL</w:t>
      </w:r>
      <w:r>
        <w:t xml:space="preserve"> object returned in the </w:t>
      </w:r>
      <w:r>
        <w:rPr>
          <w:rStyle w:val="HTMLCode"/>
        </w:rPr>
        <w:t>SIF_Register</w:t>
      </w:r>
      <w:r>
        <w:t xml:space="preserve"> or </w:t>
      </w:r>
      <w:r>
        <w:rPr>
          <w:rStyle w:val="HTMLCode"/>
        </w:rPr>
        <w:t>SIF_GetAgentACL</w:t>
      </w:r>
      <w:r>
        <w:t xml:space="preserve"> message protocols. </w:t>
      </w:r>
    </w:p>
    <w:p w:rsidR="00FA6BC9" w:rsidRDefault="00FA6BC9" w:rsidP="00FA6BC9">
      <w:pPr>
        <w:pStyle w:val="NormalWeb"/>
      </w:pPr>
      <w:r>
        <w:t xml:space="preserve">Note that </w:t>
      </w:r>
      <w:r>
        <w:rPr>
          <w:rStyle w:val="HTMLCode"/>
        </w:rPr>
        <w:t>SIF_Provision</w:t>
      </w:r>
      <w:r>
        <w:t xml:space="preserve"> will also fail if the Agent is attempting to provide an object that is already provided by another Agent in the applicable Zone Context. The list of Providers in a Zone can be found in </w:t>
      </w:r>
      <w:r>
        <w:rPr>
          <w:rStyle w:val="HTMLCode"/>
        </w:rPr>
        <w:t>SIF_ZoneStatus</w:t>
      </w:r>
      <w:r>
        <w:t>.</w:t>
      </w:r>
    </w:p>
    <w:p w:rsidR="00FA6BC9" w:rsidRDefault="00FA6BC9" w:rsidP="00FA6BC9">
      <w:pPr>
        <w:pStyle w:val="NormalWeb"/>
        <w:rPr>
          <w:ins w:id="745" w:author="Richard Halter" w:date="2010-08-05T15:33:00Z"/>
        </w:rPr>
      </w:pPr>
      <w:r>
        <w:lastRenderedPageBreak/>
        <w:t xml:space="preserve">As of version 2.0 of this specification, </w:t>
      </w:r>
      <w:r>
        <w:rPr>
          <w:rStyle w:val="HTMLCode"/>
        </w:rPr>
        <w:t>SIF_Provision</w:t>
      </w:r>
      <w:r>
        <w:t xml:space="preserve"> is the preferred method for provisioning an Agent. Support for </w:t>
      </w:r>
      <w:r>
        <w:rPr>
          <w:rStyle w:val="HTMLCode"/>
        </w:rPr>
        <w:t>SIF_Subscribe</w:t>
      </w:r>
      <w:r>
        <w:t xml:space="preserve">, </w:t>
      </w:r>
      <w:r>
        <w:rPr>
          <w:rStyle w:val="HTMLCode"/>
        </w:rPr>
        <w:t>SIF_Unsubscribe</w:t>
      </w:r>
      <w:r>
        <w:t xml:space="preserve">, </w:t>
      </w:r>
      <w:r>
        <w:rPr>
          <w:rStyle w:val="HTMLCode"/>
        </w:rPr>
        <w:t>SIF_Provide</w:t>
      </w:r>
      <w:r>
        <w:t xml:space="preserve"> and </w:t>
      </w:r>
      <w:r>
        <w:rPr>
          <w:rStyle w:val="HTMLCode"/>
        </w:rPr>
        <w:t>SIF_Unprovide</w:t>
      </w:r>
      <w:r>
        <w:t xml:space="preserve"> may be removed in a future major release of this specification. </w:t>
      </w:r>
    </w:p>
    <w:p w:rsidR="00E43255" w:rsidRDefault="00E43255" w:rsidP="00E43255">
      <w:pPr>
        <w:pStyle w:val="NormalWeb"/>
        <w:keepNext/>
        <w:jc w:val="center"/>
        <w:rPr>
          <w:ins w:id="746" w:author="Richard Halter" w:date="2010-08-05T15:34:00Z"/>
        </w:rPr>
      </w:pPr>
      <w:ins w:id="747" w:author="Richard Halter" w:date="2010-08-05T15:34:00Z">
        <w:r>
          <w:object w:dxaOrig="6594" w:dyaOrig="8576">
            <v:shape id="_x0000_i1054" type="#_x0000_t75" style="width:329.85pt;height:428.65pt" o:ole="">
              <v:imagedata r:id="rId146" o:title=""/>
            </v:shape>
            <o:OLEObject Type="Embed" ProgID="Visio.Drawing.11" ShapeID="_x0000_i1054" DrawAspect="Content" ObjectID="_1344927570" r:id="rId147"/>
          </w:object>
        </w:r>
      </w:ins>
    </w:p>
    <w:p w:rsidR="00E43255" w:rsidRDefault="00E43255" w:rsidP="00E43255">
      <w:pPr>
        <w:pStyle w:val="Caption"/>
        <w:jc w:val="center"/>
      </w:pPr>
      <w:ins w:id="748" w:author="Richard Halter" w:date="2010-08-05T15:34:00Z">
        <w:r>
          <w:t xml:space="preserve">Figure </w:t>
        </w:r>
        <w:r w:rsidR="004A4768">
          <w:fldChar w:fldCharType="begin"/>
        </w:r>
        <w:r>
          <w:instrText xml:space="preserve"> SEQ Figure \* ARABIC </w:instrText>
        </w:r>
      </w:ins>
      <w:r w:rsidR="004A4768">
        <w:fldChar w:fldCharType="separate"/>
      </w:r>
      <w:ins w:id="749" w:author="Richard Halter" w:date="2010-09-02T10:11:00Z">
        <w:r w:rsidR="00C42E3C">
          <w:rPr>
            <w:noProof/>
          </w:rPr>
          <w:t>30</w:t>
        </w:r>
      </w:ins>
      <w:ins w:id="750" w:author="Richard Halter" w:date="2010-08-05T15:34:00Z">
        <w:r w:rsidR="004A4768">
          <w:fldChar w:fldCharType="end"/>
        </w:r>
        <w:r>
          <w:t>: SIF_Provision flowchart</w:t>
        </w:r>
      </w:ins>
    </w:p>
    <w:tbl>
      <w:tblPr>
        <w:tblW w:w="0" w:type="auto"/>
        <w:tblCellMar>
          <w:top w:w="15" w:type="dxa"/>
          <w:left w:w="15" w:type="dxa"/>
          <w:bottom w:w="15" w:type="dxa"/>
          <w:right w:w="15" w:type="dxa"/>
        </w:tblCellMar>
        <w:tblLook w:val="04A0"/>
      </w:tblPr>
      <w:tblGrid>
        <w:gridCol w:w="544"/>
        <w:gridCol w:w="6341"/>
        <w:gridCol w:w="184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51" w:name="Table41171SIF_ProvisionProtocol"/>
            <w:bookmarkEnd w:id="73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w:t>
            </w:r>
            <w:bookmarkEnd w:id="751"/>
            <w:r w:rsidR="004A4768">
              <w:fldChar w:fldCharType="begin"/>
            </w:r>
            <w:r>
              <w:instrText xml:space="preserve"> HYPERLINK "http://specification.sifinfo.org/Implementation/2.4/Infrastructure.html" \l "SIF_Provision" </w:instrText>
            </w:r>
            <w:r w:rsidR="004A4768">
              <w:fldChar w:fldCharType="separate"/>
            </w:r>
            <w:r>
              <w:rPr>
                <w:rStyle w:val="HTMLCode"/>
                <w:color w:val="005696"/>
              </w:rPr>
              <w:t>SIF_Message/SIF_Provision</w:t>
            </w:r>
            <w:r w:rsidR="004A4768">
              <w:fldChar w:fldCharType="end"/>
            </w:r>
            <w:r>
              <w:t xml:space="preserve"> message with </w:t>
            </w:r>
            <w:hyperlink r:id="rId148" w:anchor="SIF_Header" w:history="1">
              <w:r>
                <w:rPr>
                  <w:rStyle w:val="HTMLCode"/>
                  <w:color w:val="005696"/>
                </w:rPr>
                <w:t>SIF_Header</w:t>
              </w:r>
            </w:hyperlink>
            <w:r>
              <w:t xml:space="preserve"> containing a new </w:t>
            </w:r>
            <w:del w:id="752" w:author="Richard Halter" w:date="2010-08-11T15:55:00Z">
              <w:r w:rsidDel="00EF6251">
                <w:delText>GUID</w:delText>
              </w:r>
            </w:del>
            <w:ins w:id="753"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p w:rsidR="00FA6BC9" w:rsidRDefault="00FA6BC9">
            <w:pPr>
              <w:pStyle w:val="NormalWeb"/>
            </w:pPr>
            <w:r>
              <w:t xml:space="preserve">Include </w:t>
            </w:r>
            <w:r>
              <w:rPr>
                <w:rStyle w:val="HTMLCode"/>
              </w:rPr>
              <w:t>SIF_ProvideObjects</w:t>
            </w:r>
            <w:r>
              <w:t xml:space="preserve"> and for each object your Agent </w:t>
            </w:r>
            <w:r>
              <w:lastRenderedPageBreak/>
              <w:t xml:space="preserve">would like to provide, place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 Your Agent can also state its support for </w:t>
            </w:r>
            <w:r>
              <w:rPr>
                <w:rStyle w:val="HTMLCode"/>
              </w:rPr>
              <w:t>SIF_ExtendedQuery</w:t>
            </w:r>
            <w:r>
              <w:t xml:space="preserve"> in </w:t>
            </w:r>
            <w:r>
              <w:rPr>
                <w:rStyle w:val="HTMLCode"/>
              </w:rPr>
              <w:t>SIF_ExtendedQuerySupport</w:t>
            </w:r>
            <w:r>
              <w:t xml:space="preserve">, which defaults to </w:t>
            </w:r>
            <w:r>
              <w:rPr>
                <w:rStyle w:val="HTMLCode"/>
              </w:rPr>
              <w:t>false</w:t>
            </w:r>
            <w:r>
              <w:t xml:space="preserve">. </w:t>
            </w:r>
          </w:p>
          <w:p w:rsidR="00FA6BC9" w:rsidRDefault="00FA6BC9">
            <w:pPr>
              <w:pStyle w:val="NormalWeb"/>
            </w:pPr>
            <w:r>
              <w:t xml:space="preserve">Include </w:t>
            </w:r>
            <w:r>
              <w:rPr>
                <w:rStyle w:val="HTMLCode"/>
              </w:rPr>
              <w:t>SIF_SubscribeObjects</w:t>
            </w:r>
            <w:r>
              <w:t xml:space="preserve"> and for each object to which your Agent would like to subscribe, place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 </w:t>
            </w:r>
          </w:p>
          <w:p w:rsidR="00FA6BC9" w:rsidRDefault="00FA6BC9">
            <w:pPr>
              <w:pStyle w:val="NormalWeb"/>
            </w:pPr>
            <w:r>
              <w:t xml:space="preserve">Include </w:t>
            </w:r>
            <w:r>
              <w:rPr>
                <w:rStyle w:val="HTMLCode"/>
              </w:rPr>
              <w:t>SIF_PublishAddObjects</w:t>
            </w:r>
            <w:r>
              <w:t xml:space="preserve">, </w:t>
            </w:r>
            <w:r>
              <w:rPr>
                <w:rStyle w:val="HTMLCode"/>
              </w:rPr>
              <w:t>SIF_PublishChangeObjects</w:t>
            </w:r>
            <w:r>
              <w:t xml:space="preserve"> and </w:t>
            </w:r>
            <w:r>
              <w:rPr>
                <w:rStyle w:val="HTMLCode"/>
              </w:rPr>
              <w:t>SIF_PublishDeleteObjects</w:t>
            </w:r>
            <w:r>
              <w:t xml:space="preserve"> elements and include a </w:t>
            </w:r>
            <w:r>
              <w:rPr>
                <w:rStyle w:val="HTMLCode"/>
              </w:rPr>
              <w:t>SIF_Object</w:t>
            </w:r>
            <w:r>
              <w:t xml:space="preserve"> element with an </w:t>
            </w:r>
            <w:r>
              <w:rPr>
                <w:rStyle w:val="HTMLCode"/>
              </w:rPr>
              <w:t>ObjectName</w:t>
            </w:r>
            <w:r>
              <w:t xml:space="preserve"> in the respective sections for each event type your agent publishes with regard to that object. Optionally specify for each object one or more </w:t>
            </w:r>
            <w:r>
              <w:rPr>
                <w:rStyle w:val="HTMLCode"/>
              </w:rPr>
              <w:t>SIF_Context</w:t>
            </w:r>
            <w:r>
              <w:t xml:space="preserve"> names (which default to </w:t>
            </w:r>
            <w:r>
              <w:rPr>
                <w:rStyle w:val="HTMLCode"/>
              </w:rPr>
              <w:t>SIF_Default</w:t>
            </w:r>
            <w:r>
              <w:t xml:space="preserve"> if omitted). </w:t>
            </w:r>
          </w:p>
          <w:p w:rsidR="00FA6BC9" w:rsidRDefault="00FA6BC9">
            <w:pPr>
              <w:pStyle w:val="NormalWeb"/>
            </w:pPr>
            <w:r>
              <w:t xml:space="preserve">Include </w:t>
            </w:r>
            <w:r>
              <w:rPr>
                <w:rStyle w:val="HTMLCode"/>
              </w:rPr>
              <w:t>SIF_RequestObjects</w:t>
            </w:r>
            <w:r>
              <w:t xml:space="preserve"> and for each object your Agent requests, place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 Your Agent can also state its support for </w:t>
            </w:r>
            <w:r>
              <w:rPr>
                <w:rStyle w:val="HTMLCode"/>
              </w:rPr>
              <w:t>SIF_ExtendedQuery</w:t>
            </w:r>
            <w:r>
              <w:t xml:space="preserve"> in </w:t>
            </w:r>
            <w:r>
              <w:rPr>
                <w:rStyle w:val="HTMLCode"/>
              </w:rPr>
              <w:t>SIF_ExtendedQuerySupport</w:t>
            </w:r>
            <w:r>
              <w:t xml:space="preserve">, which defaults to </w:t>
            </w:r>
            <w:r>
              <w:rPr>
                <w:rStyle w:val="HTMLCode"/>
              </w:rPr>
              <w:t>false</w:t>
            </w:r>
            <w:r>
              <w:t xml:space="preserve">. </w:t>
            </w:r>
          </w:p>
          <w:p w:rsidR="00FA6BC9" w:rsidRDefault="00FA6BC9">
            <w:pPr>
              <w:pStyle w:val="NormalWeb"/>
            </w:pPr>
            <w:r>
              <w:t xml:space="preserve">Include </w:t>
            </w:r>
            <w:r>
              <w:rPr>
                <w:rStyle w:val="HTMLCode"/>
              </w:rPr>
              <w:t>SIF_RespondObjects</w:t>
            </w:r>
            <w:r>
              <w:t xml:space="preserve"> and for each object for which your Agent processes requests (including those listed in </w:t>
            </w:r>
            <w:r>
              <w:rPr>
                <w:rStyle w:val="HTMLCode"/>
              </w:rPr>
              <w:t>SIF_ProvideObjects</w:t>
            </w:r>
            <w:r>
              <w:t xml:space="preserve">), include a </w:t>
            </w:r>
            <w:r>
              <w:rPr>
                <w:rStyle w:val="HTMLCode"/>
              </w:rPr>
              <w:t>SIF_Object</w:t>
            </w:r>
            <w:r>
              <w:t xml:space="preserve"> element with an </w:t>
            </w:r>
            <w:r>
              <w:rPr>
                <w:rStyle w:val="HTMLCode"/>
              </w:rPr>
              <w:t>ObjectName</w:t>
            </w:r>
            <w:r>
              <w:t xml:space="preserve"> and optionally one or more </w:t>
            </w:r>
            <w:r>
              <w:rPr>
                <w:rStyle w:val="HTMLCode"/>
              </w:rPr>
              <w:t>SIF_Context</w:t>
            </w:r>
            <w:r>
              <w:t xml:space="preserve"> names (which default to </w:t>
            </w:r>
            <w:r>
              <w:rPr>
                <w:rStyle w:val="HTMLCode"/>
              </w:rPr>
              <w:t>SIF_Default</w:t>
            </w:r>
            <w:r>
              <w:t xml:space="preserve"> if omitted). Your Agent can also state its support for </w:t>
            </w:r>
            <w:r>
              <w:rPr>
                <w:rStyle w:val="HTMLCode"/>
              </w:rPr>
              <w:t>SIF_ExtendedQuery</w:t>
            </w:r>
            <w:r>
              <w:t xml:space="preserve"> in </w:t>
            </w:r>
            <w:r>
              <w:rPr>
                <w:rStyle w:val="HTMLCode"/>
              </w:rPr>
              <w:t>SIF_ExtendedQuerySupport</w:t>
            </w:r>
            <w:r>
              <w:t xml:space="preserve">, which defaults to </w:t>
            </w:r>
            <w:r>
              <w:rPr>
                <w:rStyle w:val="HTMLCode"/>
              </w:rPr>
              <w:t>false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Receive </w:t>
            </w:r>
            <w:hyperlink r:id="rId149" w:anchor="SIF_Ack" w:history="1">
              <w:r>
                <w:rPr>
                  <w:rStyle w:val="HTMLCode"/>
                  <w:color w:val="005696"/>
                </w:rPr>
                <w:t>SIF_Ack</w:t>
              </w:r>
            </w:hyperlink>
            <w:r>
              <w:t xml:space="preserve"> in response. Is </w:t>
            </w:r>
            <w:hyperlink r:id="rId150"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Your Agent is now registered with the corresponding settings in the Zone. Any previously recorded settings with regard to the operations your Agent performs have been replaced.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51"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lastRenderedPageBreak/>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Messaging protocol complete </w:t>
            </w:r>
            <w:r>
              <w:lastRenderedPageBreak/>
              <w:t>(failure).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52" w:anchor="SIF_Error" w:history="1">
              <w:r>
                <w:rPr>
                  <w:rStyle w:val="HTMLCode"/>
                  <w:color w:val="005696"/>
                </w:rPr>
                <w:t>SIF_Error</w:t>
              </w:r>
            </w:hyperlink>
            <w:r>
              <w:t xml:space="preserve"> condition. See </w:t>
            </w:r>
            <w:hyperlink r:id="rId153"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bl>
    <w:p w:rsidR="00FA6BC9" w:rsidRDefault="00FA6BC9" w:rsidP="00FA6BC9">
      <w:r>
        <w:rPr>
          <w:rStyle w:val="Caption1"/>
        </w:rPr>
        <w:t>Table 4.1.1.7-1: SIF_Provision Protocol</w:t>
      </w:r>
      <w:r>
        <w:t xml:space="preserve"> </w:t>
      </w:r>
      <w:bookmarkStart w:id="754" w:name="AgActionListentMessagingSIF_Event"/>
    </w:p>
    <w:p w:rsidR="00FA6BC9" w:rsidRDefault="00FA6BC9" w:rsidP="00FA6BC9">
      <w:pPr>
        <w:pStyle w:val="Heading4"/>
      </w:pPr>
      <w:r>
        <w:t>4.1.1.8 SIF_Event</w:t>
      </w:r>
    </w:p>
    <w:p w:rsidR="00FA6BC9" w:rsidRDefault="00FA6BC9" w:rsidP="00FA6BC9">
      <w:pPr>
        <w:pStyle w:val="NormalWeb"/>
        <w:rPr>
          <w:ins w:id="755" w:author="Richard Halter" w:date="2010-08-15T20:07:00Z"/>
        </w:rPr>
      </w:pPr>
      <w:r>
        <w:t xml:space="preserve">When an application adds, changes or deletes data represented in one or more Zone Contexts, its Agent </w:t>
      </w:r>
      <w:r>
        <w:rPr>
          <w:rStyle w:val="rfc21191"/>
        </w:rPr>
        <w:t>SHOULD</w:t>
      </w:r>
      <w:r>
        <w:t xml:space="preserve"> publish the corresponding </w:t>
      </w:r>
      <w:r>
        <w:rPr>
          <w:rStyle w:val="HTMLCode"/>
        </w:rPr>
        <w:t>Add</w:t>
      </w:r>
      <w:r>
        <w:t xml:space="preserve">, </w:t>
      </w:r>
      <w:r>
        <w:rPr>
          <w:rStyle w:val="HTMLCode"/>
        </w:rPr>
        <w:t>Change</w:t>
      </w:r>
      <w:r>
        <w:t xml:space="preserve"> or </w:t>
      </w:r>
      <w:r>
        <w:rPr>
          <w:rStyle w:val="HTMLCode"/>
        </w:rPr>
        <w:t>Delete</w:t>
      </w:r>
      <w:r>
        <w:t> </w:t>
      </w:r>
      <w:r>
        <w:rPr>
          <w:rStyle w:val="HTMLCode"/>
        </w:rPr>
        <w:t>SIF_Event</w:t>
      </w:r>
      <w:r>
        <w:t xml:space="preserve"> to the Zone. Upon successful delivery of a </w:t>
      </w:r>
      <w:r>
        <w:rPr>
          <w:rStyle w:val="HTMLCode"/>
        </w:rPr>
        <w:t>SIF_Event</w:t>
      </w:r>
      <w:r>
        <w:t xml:space="preserve"> to the ZIS, the ZIS places the event in the queue for any Agents subscribed to events for </w:t>
      </w:r>
      <w:del w:id="756" w:author="Richard Halter" w:date="2010-08-05T15:36:00Z">
        <w:r w:rsidDel="00C91067">
          <w:delText xml:space="preserve">the </w:delText>
        </w:r>
      </w:del>
      <w:ins w:id="757" w:author="Richard Halter" w:date="2010-08-05T15:36:00Z">
        <w:r w:rsidR="00C91067">
          <w:t xml:space="preserve">that </w:t>
        </w:r>
      </w:ins>
      <w:r>
        <w:t xml:space="preserve">object, </w:t>
      </w:r>
      <w:commentRangeStart w:id="758"/>
      <w:r>
        <w:t>including</w:t>
      </w:r>
      <w:commentRangeEnd w:id="758"/>
      <w:r w:rsidR="00C91067">
        <w:rPr>
          <w:rStyle w:val="CommentReference"/>
        </w:rPr>
        <w:commentReference w:id="758"/>
      </w:r>
      <w:r>
        <w:t xml:space="preserve"> your Agent if it is a subscriber.</w:t>
      </w:r>
    </w:p>
    <w:p w:rsidR="004F7368" w:rsidRDefault="00AC230B" w:rsidP="004F7368">
      <w:pPr>
        <w:pStyle w:val="NormalWeb"/>
        <w:keepNext/>
        <w:jc w:val="center"/>
        <w:rPr>
          <w:ins w:id="759" w:author="Richard Halter" w:date="2010-08-15T20:07:00Z"/>
        </w:rPr>
      </w:pPr>
      <w:ins w:id="760" w:author="Richard Halter" w:date="2010-08-16T11:06:00Z">
        <w:r>
          <w:object w:dxaOrig="7858" w:dyaOrig="9856">
            <v:shape id="_x0000_i1055" type="#_x0000_t75" style="width:391.8pt;height:493.1pt" o:ole="">
              <v:imagedata r:id="rId154" o:title=""/>
            </v:shape>
            <o:OLEObject Type="Embed" ProgID="Visio.Drawing.11" ShapeID="_x0000_i1055" DrawAspect="Content" ObjectID="_1344927571" r:id="rId155"/>
          </w:object>
        </w:r>
      </w:ins>
      <w:del w:id="761" w:author="Richard Halter" w:date="2010-08-16T11:06:00Z">
        <w:r w:rsidR="004A4768" w:rsidDel="00AC230B">
          <w:fldChar w:fldCharType="begin"/>
        </w:r>
        <w:r w:rsidR="004A4768" w:rsidDel="00AC230B">
          <w:fldChar w:fldCharType="end"/>
        </w:r>
      </w:del>
    </w:p>
    <w:p w:rsidR="004F7368" w:rsidRDefault="004F7368" w:rsidP="004F7368">
      <w:pPr>
        <w:pStyle w:val="Caption"/>
        <w:jc w:val="center"/>
      </w:pPr>
      <w:ins w:id="762" w:author="Richard Halter" w:date="2010-08-15T20:07:00Z">
        <w:r>
          <w:t xml:space="preserve">Figure </w:t>
        </w:r>
        <w:r w:rsidR="004A4768">
          <w:fldChar w:fldCharType="begin"/>
        </w:r>
        <w:r>
          <w:instrText xml:space="preserve"> SEQ Figure \* ARABIC </w:instrText>
        </w:r>
      </w:ins>
      <w:r w:rsidR="004A4768">
        <w:fldChar w:fldCharType="separate"/>
      </w:r>
      <w:ins w:id="763" w:author="Richard Halter" w:date="2010-09-02T10:11:00Z">
        <w:r w:rsidR="00C42E3C">
          <w:rPr>
            <w:noProof/>
          </w:rPr>
          <w:t>31</w:t>
        </w:r>
      </w:ins>
      <w:ins w:id="764" w:author="Richard Halter" w:date="2010-08-15T20:07:00Z">
        <w:r w:rsidR="004A4768">
          <w:fldChar w:fldCharType="end"/>
        </w:r>
        <w:r>
          <w:t>: SIF Event</w:t>
        </w:r>
      </w:ins>
    </w:p>
    <w:tbl>
      <w:tblPr>
        <w:tblW w:w="0" w:type="auto"/>
        <w:tblCellMar>
          <w:top w:w="15" w:type="dxa"/>
          <w:left w:w="15" w:type="dxa"/>
          <w:bottom w:w="15" w:type="dxa"/>
          <w:right w:w="15" w:type="dxa"/>
        </w:tblCellMar>
        <w:tblLook w:val="04A0"/>
      </w:tblPr>
      <w:tblGrid>
        <w:gridCol w:w="544"/>
        <w:gridCol w:w="6372"/>
        <w:gridCol w:w="181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65" w:name="Table41181SIF_EventProtocol"/>
            <w:bookmarkEnd w:id="754"/>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w:t>
            </w:r>
            <w:bookmarkEnd w:id="765"/>
            <w:r w:rsidR="004A4768">
              <w:fldChar w:fldCharType="begin"/>
            </w:r>
            <w:r>
              <w:instrText xml:space="preserve"> HYPERLINK "http://specification.sifinfo.org/Implementation/2.4/Infrastructure.html" \l "SIF_Event" </w:instrText>
            </w:r>
            <w:r w:rsidR="004A4768">
              <w:fldChar w:fldCharType="separate"/>
            </w:r>
            <w:r>
              <w:rPr>
                <w:rStyle w:val="HTMLCode"/>
                <w:color w:val="005696"/>
              </w:rPr>
              <w:t>SIF_Message/SIF_Event</w:t>
            </w:r>
            <w:r w:rsidR="004A4768">
              <w:fldChar w:fldCharType="end"/>
            </w:r>
            <w:r>
              <w:t xml:space="preserve"> message with </w:t>
            </w:r>
            <w:hyperlink r:id="rId156" w:anchor="SIF_Header" w:history="1">
              <w:r>
                <w:rPr>
                  <w:rStyle w:val="HTMLCode"/>
                  <w:color w:val="005696"/>
                </w:rPr>
                <w:t>SIF_Header</w:t>
              </w:r>
            </w:hyperlink>
            <w:r>
              <w:t xml:space="preserve"> containing a new </w:t>
            </w:r>
            <w:del w:id="766" w:author="Richard Halter" w:date="2010-08-11T15:55:00Z">
              <w:r w:rsidDel="00EF6251">
                <w:delText>GUID</w:delText>
              </w:r>
            </w:del>
            <w:ins w:id="767"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If your Agent would like to indicate minimum encryption and/or authentication requirements for Agents receiving this </w:t>
            </w:r>
            <w:r>
              <w:rPr>
                <w:rStyle w:val="HTMLCode"/>
              </w:rPr>
              <w:lastRenderedPageBreak/>
              <w:t>SIF_Event</w:t>
            </w:r>
            <w:r>
              <w:t xml:space="preserve">; supply </w:t>
            </w:r>
            <w:r>
              <w:rPr>
                <w:rStyle w:val="HTMLCode"/>
              </w:rPr>
              <w:t>SIF_Security</w:t>
            </w:r>
            <w:r>
              <w:t xml:space="preserve"> with the appropriate settings; use an equally secure channel when communicating with the ZIS, if desired. If this event specifically applies to one or more contexts, place them in </w:t>
            </w:r>
            <w:r>
              <w:rPr>
                <w:rStyle w:val="HTMLCode"/>
              </w:rPr>
              <w:t>SIF_Contexts</w:t>
            </w:r>
            <w:r>
              <w:t xml:space="preserve">; if omitted, the context is </w:t>
            </w:r>
            <w:r>
              <w:rPr>
                <w:rStyle w:val="HTMLCode"/>
              </w:rPr>
              <w:t>SIF_Default</w:t>
            </w:r>
            <w:r>
              <w:t xml:space="preserve">. </w:t>
            </w:r>
          </w:p>
          <w:p w:rsidR="004F7368" w:rsidRDefault="00FA6BC9">
            <w:pPr>
              <w:pStyle w:val="NormalWeb"/>
              <w:rPr>
                <w:ins w:id="768" w:author="Richard Halter" w:date="2010-08-15T20:06:00Z"/>
              </w:rPr>
            </w:pPr>
            <w:r>
              <w:t xml:space="preserve">Specify the name of the object that is being added, changed or deleted in </w:t>
            </w:r>
            <w:r>
              <w:rPr>
                <w:rStyle w:val="HTMLCode"/>
              </w:rPr>
              <w:t>SIF_EventObject/@ObjectName</w:t>
            </w:r>
            <w:r>
              <w:t xml:space="preserve">. Place the type of event in </w:t>
            </w:r>
            <w:r>
              <w:rPr>
                <w:rStyle w:val="HTMLCode"/>
              </w:rPr>
              <w:t>SIF_EventObject/@Action</w:t>
            </w:r>
            <w:r>
              <w:t xml:space="preserve"> and place the object in </w:t>
            </w:r>
            <w:r>
              <w:rPr>
                <w:rStyle w:val="HTMLCode"/>
              </w:rPr>
              <w:t>SIF_EventObject</w:t>
            </w:r>
            <w:r>
              <w:t xml:space="preserve">. </w:t>
            </w:r>
          </w:p>
          <w:p w:rsidR="004F7368" w:rsidRDefault="004F7368">
            <w:pPr>
              <w:pStyle w:val="NormalWeb"/>
              <w:rPr>
                <w:ins w:id="769" w:author="Richard Halter" w:date="2010-08-15T20:06:00Z"/>
              </w:rPr>
            </w:pPr>
            <w:ins w:id="770" w:author="Richard Halter" w:date="2010-08-15T20:06:00Z">
              <w:r>
                <w:t>Add Event</w:t>
              </w:r>
            </w:ins>
          </w:p>
          <w:p w:rsidR="00FA6BC9" w:rsidRDefault="00FA6BC9">
            <w:pPr>
              <w:pStyle w:val="NormalWeb"/>
              <w:rPr>
                <w:ins w:id="771" w:author="Richard Halter" w:date="2010-08-15T20:07:00Z"/>
              </w:rPr>
            </w:pPr>
            <w:r>
              <w:t xml:space="preserve">For an </w:t>
            </w:r>
            <w:r>
              <w:rPr>
                <w:rStyle w:val="HTMLCode"/>
              </w:rPr>
              <w:t>Add</w:t>
            </w:r>
            <w:r>
              <w:t xml:space="preserve"> event, this </w:t>
            </w:r>
            <w:r>
              <w:rPr>
                <w:rStyle w:val="rfc21191"/>
              </w:rPr>
              <w:t>MUST</w:t>
            </w:r>
            <w:r>
              <w:t xml:space="preserve"> be the complete object with all mandatory elements present. If the agent wishes to indicate that a particular optional element is supported but has no value, the element </w:t>
            </w:r>
            <w:r>
              <w:rPr>
                <w:rStyle w:val="rfc21191"/>
              </w:rPr>
              <w:t>MAY</w:t>
            </w:r>
            <w:r>
              <w:t xml:space="preserve"> be included as empty, with </w:t>
            </w:r>
            <w:r>
              <w:rPr>
                <w:rStyle w:val="HTMLCode"/>
              </w:rPr>
              <w:t>xsi:nil</w:t>
            </w:r>
            <w:r>
              <w:t xml:space="preserve"> set to </w:t>
            </w:r>
            <w:r>
              <w:rPr>
                <w:rStyle w:val="HTMLCode"/>
              </w:rPr>
              <w:t>true</w:t>
            </w:r>
            <w:r>
              <w:t xml:space="preserve"> if necessary. </w:t>
            </w:r>
          </w:p>
          <w:p w:rsidR="004F7368" w:rsidRDefault="004F7368">
            <w:pPr>
              <w:pStyle w:val="NormalWeb"/>
            </w:pPr>
            <w:ins w:id="772" w:author="Richard Halter" w:date="2010-08-15T20:07:00Z">
              <w:r>
                <w:t>Change Event</w:t>
              </w:r>
            </w:ins>
          </w:p>
          <w:p w:rsidR="00FA6BC9" w:rsidRDefault="00FA6BC9">
            <w:pPr>
              <w:pStyle w:val="NormalWeb"/>
              <w:rPr>
                <w:ins w:id="773" w:author="Richard Halter" w:date="2010-08-15T20:07:00Z"/>
              </w:rPr>
            </w:pPr>
            <w:r>
              <w:t xml:space="preserve">For a </w:t>
            </w:r>
            <w:r>
              <w:rPr>
                <w:rStyle w:val="HTMLCode"/>
              </w:rPr>
              <w:t>Change</w:t>
            </w:r>
            <w:r>
              <w:t xml:space="preserve"> event, all unchanged elements, whether mandatory or optional </w:t>
            </w:r>
            <w:r>
              <w:rPr>
                <w:rStyle w:val="rfc21191"/>
              </w:rPr>
              <w:t>SHOULD</w:t>
            </w:r>
            <w:r>
              <w:t xml:space="preserve"> be omitted from the object. Optional elements that have been deleted </w:t>
            </w:r>
            <w:r>
              <w:rPr>
                <w:rStyle w:val="rfc21191"/>
              </w:rPr>
              <w:t>MAY</w:t>
            </w:r>
            <w:r>
              <w:t xml:space="preserve"> be included as empty, with </w:t>
            </w:r>
            <w:r>
              <w:rPr>
                <w:rStyle w:val="HTMLCode"/>
              </w:rPr>
              <w:t>xsi:nil</w:t>
            </w:r>
            <w:r>
              <w:t xml:space="preserve"> set to </w:t>
            </w:r>
            <w:r>
              <w:rPr>
                <w:rStyle w:val="HTMLCode"/>
              </w:rPr>
              <w:t>true</w:t>
            </w:r>
            <w:r>
              <w:t xml:space="preserve"> if necessary. For each list of repeatable elements in the object that has changed, include the whole list if the list type indicated is </w:t>
            </w:r>
            <w:r>
              <w:rPr>
                <w:rStyle w:val="HTMLCode"/>
              </w:rPr>
              <w:t>List</w:t>
            </w:r>
            <w:r>
              <w:t xml:space="preserve">. If the list type is </w:t>
            </w:r>
            <w:r>
              <w:rPr>
                <w:rStyle w:val="HTMLCode"/>
              </w:rPr>
              <w:t>ActionList</w:t>
            </w:r>
            <w:r>
              <w:t xml:space="preserve">, the agent </w:t>
            </w:r>
            <w:r>
              <w:rPr>
                <w:rStyle w:val="rfc21191"/>
              </w:rPr>
              <w:t>MAY</w:t>
            </w:r>
            <w:r>
              <w:t xml:space="preserve"> include only those elements in the list that have been added, changed or deleted. If an element has been deleted from an </w:t>
            </w:r>
            <w:r>
              <w:rPr>
                <w:rStyle w:val="HTMLCode"/>
              </w:rPr>
              <w:t>ActionList</w:t>
            </w:r>
            <w:r>
              <w:t xml:space="preserve">, the element </w:t>
            </w:r>
            <w:r>
              <w:rPr>
                <w:rStyle w:val="rfc21191"/>
              </w:rPr>
              <w:t>MUST</w:t>
            </w:r>
            <w:r>
              <w:t xml:space="preserve"> be included with at least its key attribute(s) and/or element(s) specified, and include a </w:t>
            </w:r>
            <w:r>
              <w:rPr>
                <w:rStyle w:val="HTMLCode"/>
              </w:rPr>
              <w:t>SIF_Action</w:t>
            </w:r>
            <w:r>
              <w:t xml:space="preserve"> attribute value of </w:t>
            </w:r>
            <w:r>
              <w:rPr>
                <w:rStyle w:val="HTMLCode"/>
              </w:rPr>
              <w:t>Delete</w:t>
            </w:r>
            <w:r>
              <w:t xml:space="preserve"> on the deleted child element in the list. Omitting an element in an </w:t>
            </w:r>
            <w:r>
              <w:rPr>
                <w:rStyle w:val="HTMLCode"/>
              </w:rPr>
              <w:t>ActionList</w:t>
            </w:r>
            <w:r>
              <w:t xml:space="preserve"> indicates that it has been unchanged in the event. Refer to the Data Model section of the specification, </w:t>
            </w:r>
            <w:hyperlink r:id="rId157" w:anchor="ListsRepeatableElements" w:history="1">
              <w:r>
                <w:rPr>
                  <w:rStyle w:val="Hyperlink"/>
                </w:rPr>
                <w:t>Lists/Repeatable Elements</w:t>
              </w:r>
            </w:hyperlink>
            <w:r>
              <w:t xml:space="preserve">, for more details on ActionLists and Lists. </w:t>
            </w:r>
          </w:p>
          <w:p w:rsidR="004F7368" w:rsidRDefault="004F7368">
            <w:pPr>
              <w:pStyle w:val="NormalWeb"/>
            </w:pPr>
            <w:ins w:id="774" w:author="Richard Halter" w:date="2010-08-15T20:07:00Z">
              <w:r>
                <w:t>Delete Event</w:t>
              </w:r>
            </w:ins>
          </w:p>
          <w:p w:rsidR="00FA6BC9" w:rsidRDefault="00FA6BC9">
            <w:pPr>
              <w:pStyle w:val="NormalWeb"/>
            </w:pPr>
            <w:r>
              <w:t xml:space="preserve">For a </w:t>
            </w:r>
            <w:r>
              <w:rPr>
                <w:rStyle w:val="HTMLCode"/>
              </w:rPr>
              <w:t>Delete</w:t>
            </w:r>
            <w:r>
              <w:t xml:space="preserve"> event, only elements/attributes that identify the object sufficiently for deletion </w:t>
            </w:r>
            <w:r>
              <w:rPr>
                <w:rStyle w:val="rfc21191"/>
              </w:rPr>
              <w:t>SHOULD</w:t>
            </w:r>
            <w:r>
              <w:t xml:space="preserve"> be included. This set of identifying elements/attributes are typically communicated by the mandatory root attributes of an object, which </w:t>
            </w:r>
            <w:r>
              <w:rPr>
                <w:rStyle w:val="rfc21191"/>
              </w:rPr>
              <w:t>MUST</w:t>
            </w:r>
            <w:r>
              <w:t xml:space="preserve"> be </w:t>
            </w:r>
            <w:r>
              <w:lastRenderedPageBreak/>
              <w:t xml:space="preserve">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Receive </w:t>
            </w:r>
            <w:hyperlink r:id="rId158" w:anchor="SIF_Ack" w:history="1">
              <w:r>
                <w:rPr>
                  <w:rStyle w:val="HTMLCode"/>
                  <w:color w:val="005696"/>
                </w:rPr>
                <w:t>SIF_Ack</w:t>
              </w:r>
            </w:hyperlink>
            <w:r>
              <w:t xml:space="preserve"> in response. Is </w:t>
            </w:r>
            <w:hyperlink r:id="rId159"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The event has been successfully received by the ZIS. It will be placed in the queue of any Agents registered as subscribers to events for the given 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60"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61" w:anchor="SIF_Error" w:history="1">
              <w:r>
                <w:rPr>
                  <w:rStyle w:val="HTMLCode"/>
                  <w:color w:val="005696"/>
                </w:rPr>
                <w:t>SIF_Error</w:t>
              </w:r>
            </w:hyperlink>
            <w:r>
              <w:t xml:space="preserve"> condition. See </w:t>
            </w:r>
            <w:hyperlink r:id="rId162"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bl>
    <w:p w:rsidR="00FA6BC9" w:rsidRDefault="00FA6BC9" w:rsidP="00FA6BC9">
      <w:r>
        <w:rPr>
          <w:rStyle w:val="Caption1"/>
        </w:rPr>
        <w:t>Table 4.1.1.8-1: SIF_Event Protocol</w:t>
      </w:r>
      <w:r>
        <w:t xml:space="preserve"> </w:t>
      </w:r>
      <w:bookmarkStart w:id="775" w:name="AgentMessagingSIF_Request"/>
    </w:p>
    <w:p w:rsidR="00FA6BC9" w:rsidRDefault="00FA6BC9" w:rsidP="00FA6BC9">
      <w:pPr>
        <w:pStyle w:val="Heading4"/>
      </w:pPr>
      <w:r>
        <w:t>4.1.1.9 SIF_Request</w:t>
      </w:r>
    </w:p>
    <w:p w:rsidR="00E3472D" w:rsidRDefault="00FA6BC9" w:rsidP="00FA6BC9">
      <w:pPr>
        <w:pStyle w:val="NormalWeb"/>
        <w:rPr>
          <w:ins w:id="776" w:author="Richard Halter" w:date="2010-08-15T20:21:00Z"/>
        </w:rPr>
      </w:pPr>
      <w:r>
        <w:t xml:space="preserve">An Agent can request data from another Agent at any time by sending a </w:t>
      </w:r>
      <w:r>
        <w:rPr>
          <w:rStyle w:val="HTMLCode"/>
        </w:rPr>
        <w:t>SIF_Request</w:t>
      </w:r>
      <w:r>
        <w:t xml:space="preserve"> message. Agents use one of two query mechanisms in requests. SIF's default query mechanism, </w:t>
      </w:r>
      <w:r>
        <w:rPr>
          <w:rStyle w:val="HTMLCode"/>
        </w:rPr>
        <w:t>SIF_Query</w:t>
      </w:r>
      <w:r>
        <w:t xml:space="preserve">, is used to request objects of a given type, matching optional query conditions, optionally returning a subset of object elements. </w:t>
      </w:r>
      <w:r>
        <w:rPr>
          <w:rStyle w:val="HTMLCode"/>
        </w:rPr>
        <w:t>SIF_ExtendedQuery</w:t>
      </w:r>
      <w:r>
        <w:t xml:space="preserve"> is used to select elements from one or more objects, joined together, if necessary, on </w:t>
      </w:r>
      <w:r>
        <w:rPr>
          <w:rStyle w:val="HTMLCode"/>
        </w:rPr>
        <w:t>RefId</w:t>
      </w:r>
      <w:r>
        <w:t xml:space="preserve">-based conditions. </w:t>
      </w:r>
    </w:p>
    <w:p w:rsidR="00FA6BC9" w:rsidRDefault="00FA6BC9" w:rsidP="00FA6BC9">
      <w:pPr>
        <w:pStyle w:val="NormalWeb"/>
        <w:rPr>
          <w:ins w:id="777" w:author="Richard Halter" w:date="2010-08-16T10:51:00Z"/>
        </w:rPr>
      </w:pPr>
      <w:r>
        <w:t xml:space="preserve">Before delivering a request with a </w:t>
      </w:r>
      <w:r>
        <w:rPr>
          <w:rStyle w:val="HTMLCode"/>
        </w:rPr>
        <w:t>SIF_ExtendedQuery</w:t>
      </w:r>
      <w:r>
        <w:t xml:space="preserve"> to a Responder, the ZIS checks that the Responder supports </w:t>
      </w:r>
      <w:r>
        <w:rPr>
          <w:rStyle w:val="HTMLCode"/>
        </w:rPr>
        <w:t>SIF_ExtendedQuery</w:t>
      </w:r>
      <w:r>
        <w:t xml:space="preserve"> for all referenced objects.</w:t>
      </w:r>
    </w:p>
    <w:p w:rsidR="00286113" w:rsidRDefault="00AC230B" w:rsidP="00286113">
      <w:pPr>
        <w:pStyle w:val="NormalWeb"/>
        <w:keepNext/>
        <w:jc w:val="center"/>
        <w:rPr>
          <w:ins w:id="778" w:author="Richard Halter" w:date="2010-08-16T10:51:00Z"/>
        </w:rPr>
      </w:pPr>
      <w:ins w:id="779" w:author="Richard Halter" w:date="2010-08-16T11:05:00Z">
        <w:r>
          <w:object w:dxaOrig="8011" w:dyaOrig="10855">
            <v:shape id="_x0000_i1056" type="#_x0000_t75" style="width:400.2pt;height:542.5pt" o:ole="">
              <v:imagedata r:id="rId163" o:title=""/>
            </v:shape>
            <o:OLEObject Type="Embed" ProgID="Visio.Drawing.11" ShapeID="_x0000_i1056" DrawAspect="Content" ObjectID="_1344927572" r:id="rId164"/>
          </w:object>
        </w:r>
      </w:ins>
    </w:p>
    <w:p w:rsidR="00286113" w:rsidRDefault="00286113" w:rsidP="00286113">
      <w:pPr>
        <w:pStyle w:val="Caption"/>
        <w:jc w:val="center"/>
      </w:pPr>
      <w:ins w:id="780" w:author="Richard Halter" w:date="2010-08-16T10:51:00Z">
        <w:r>
          <w:t xml:space="preserve">Figure </w:t>
        </w:r>
        <w:r w:rsidR="004A4768">
          <w:fldChar w:fldCharType="begin"/>
        </w:r>
        <w:r>
          <w:instrText xml:space="preserve"> SEQ Figure \* ARABIC </w:instrText>
        </w:r>
      </w:ins>
      <w:r w:rsidR="004A4768">
        <w:fldChar w:fldCharType="separate"/>
      </w:r>
      <w:ins w:id="781" w:author="Richard Halter" w:date="2010-09-02T10:11:00Z">
        <w:r w:rsidR="00C42E3C">
          <w:rPr>
            <w:noProof/>
          </w:rPr>
          <w:t>32</w:t>
        </w:r>
      </w:ins>
      <w:ins w:id="782" w:author="Richard Halter" w:date="2010-08-16T10:51:00Z">
        <w:r w:rsidR="004A4768">
          <w:fldChar w:fldCharType="end"/>
        </w:r>
        <w:r>
          <w:t>: SIF_Request</w:t>
        </w:r>
      </w:ins>
    </w:p>
    <w:tbl>
      <w:tblPr>
        <w:tblW w:w="0" w:type="auto"/>
        <w:tblCellMar>
          <w:top w:w="15" w:type="dxa"/>
          <w:left w:w="15" w:type="dxa"/>
          <w:bottom w:w="15" w:type="dxa"/>
          <w:right w:w="15" w:type="dxa"/>
        </w:tblCellMar>
        <w:tblLook w:val="04A0"/>
      </w:tblPr>
      <w:tblGrid>
        <w:gridCol w:w="544"/>
        <w:gridCol w:w="5866"/>
        <w:gridCol w:w="232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783" w:name="Table41191SIF_RequestProtocol"/>
            <w:bookmarkEnd w:id="77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3F656E" w:rsidRDefault="00FA6BC9">
            <w:pPr>
              <w:pStyle w:val="NormalWeb"/>
              <w:rPr>
                <w:ins w:id="784" w:author="Richard Halter" w:date="2010-08-16T10:36:00Z"/>
              </w:rPr>
            </w:pPr>
            <w:r>
              <w:t xml:space="preserve">Prepare a </w:t>
            </w:r>
            <w:bookmarkEnd w:id="783"/>
            <w:r w:rsidR="004A4768">
              <w:fldChar w:fldCharType="begin"/>
            </w:r>
            <w:r>
              <w:instrText xml:space="preserve"> HYPERLINK "http://specification.sifinfo.org/Implementation/2.4/Infrastructure.html" \l "SIF_Request" </w:instrText>
            </w:r>
            <w:r w:rsidR="004A4768">
              <w:fldChar w:fldCharType="separate"/>
            </w:r>
            <w:r>
              <w:rPr>
                <w:rStyle w:val="HTMLCode"/>
                <w:color w:val="005696"/>
              </w:rPr>
              <w:t>SIF_Message/SIF_Request</w:t>
            </w:r>
            <w:r w:rsidR="004A4768">
              <w:fldChar w:fldCharType="end"/>
            </w:r>
            <w:r>
              <w:t xml:space="preserve"> message with </w:t>
            </w:r>
            <w:hyperlink r:id="rId165" w:anchor="SIF_Header" w:history="1">
              <w:r>
                <w:rPr>
                  <w:rStyle w:val="HTMLCode"/>
                  <w:color w:val="005696"/>
                </w:rPr>
                <w:t>SIF_Header</w:t>
              </w:r>
            </w:hyperlink>
            <w:r>
              <w:t xml:space="preserve"> containing a new </w:t>
            </w:r>
            <w:del w:id="785" w:author="Richard Halter" w:date="2010-08-11T15:54:00Z">
              <w:r w:rsidDel="00EF6251">
                <w:delText>GUID</w:delText>
              </w:r>
            </w:del>
            <w:ins w:id="786" w:author="Richard Halter" w:date="2010-08-11T15:58:00Z">
              <w:r w:rsidR="00EF6251">
                <w:t>UUID</w:t>
              </w:r>
            </w:ins>
            <w:r>
              <w:t xml:space="preserve"> in </w:t>
            </w:r>
            <w:r>
              <w:rPr>
                <w:rStyle w:val="HTMLCode"/>
              </w:rPr>
              <w:t>SIF_MsgId</w:t>
            </w:r>
            <w:r>
              <w:t xml:space="preserve">, </w:t>
            </w:r>
            <w:r>
              <w:lastRenderedPageBreak/>
              <w:t xml:space="preserve">your Agent's Agent Id in </w:t>
            </w:r>
            <w:r>
              <w:rPr>
                <w:rStyle w:val="HTMLCode"/>
              </w:rPr>
              <w:t>SIF_SourceId</w:t>
            </w:r>
            <w:r>
              <w:t xml:space="preserve"> and the current time in </w:t>
            </w:r>
            <w:r>
              <w:rPr>
                <w:rStyle w:val="HTMLCode"/>
              </w:rPr>
              <w:t>SIF_Timestamp</w:t>
            </w:r>
            <w:r>
              <w:t xml:space="preserve">. </w:t>
            </w:r>
          </w:p>
          <w:p w:rsidR="00000000" w:rsidRDefault="00FA6BC9">
            <w:pPr>
              <w:pStyle w:val="NormalWeb"/>
              <w:numPr>
                <w:ilvl w:val="0"/>
                <w:numId w:val="37"/>
              </w:numPr>
              <w:spacing w:before="0" w:beforeAutospacing="0"/>
              <w:ind w:left="626"/>
              <w:rPr>
                <w:ins w:id="787" w:author="Richard Halter" w:date="2010-08-16T10:36:00Z"/>
              </w:rPr>
              <w:pPrChange w:id="788" w:author="Richard Halter" w:date="2010-08-16T14:25:00Z">
                <w:pPr>
                  <w:pStyle w:val="NormalWeb"/>
                  <w:numPr>
                    <w:numId w:val="44"/>
                  </w:numPr>
                  <w:tabs>
                    <w:tab w:val="num" w:pos="360"/>
                    <w:tab w:val="num" w:pos="720"/>
                  </w:tabs>
                  <w:spacing w:before="0" w:beforeAutospacing="0"/>
                  <w:ind w:left="720" w:hanging="720"/>
                </w:pPr>
              </w:pPrChange>
            </w:pPr>
            <w:r>
              <w:t xml:space="preserve">If your Agent would like to indicate minimum encryption and/or authentication requirements for Agents receiving this </w:t>
            </w:r>
            <w:r>
              <w:rPr>
                <w:rStyle w:val="HTMLCode"/>
              </w:rPr>
              <w:t>SIF_Request</w:t>
            </w:r>
            <w:r>
              <w:t xml:space="preserve">, supply </w:t>
            </w:r>
            <w:r>
              <w:rPr>
                <w:rStyle w:val="HTMLCode"/>
              </w:rPr>
              <w:t>SIF_Security</w:t>
            </w:r>
            <w:r>
              <w:t xml:space="preserve"> with the appropriate settings; use an equally secure channel when communicating with the ZIS, if desired. </w:t>
            </w:r>
          </w:p>
          <w:p w:rsidR="00000000" w:rsidRDefault="00FA6BC9">
            <w:pPr>
              <w:pStyle w:val="NormalWeb"/>
              <w:numPr>
                <w:ilvl w:val="0"/>
                <w:numId w:val="37"/>
              </w:numPr>
              <w:spacing w:before="0" w:beforeAutospacing="0"/>
              <w:ind w:left="626"/>
              <w:rPr>
                <w:ins w:id="789" w:author="Richard Halter" w:date="2010-08-16T10:35:00Z"/>
              </w:rPr>
              <w:pPrChange w:id="790" w:author="Richard Halter" w:date="2010-08-16T14:25:00Z">
                <w:pPr>
                  <w:pStyle w:val="NormalWeb"/>
                  <w:numPr>
                    <w:numId w:val="44"/>
                  </w:numPr>
                  <w:tabs>
                    <w:tab w:val="num" w:pos="360"/>
                    <w:tab w:val="num" w:pos="720"/>
                  </w:tabs>
                  <w:spacing w:before="0" w:beforeAutospacing="0"/>
                  <w:ind w:left="720" w:hanging="720"/>
                </w:pPr>
              </w:pPrChange>
            </w:pPr>
            <w:r>
              <w:t xml:space="preserve">If this request is associated with a context, specify a single </w:t>
            </w:r>
            <w:r>
              <w:rPr>
                <w:rStyle w:val="HTMLCode"/>
              </w:rPr>
              <w:t>SIF_Context</w:t>
            </w:r>
            <w:r>
              <w:t xml:space="preserve"> in </w:t>
            </w:r>
            <w:r>
              <w:rPr>
                <w:rStyle w:val="HTMLCode"/>
              </w:rPr>
              <w:t>SIF_Contexts</w:t>
            </w:r>
            <w:r>
              <w:t xml:space="preserve">; if omitted, the context is </w:t>
            </w:r>
            <w:r>
              <w:rPr>
                <w:rStyle w:val="HTMLCode"/>
              </w:rPr>
              <w:t>SIF_Default</w:t>
            </w:r>
            <w:r>
              <w:t xml:space="preserve">. </w:t>
            </w:r>
          </w:p>
          <w:p w:rsidR="00000000" w:rsidRDefault="00FA6BC9">
            <w:pPr>
              <w:pStyle w:val="NormalWeb"/>
              <w:numPr>
                <w:ilvl w:val="0"/>
                <w:numId w:val="37"/>
              </w:numPr>
              <w:spacing w:before="0" w:beforeAutospacing="0"/>
              <w:ind w:left="626"/>
              <w:rPr>
                <w:ins w:id="791" w:author="Richard Halter" w:date="2010-08-16T10:36:00Z"/>
              </w:rPr>
              <w:pPrChange w:id="792" w:author="Richard Halter" w:date="2010-08-16T14:25:00Z">
                <w:pPr>
                  <w:pStyle w:val="NormalWeb"/>
                  <w:numPr>
                    <w:numId w:val="44"/>
                  </w:numPr>
                  <w:tabs>
                    <w:tab w:val="num" w:pos="360"/>
                    <w:tab w:val="num" w:pos="720"/>
                  </w:tabs>
                  <w:spacing w:before="0" w:beforeAutospacing="0"/>
                  <w:ind w:left="720" w:hanging="720"/>
                </w:pPr>
              </w:pPrChange>
            </w:pPr>
            <w:r>
              <w:t xml:space="preserve">If your Agent would like to explicitly route this request to a given Agent, specify the Agent's Id in </w:t>
            </w:r>
            <w:r>
              <w:rPr>
                <w:rStyle w:val="HTMLCode"/>
              </w:rPr>
              <w:t>SIF_DestinationId</w:t>
            </w:r>
            <w:r>
              <w:t xml:space="preserve">. </w:t>
            </w:r>
          </w:p>
          <w:p w:rsidR="00000000" w:rsidRDefault="00FA6BC9">
            <w:pPr>
              <w:pStyle w:val="NormalWeb"/>
              <w:numPr>
                <w:ilvl w:val="0"/>
                <w:numId w:val="37"/>
              </w:numPr>
              <w:spacing w:before="0" w:beforeAutospacing="0"/>
              <w:ind w:left="626"/>
              <w:rPr>
                <w:ins w:id="793" w:author="Richard Halter" w:date="2010-08-16T10:36:00Z"/>
              </w:rPr>
              <w:pPrChange w:id="794" w:author="Richard Halter" w:date="2010-08-16T14:25:00Z">
                <w:pPr>
                  <w:pStyle w:val="NormalWeb"/>
                  <w:numPr>
                    <w:numId w:val="44"/>
                  </w:numPr>
                  <w:tabs>
                    <w:tab w:val="num" w:pos="360"/>
                    <w:tab w:val="num" w:pos="720"/>
                  </w:tabs>
                  <w:spacing w:before="0" w:beforeAutospacing="0"/>
                  <w:ind w:left="720" w:hanging="720"/>
                </w:pPr>
              </w:pPrChange>
            </w:pPr>
            <w:r>
              <w:t xml:space="preserve">Specify the SIF versions the responder may choose from when returning data in </w:t>
            </w:r>
            <w:r>
              <w:rPr>
                <w:rStyle w:val="HTMLCode"/>
              </w:rPr>
              <w:t>SIF_Version</w:t>
            </w:r>
            <w:r>
              <w:t xml:space="preserve">. Each version specified </w:t>
            </w:r>
            <w:r>
              <w:rPr>
                <w:rStyle w:val="rfc21191"/>
              </w:rPr>
              <w:t>MUST</w:t>
            </w:r>
            <w:r>
              <w:t xml:space="preserve"> be registered at the ZIS as supported by your Agent. </w:t>
            </w:r>
          </w:p>
          <w:p w:rsidR="00000000" w:rsidRDefault="00FA6BC9">
            <w:pPr>
              <w:pStyle w:val="NormalWeb"/>
              <w:numPr>
                <w:ilvl w:val="0"/>
                <w:numId w:val="37"/>
              </w:numPr>
              <w:spacing w:before="0" w:beforeAutospacing="0"/>
              <w:ind w:left="626"/>
              <w:pPrChange w:id="795" w:author="Richard Halter" w:date="2010-08-16T14:25:00Z">
                <w:pPr>
                  <w:pStyle w:val="NormalWeb"/>
                  <w:numPr>
                    <w:numId w:val="44"/>
                  </w:numPr>
                  <w:tabs>
                    <w:tab w:val="num" w:pos="360"/>
                    <w:tab w:val="num" w:pos="720"/>
                  </w:tabs>
                  <w:spacing w:before="0" w:beforeAutospacing="0"/>
                  <w:ind w:left="720" w:hanging="720"/>
                </w:pPr>
              </w:pPrChange>
            </w:pPr>
            <w:r>
              <w:t xml:space="preserve">Specify the maximum buffer size the Responder must respect when sending </w:t>
            </w:r>
            <w:r>
              <w:rPr>
                <w:rStyle w:val="HTMLCode"/>
              </w:rPr>
              <w:t>SIF_Response</w:t>
            </w:r>
            <w:r>
              <w:t xml:space="preserve"> packets; this </w:t>
            </w:r>
            <w:r>
              <w:rPr>
                <w:rStyle w:val="rfc21191"/>
              </w:rPr>
              <w:t>MUST</w:t>
            </w:r>
            <w:r>
              <w:t xml:space="preserve"> be less than or equal to the </w:t>
            </w:r>
            <w:r>
              <w:rPr>
                <w:rStyle w:val="HTMLCode"/>
              </w:rPr>
              <w:t>SIF_MaxBufferSize</w:t>
            </w:r>
            <w:r>
              <w:t xml:space="preserve"> with which your Agent registered with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 xml:space="preserve">If using </w:t>
            </w:r>
            <w:r>
              <w:rPr>
                <w:rStyle w:val="HTMLCode"/>
              </w:rPr>
              <w:t>SIF_ExtendedQuery</w:t>
            </w:r>
            <w:r>
              <w:t xml:space="preserve">, </w:t>
            </w:r>
            <w:r>
              <w:lastRenderedPageBreak/>
              <w:t>go to step 3; otherwise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3F656E" w:rsidRDefault="00FA6BC9">
            <w:pPr>
              <w:rPr>
                <w:ins w:id="796" w:author="Richard Halter" w:date="2010-08-16T10:41:00Z"/>
              </w:rPr>
            </w:pPr>
            <w:r>
              <w:t xml:space="preserve">In </w:t>
            </w:r>
            <w:r>
              <w:rPr>
                <w:rStyle w:val="HTMLCode"/>
              </w:rPr>
              <w:t>SIF_Query</w:t>
            </w:r>
            <w:r>
              <w:t xml:space="preserve">, specify the object name being requested in </w:t>
            </w:r>
            <w:r>
              <w:rPr>
                <w:rStyle w:val="HTMLCode"/>
              </w:rPr>
              <w:t>SIF_QueryObject/@ObjectName</w:t>
            </w:r>
            <w:r>
              <w:t xml:space="preserve">. </w:t>
            </w:r>
          </w:p>
          <w:p w:rsidR="00000000" w:rsidRDefault="00FA6BC9">
            <w:pPr>
              <w:pStyle w:val="ListParagraph"/>
              <w:numPr>
                <w:ilvl w:val="0"/>
                <w:numId w:val="40"/>
              </w:numPr>
              <w:ind w:left="626"/>
              <w:rPr>
                <w:ins w:id="797" w:author="Richard Halter" w:date="2010-08-16T10:41:00Z"/>
              </w:rPr>
              <w:pPrChange w:id="798" w:author="Richard Halter" w:date="2010-08-16T14:25:00Z">
                <w:pPr>
                  <w:pStyle w:val="ListParagraph"/>
                  <w:numPr>
                    <w:numId w:val="46"/>
                  </w:numPr>
                  <w:tabs>
                    <w:tab w:val="num" w:pos="360"/>
                    <w:tab w:val="num" w:pos="720"/>
                  </w:tabs>
                  <w:ind w:hanging="720"/>
                </w:pPr>
              </w:pPrChange>
            </w:pPr>
            <w:r>
              <w:t xml:space="preserve">Optionally specify the subset of elements/attributes to be returned from each object in </w:t>
            </w:r>
            <w:r>
              <w:rPr>
                <w:rStyle w:val="HTMLCode"/>
              </w:rPr>
              <w:t>SIF_QueryObject/SIF_Element</w:t>
            </w:r>
            <w:r>
              <w:t>; note that parent elements of specified elements/attributes are returned as well.</w:t>
            </w:r>
          </w:p>
          <w:p w:rsidR="00000000" w:rsidRDefault="00FA6BC9">
            <w:pPr>
              <w:pStyle w:val="ListParagraph"/>
              <w:numPr>
                <w:ilvl w:val="0"/>
                <w:numId w:val="40"/>
              </w:numPr>
              <w:ind w:left="626"/>
              <w:pPrChange w:id="799" w:author="Richard Halter" w:date="2010-08-16T14:25:00Z">
                <w:pPr>
                  <w:pStyle w:val="ListParagraph"/>
                  <w:numPr>
                    <w:numId w:val="46"/>
                  </w:numPr>
                  <w:tabs>
                    <w:tab w:val="num" w:pos="360"/>
                    <w:tab w:val="num" w:pos="720"/>
                  </w:tabs>
                  <w:ind w:hanging="720"/>
                </w:pPr>
              </w:pPrChange>
            </w:pPr>
            <w:del w:id="800" w:author="Richard Halter" w:date="2010-08-16T10:41:00Z">
              <w:r w:rsidDel="003F656E">
                <w:delText xml:space="preserve"> </w:delText>
              </w:r>
            </w:del>
            <w:r>
              <w:t xml:space="preserve">If your Agent would like to specify query matching conditions, include </w:t>
            </w:r>
            <w:r w:rsidR="004A4768">
              <w:fldChar w:fldCharType="begin"/>
            </w:r>
            <w:r w:rsidR="000C5E20">
              <w:instrText>HYPERLINK "http://specification.sifinfo.org/Implementation/2.4/Infrastructure.html" \l "SIF_ConditionGroup"</w:instrText>
            </w:r>
            <w:r w:rsidR="004A4768">
              <w:fldChar w:fldCharType="separate"/>
            </w:r>
            <w:r w:rsidRPr="003F656E">
              <w:rPr>
                <w:rStyle w:val="HTMLCode"/>
                <w:color w:val="005696"/>
              </w:rPr>
              <w:t>SIF_ConditionGroup</w:t>
            </w:r>
            <w:r w:rsidR="004A4768">
              <w:fldChar w:fldCharType="end"/>
            </w:r>
            <w:r>
              <w:t xml:space="preserve">. Alternately an example of an object allowed for use in query-by-example can be placed in </w:t>
            </w:r>
            <w:r>
              <w:rPr>
                <w:rStyle w:val="HTMLCode"/>
              </w:rPr>
              <w:t>SIF_Example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Send </w:t>
            </w:r>
            <w:r>
              <w:rPr>
                <w:rStyle w:val="HTMLCode"/>
              </w:rPr>
              <w:t>SIF_Message</w:t>
            </w:r>
            <w:r>
              <w:t xml:space="preserve"> to ZIS over appropriate transport. Go to step 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Include a </w:t>
            </w:r>
            <w:hyperlink r:id="rId166" w:anchor="SIF_ExtendedQuery" w:history="1">
              <w:r>
                <w:rPr>
                  <w:rStyle w:val="HTMLCode"/>
                  <w:color w:val="005696"/>
                </w:rPr>
                <w:t>SIF_ExtendedQuery</w:t>
              </w:r>
            </w:hyperlink>
            <w:r>
              <w:t xml:space="preserve">. If your Agent did not specify </w:t>
            </w:r>
            <w:r>
              <w:rPr>
                <w:rStyle w:val="HTMLCode"/>
              </w:rPr>
              <w:t>SIF_DestinationId</w:t>
            </w:r>
            <w:r>
              <w:t xml:space="preserve">, the </w:t>
            </w:r>
            <w:r>
              <w:rPr>
                <w:rStyle w:val="HTMLCode"/>
              </w:rPr>
              <w:t>SIF_Request</w:t>
            </w:r>
            <w:r>
              <w:t xml:space="preserve"> will be routed to the Provider for </w:t>
            </w:r>
            <w:r>
              <w:rPr>
                <w:rStyle w:val="HTMLCode"/>
              </w:rPr>
              <w:t>SIF_From/@ObjectName</w:t>
            </w:r>
            <w:r>
              <w:t xml:space="preserve">. If your Agent would like to override this routing mechanism, include </w:t>
            </w:r>
            <w:r>
              <w:rPr>
                <w:rStyle w:val="HTMLCode"/>
              </w:rPr>
              <w:t>SIF_DestinationProvider</w:t>
            </w:r>
            <w:r>
              <w:t xml:space="preserve"> set to the object name for which the ZIS will determine the Provider and route the </w:t>
            </w:r>
            <w:r>
              <w:lastRenderedPageBreak/>
              <w:t>request accordingly.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Receive </w:t>
            </w:r>
            <w:hyperlink r:id="rId167" w:anchor="SIF_Ack" w:history="1">
              <w:r>
                <w:rPr>
                  <w:rStyle w:val="HTMLCode"/>
                  <w:color w:val="005696"/>
                </w:rPr>
                <w:t>SIF_Ack</w:t>
              </w:r>
            </w:hyperlink>
            <w:r>
              <w:t xml:space="preserve"> in response. Is </w:t>
            </w:r>
            <w:hyperlink r:id="rId168"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no,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The request has been successfully received by the ZIS. It will be placed in the queue of the appropriate Responder as specified in </w:t>
            </w:r>
            <w:r>
              <w:rPr>
                <w:rStyle w:val="HTMLCode"/>
              </w:rPr>
              <w:t>SIF_Header/SIF_DestinationId</w:t>
            </w:r>
            <w:r>
              <w:t xml:space="preserve"> or determined by </w:t>
            </w:r>
            <w:r>
              <w:rPr>
                <w:rStyle w:val="HTMLCode"/>
              </w:rPr>
              <w:t>SIF_ExtendedQuery/SIF_From/@ObjectName</w:t>
            </w:r>
            <w:r>
              <w:t xml:space="preserve"> or </w:t>
            </w:r>
            <w:r>
              <w:rPr>
                <w:rStyle w:val="HTMLCode"/>
              </w:rPr>
              <w:t>SIF_ExtendedQuery/SIF_DestinationProvider</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69"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170" w:anchor="SIF_Error" w:history="1">
              <w:r>
                <w:rPr>
                  <w:rStyle w:val="HTMLCode"/>
                  <w:color w:val="005696"/>
                </w:rPr>
                <w:t>SIF_Error</w:t>
              </w:r>
            </w:hyperlink>
            <w:r>
              <w:t xml:space="preserve"> condition. See </w:t>
            </w:r>
            <w:hyperlink r:id="rId171"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bl>
    <w:p w:rsidR="00FA6BC9" w:rsidRDefault="00FA6BC9" w:rsidP="00FA6BC9">
      <w:r>
        <w:rPr>
          <w:rStyle w:val="Caption1"/>
        </w:rPr>
        <w:t>Table 4.1.1.9-1: SIF_Request Protocol</w:t>
      </w:r>
      <w:r>
        <w:t xml:space="preserve"> </w:t>
      </w:r>
      <w:bookmarkStart w:id="801" w:name="AgentMessagingSIF_Ping"/>
    </w:p>
    <w:p w:rsidR="00FA6BC9" w:rsidRDefault="00FA6BC9" w:rsidP="00FA6BC9">
      <w:pPr>
        <w:pStyle w:val="Heading4"/>
      </w:pPr>
      <w:r>
        <w:t>4.1.1.10 SIF_Ping</w:t>
      </w:r>
    </w:p>
    <w:p w:rsidR="00FA6BC9" w:rsidRDefault="00FA6BC9" w:rsidP="00FA6BC9">
      <w:pPr>
        <w:pStyle w:val="NormalWeb"/>
        <w:rPr>
          <w:ins w:id="802" w:author="Richard Halter" w:date="2010-08-16T11:03:00Z"/>
        </w:rPr>
      </w:pPr>
      <w:r>
        <w:t xml:space="preserve">An agent can "ping" the ZIS or check that it's online and/or "awake" by sending a </w:t>
      </w:r>
      <w:bookmarkEnd w:id="801"/>
      <w:r w:rsidR="004A4768">
        <w:fldChar w:fldCharType="begin"/>
      </w:r>
      <w:r>
        <w:instrText xml:space="preserve"> HYPERLINK "http://specification.sifinfo.org/Implementation/2.4/Infrastructure.html" \l "SIF_Ping" </w:instrText>
      </w:r>
      <w:r w:rsidR="004A4768">
        <w:fldChar w:fldCharType="separate"/>
      </w:r>
      <w:r>
        <w:rPr>
          <w:rStyle w:val="Hyperlink"/>
        </w:rPr>
        <w:t>SIF_Ping</w:t>
      </w:r>
      <w:r w:rsidR="004A4768">
        <w:fldChar w:fldCharType="end"/>
      </w:r>
      <w:r>
        <w:t xml:space="preserve"> message to the ZIS. If the agent receives a successful acknowledgement, the ZIS is awake; the ZIS may also reply that it is asleep. As a ZIS may be offline completely, Agents should be prepared to handle transport errors directly or wrapped in a </w:t>
      </w:r>
      <w:r>
        <w:rPr>
          <w:rStyle w:val="HTMLCode"/>
        </w:rPr>
        <w:t>SIF_Ack/SIF_Error</w:t>
      </w:r>
      <w:r>
        <w:t xml:space="preserve"> by underlying code. </w:t>
      </w:r>
    </w:p>
    <w:p w:rsidR="00AC230B" w:rsidRDefault="00AC230B" w:rsidP="00AC230B">
      <w:pPr>
        <w:pStyle w:val="NormalWeb"/>
        <w:keepNext/>
        <w:jc w:val="center"/>
        <w:rPr>
          <w:ins w:id="803" w:author="Richard Halter" w:date="2010-08-16T11:04:00Z"/>
        </w:rPr>
      </w:pPr>
      <w:ins w:id="804" w:author="Richard Halter" w:date="2010-08-16T11:03:00Z">
        <w:r>
          <w:object w:dxaOrig="6969" w:dyaOrig="7584">
            <v:shape id="_x0000_i1057" type="#_x0000_t75" style="width:349.1pt;height:379.25pt" o:ole="">
              <v:imagedata r:id="rId172" o:title=""/>
            </v:shape>
            <o:OLEObject Type="Embed" ProgID="Visio.Drawing.11" ShapeID="_x0000_i1057" DrawAspect="Content" ObjectID="_1344927573" r:id="rId173"/>
          </w:object>
        </w:r>
      </w:ins>
    </w:p>
    <w:p w:rsidR="00AC230B" w:rsidRDefault="00AC230B" w:rsidP="00AC230B">
      <w:pPr>
        <w:pStyle w:val="Caption"/>
        <w:jc w:val="center"/>
      </w:pPr>
      <w:ins w:id="805" w:author="Richard Halter" w:date="2010-08-16T11:04:00Z">
        <w:r>
          <w:t xml:space="preserve">Figure </w:t>
        </w:r>
        <w:r w:rsidR="004A4768">
          <w:fldChar w:fldCharType="begin"/>
        </w:r>
        <w:r>
          <w:instrText xml:space="preserve"> SEQ Figure \* ARABIC </w:instrText>
        </w:r>
      </w:ins>
      <w:r w:rsidR="004A4768">
        <w:fldChar w:fldCharType="separate"/>
      </w:r>
      <w:ins w:id="806" w:author="Richard Halter" w:date="2010-09-02T10:11:00Z">
        <w:r w:rsidR="00C42E3C">
          <w:rPr>
            <w:noProof/>
          </w:rPr>
          <w:t>33</w:t>
        </w:r>
      </w:ins>
      <w:ins w:id="807" w:author="Richard Halter" w:date="2010-08-16T11:04:00Z">
        <w:r w:rsidR="004A4768">
          <w:fldChar w:fldCharType="end"/>
        </w:r>
        <w:r>
          <w:t>: SIF_Ping</w:t>
        </w:r>
      </w:ins>
    </w:p>
    <w:tbl>
      <w:tblPr>
        <w:tblW w:w="0" w:type="auto"/>
        <w:tblCellMar>
          <w:top w:w="15" w:type="dxa"/>
          <w:left w:w="15" w:type="dxa"/>
          <w:bottom w:w="15" w:type="dxa"/>
          <w:right w:w="15" w:type="dxa"/>
        </w:tblCellMar>
        <w:tblLook w:val="04A0"/>
      </w:tblPr>
      <w:tblGrid>
        <w:gridCol w:w="544"/>
        <w:gridCol w:w="6242"/>
        <w:gridCol w:w="194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08" w:name="Table411101SIF_Ping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08"/>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SIF_SystemControl</w:t>
            </w:r>
            <w:r w:rsidR="004A4768">
              <w:fldChar w:fldCharType="end"/>
            </w:r>
            <w:r>
              <w:t xml:space="preserve"> message with </w:t>
            </w:r>
            <w:hyperlink r:id="rId174" w:anchor="SIF_Header" w:history="1">
              <w:r>
                <w:rPr>
                  <w:rStyle w:val="HTMLCode"/>
                  <w:color w:val="005696"/>
                </w:rPr>
                <w:t>SIF_Header</w:t>
              </w:r>
            </w:hyperlink>
            <w:r>
              <w:t xml:space="preserve"> containing a new </w:t>
            </w:r>
            <w:del w:id="809" w:author="Richard Halter" w:date="2010-08-11T15:54:00Z">
              <w:r w:rsidDel="00EF6251">
                <w:delText>GUID</w:delText>
              </w:r>
            </w:del>
            <w:ins w:id="810"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175" w:anchor="SIF_Ping" w:history="1">
              <w:r>
                <w:rPr>
                  <w:rStyle w:val="HTMLCode"/>
                  <w:color w:val="005696"/>
                </w:rPr>
                <w:t>SIF_Ping</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76" w:anchor="SIF_Ack" w:history="1">
              <w:r>
                <w:rPr>
                  <w:rStyle w:val="HTMLCode"/>
                  <w:color w:val="005696"/>
                </w:rPr>
                <w:t>SIF_Ack</w:t>
              </w:r>
            </w:hyperlink>
            <w:r>
              <w:t xml:space="preserve"> in response. Is </w:t>
            </w:r>
            <w:hyperlink r:id="rId177"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ZIS is awake.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w:t>
            </w:r>
            <w:r>
              <w:lastRenderedPageBreak/>
              <w:t>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8</w:t>
            </w:r>
            <w:r>
              <w:t xml:space="preserve"> (ZIS is asleep)?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ZIS is asleep.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78" w:anchor="InfrastructureStatusCodeType" w:history="1">
              <w:r>
                <w:rPr>
                  <w:rStyle w:val="HTMLCode"/>
                  <w:color w:val="005696"/>
                </w:rPr>
                <w:t>SIF_Status/SIF_Code</w:t>
              </w:r>
            </w:hyperlink>
            <w:r>
              <w:t xml:space="preserve"> of </w:t>
            </w:r>
            <w:r>
              <w:rPr>
                <w:rStyle w:val="HTMLCode"/>
              </w:rPr>
              <w:t>7</w:t>
            </w:r>
            <w:r>
              <w:t xml:space="preserve"> (your Agent sent a duplicate </w:t>
            </w:r>
            <w:r>
              <w:rPr>
                <w:rStyle w:val="HTMLCode"/>
              </w:rPr>
              <w:t>SIF_MsgId</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79" w:anchor="SIF_Error" w:history="1">
              <w:r>
                <w:rPr>
                  <w:rStyle w:val="HTMLCode"/>
                  <w:color w:val="005696"/>
                </w:rPr>
                <w:t>SIF_Error</w:t>
              </w:r>
            </w:hyperlink>
            <w:r>
              <w:t xml:space="preserve"> condition. See </w:t>
            </w:r>
            <w:hyperlink r:id="rId180"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4.1.1.10-1: SIF_Ping Protocol</w:t>
      </w:r>
      <w:r>
        <w:t xml:space="preserve"> </w:t>
      </w:r>
      <w:bookmarkStart w:id="811" w:name="AgentMessagingSIF_Sleep"/>
    </w:p>
    <w:p w:rsidR="00FA6BC9" w:rsidRDefault="00FA6BC9" w:rsidP="00FA6BC9">
      <w:pPr>
        <w:pStyle w:val="Heading4"/>
      </w:pPr>
      <w:r>
        <w:t>4.1.1.11 SIF_Sleep</w:t>
      </w:r>
    </w:p>
    <w:p w:rsidR="00FB0AE4" w:rsidRDefault="00FA6BC9" w:rsidP="00FA6BC9">
      <w:pPr>
        <w:pStyle w:val="NormalWeb"/>
        <w:rPr>
          <w:ins w:id="812" w:author="Richard Halter" w:date="2010-08-16T13:48:00Z"/>
        </w:rPr>
      </w:pPr>
      <w:r>
        <w:t xml:space="preserve">A Push-mode Agent can send a </w:t>
      </w:r>
      <w:bookmarkEnd w:id="811"/>
      <w:r w:rsidR="004A4768">
        <w:fldChar w:fldCharType="begin"/>
      </w:r>
      <w:r>
        <w:instrText xml:space="preserve"> HYPERLINK "http://specification.sifinfo.org/Implementation/2.4/Infrastructure.html" \l "SIF_Sleep" </w:instrText>
      </w:r>
      <w:r w:rsidR="004A4768">
        <w:fldChar w:fldCharType="separate"/>
      </w:r>
      <w:r>
        <w:rPr>
          <w:rStyle w:val="Hyperlink"/>
        </w:rPr>
        <w:t>SIF_Sleep</w:t>
      </w:r>
      <w:r w:rsidR="004A4768">
        <w:fldChar w:fldCharType="end"/>
      </w:r>
      <w:r>
        <w:t xml:space="preserve"> message to the ZIS to change its state to "asleep," indicating that the ZIS should not send the Agent messages until it "wakes up"</w:t>
      </w:r>
      <w:ins w:id="813" w:author="Richard Halter" w:date="2010-08-16T13:47:00Z">
        <w:r w:rsidR="00FB0AE4">
          <w:t>.  To wake up the</w:t>
        </w:r>
      </w:ins>
      <w:ins w:id="814" w:author="Richard Halter" w:date="2010-08-16T13:48:00Z">
        <w:r w:rsidR="00FB0AE4">
          <w:t xml:space="preserve"> push-mode</w:t>
        </w:r>
      </w:ins>
      <w:ins w:id="815" w:author="Richard Halter" w:date="2010-08-16T13:47:00Z">
        <w:r w:rsidR="00FB0AE4">
          <w:t xml:space="preserve"> Agent can </w:t>
        </w:r>
      </w:ins>
      <w:del w:id="816" w:author="Richard Halter" w:date="2010-08-16T13:48:00Z">
        <w:r w:rsidDel="00FB0AE4">
          <w:delText xml:space="preserve"> by </w:delText>
        </w:r>
      </w:del>
      <w:ins w:id="817" w:author="Richard Halter" w:date="2010-08-16T13:48:00Z">
        <w:r w:rsidR="00FB0AE4">
          <w:t xml:space="preserve">either </w:t>
        </w:r>
      </w:ins>
      <w:r>
        <w:t>send</w:t>
      </w:r>
      <w:del w:id="818" w:author="Richard Halter" w:date="2010-08-16T13:48:00Z">
        <w:r w:rsidDel="00FB0AE4">
          <w:delText>ing</w:delText>
        </w:r>
      </w:del>
      <w:r>
        <w:t xml:space="preserve"> a </w:t>
      </w:r>
      <w:r>
        <w:rPr>
          <w:rStyle w:val="HTMLCode"/>
        </w:rPr>
        <w:t>SIF_Wakeup</w:t>
      </w:r>
      <w:r>
        <w:t xml:space="preserve"> message or re-register</w:t>
      </w:r>
      <w:del w:id="819" w:author="Richard Halter" w:date="2010-08-16T13:48:00Z">
        <w:r w:rsidDel="00FB0AE4">
          <w:delText>ing</w:delText>
        </w:r>
      </w:del>
      <w:r>
        <w:t xml:space="preserve"> with </w:t>
      </w:r>
      <w:r>
        <w:rPr>
          <w:rStyle w:val="HTMLCode"/>
        </w:rPr>
        <w:t>SIF_Register</w:t>
      </w:r>
      <w:r>
        <w:t xml:space="preserve">. </w:t>
      </w:r>
    </w:p>
    <w:p w:rsidR="00FA6BC9" w:rsidRDefault="00FA6BC9" w:rsidP="00FA6BC9">
      <w:pPr>
        <w:pStyle w:val="NormalWeb"/>
        <w:rPr>
          <w:ins w:id="820" w:author="Richard Halter" w:date="2010-08-16T13:54:00Z"/>
        </w:rPr>
      </w:pPr>
      <w:r>
        <w:t xml:space="preserve">A Pull-mode Agent can also changes it state to "sleeping," but this has no effect other than indicating to other Agents via </w:t>
      </w:r>
      <w:r>
        <w:rPr>
          <w:rStyle w:val="HTMLCode"/>
        </w:rPr>
        <w:t>SIF_ZoneStatus</w:t>
      </w:r>
      <w:r>
        <w:t xml:space="preserve"> that it is "sleeping" and not processing messages in its queue. Sending a </w:t>
      </w:r>
      <w:r>
        <w:rPr>
          <w:rStyle w:val="HTMLCode"/>
        </w:rPr>
        <w:t>SIF_Wakeup</w:t>
      </w:r>
      <w:r>
        <w:t xml:space="preserve"> or </w:t>
      </w:r>
      <w:r>
        <w:rPr>
          <w:rStyle w:val="HTMLCode"/>
        </w:rPr>
        <w:t>SIF_GetMessage</w:t>
      </w:r>
      <w:r>
        <w:t xml:space="preserve"> will indicate that the </w:t>
      </w:r>
      <w:ins w:id="821" w:author="Richard Halter" w:date="2010-08-16T13:49:00Z">
        <w:r w:rsidR="00FB0AE4">
          <w:t xml:space="preserve">pull-mode </w:t>
        </w:r>
      </w:ins>
      <w:r>
        <w:t xml:space="preserve">Agent is "awake," as will re-registering with </w:t>
      </w:r>
      <w:r>
        <w:rPr>
          <w:rStyle w:val="HTMLCode"/>
        </w:rPr>
        <w:t>SIF_Register</w:t>
      </w:r>
      <w:r>
        <w:t>.</w:t>
      </w:r>
    </w:p>
    <w:p w:rsidR="00FB0AE4" w:rsidRDefault="00FB0AE4" w:rsidP="00FB0AE4">
      <w:pPr>
        <w:pStyle w:val="NormalWeb"/>
        <w:keepNext/>
        <w:jc w:val="center"/>
        <w:rPr>
          <w:ins w:id="822" w:author="Richard Halter" w:date="2010-08-16T13:54:00Z"/>
        </w:rPr>
      </w:pPr>
      <w:ins w:id="823" w:author="Richard Halter" w:date="2010-08-16T13:54:00Z">
        <w:r>
          <w:object w:dxaOrig="6776" w:dyaOrig="7584">
            <v:shape id="_x0000_i1058" type="#_x0000_t75" style="width:339.05pt;height:379.25pt" o:ole="">
              <v:imagedata r:id="rId181" o:title=""/>
            </v:shape>
            <o:OLEObject Type="Embed" ProgID="Visio.Drawing.11" ShapeID="_x0000_i1058" DrawAspect="Content" ObjectID="_1344927574" r:id="rId182"/>
          </w:object>
        </w:r>
      </w:ins>
    </w:p>
    <w:p w:rsidR="00FB0AE4" w:rsidRDefault="00FB0AE4" w:rsidP="00FB0AE4">
      <w:pPr>
        <w:pStyle w:val="Caption"/>
        <w:jc w:val="center"/>
      </w:pPr>
      <w:ins w:id="824" w:author="Richard Halter" w:date="2010-08-16T13:54:00Z">
        <w:r>
          <w:t xml:space="preserve">Figure </w:t>
        </w:r>
        <w:r w:rsidR="004A4768">
          <w:fldChar w:fldCharType="begin"/>
        </w:r>
        <w:r>
          <w:instrText xml:space="preserve"> SEQ Figure \* ARABIC </w:instrText>
        </w:r>
      </w:ins>
      <w:r w:rsidR="004A4768">
        <w:fldChar w:fldCharType="separate"/>
      </w:r>
      <w:ins w:id="825" w:author="Richard Halter" w:date="2010-09-02T10:11:00Z">
        <w:r w:rsidR="00C42E3C">
          <w:rPr>
            <w:noProof/>
          </w:rPr>
          <w:t>34</w:t>
        </w:r>
      </w:ins>
      <w:ins w:id="826" w:author="Richard Halter" w:date="2010-08-16T13:54:00Z">
        <w:r w:rsidR="004A4768">
          <w:fldChar w:fldCharType="end"/>
        </w:r>
        <w:r>
          <w:t>: SIF_Sleep</w:t>
        </w:r>
      </w:ins>
    </w:p>
    <w:tbl>
      <w:tblPr>
        <w:tblW w:w="0" w:type="auto"/>
        <w:tblCellMar>
          <w:top w:w="15" w:type="dxa"/>
          <w:left w:w="15" w:type="dxa"/>
          <w:bottom w:w="15" w:type="dxa"/>
          <w:right w:w="15" w:type="dxa"/>
        </w:tblCellMar>
        <w:tblLook w:val="04A0"/>
      </w:tblPr>
      <w:tblGrid>
        <w:gridCol w:w="544"/>
        <w:gridCol w:w="6392"/>
        <w:gridCol w:w="179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27" w:name="Table411111SIF_Sleep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27"/>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183" w:anchor="SIF_Header" w:history="1">
              <w:r>
                <w:rPr>
                  <w:rStyle w:val="HTMLCode"/>
                  <w:color w:val="005696"/>
                </w:rPr>
                <w:t>SIF_Header</w:t>
              </w:r>
            </w:hyperlink>
            <w:r>
              <w:t xml:space="preserve"> containing a new </w:t>
            </w:r>
            <w:del w:id="828" w:author="Richard Halter" w:date="2010-08-11T15:54:00Z">
              <w:r w:rsidDel="00EF6251">
                <w:delText>GUID</w:delText>
              </w:r>
            </w:del>
            <w:ins w:id="829"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184" w:anchor="SIF_Sleep" w:history="1">
              <w:r>
                <w:rPr>
                  <w:rStyle w:val="HTMLCode"/>
                  <w:color w:val="005696"/>
                </w:rPr>
                <w:t>SIF_Sleep</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85" w:anchor="SIF_Ack" w:history="1">
              <w:r>
                <w:rPr>
                  <w:rStyle w:val="HTMLCode"/>
                  <w:color w:val="005696"/>
                </w:rPr>
                <w:t>SIF_Ack</w:t>
              </w:r>
            </w:hyperlink>
            <w:r>
              <w:t xml:space="preserve"> in response. Is </w:t>
            </w:r>
            <w:hyperlink r:id="rId186"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Agent's state has been set to "asleep" in the ZIS. This is </w:t>
            </w:r>
            <w:r>
              <w:lastRenderedPageBreak/>
              <w:t xml:space="preserve">reflected to other Agents in </w:t>
            </w:r>
            <w:r>
              <w:rPr>
                <w:rStyle w:val="HTMLCode"/>
              </w:rPr>
              <w:t>SIF_ZoneStatus</w:t>
            </w:r>
            <w:r>
              <w:t xml:space="preserve"> and if your Agent is a Push-mode Agent, the ZIS will stop delivering messages to your Agent. To "wake up," send a </w:t>
            </w:r>
            <w:r>
              <w:rPr>
                <w:rStyle w:val="HTMLCode"/>
              </w:rPr>
              <w:t>SIF_Wakeup</w:t>
            </w:r>
            <w:r>
              <w:t xml:space="preserve"> message, or re-register with </w:t>
            </w:r>
            <w:r>
              <w:rPr>
                <w:rStyle w:val="HTMLCode"/>
              </w:rPr>
              <w:t>SIF_Register</w:t>
            </w:r>
            <w:r>
              <w:t xml:space="preserve">. Pull-mode Agents may also send </w:t>
            </w:r>
            <w:r>
              <w:rPr>
                <w:rStyle w:val="HTMLCode"/>
              </w:rPr>
              <w:t>SIF_GetMessage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Messaging </w:t>
            </w:r>
            <w:r>
              <w:lastRenderedPageBreak/>
              <w:t>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87" w:anchor="InfrastructureStatusCodeType" w:history="1">
              <w:r>
                <w:rPr>
                  <w:rStyle w:val="HTMLCode"/>
                  <w:color w:val="005696"/>
                </w:rPr>
                <w:t>SIF_Status/SIF_Code</w:t>
              </w:r>
            </w:hyperlink>
            <w:r>
              <w:t xml:space="preserve"> of </w:t>
            </w:r>
            <w:r>
              <w:rPr>
                <w:rStyle w:val="HTMLCode"/>
              </w:rPr>
              <w:t>8</w:t>
            </w:r>
            <w:r>
              <w:t xml:space="preserve"> (</w:t>
            </w:r>
            <w:commentRangeStart w:id="830"/>
            <w:r>
              <w:t>ZIS</w:t>
            </w:r>
            <w:commentRangeEnd w:id="830"/>
            <w:r w:rsidR="00FB0AE4">
              <w:rPr>
                <w:rStyle w:val="CommentReference"/>
              </w:rPr>
              <w:commentReference w:id="830"/>
            </w:r>
            <w:r>
              <w:t xml:space="preserve">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88" w:anchor="SIF_Error" w:history="1">
              <w:r>
                <w:rPr>
                  <w:rStyle w:val="HTMLCode"/>
                  <w:color w:val="005696"/>
                </w:rPr>
                <w:t>SIF_Error</w:t>
              </w:r>
            </w:hyperlink>
            <w:r>
              <w:t xml:space="preserve"> condition. See </w:t>
            </w:r>
            <w:hyperlink r:id="rId18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4.1.1.11-1: SIF_Sleep Protocol</w:t>
      </w:r>
      <w:r>
        <w:t xml:space="preserve"> </w:t>
      </w:r>
      <w:bookmarkStart w:id="831" w:name="AgentMessagingSIF_Wakeup"/>
    </w:p>
    <w:p w:rsidR="00FA6BC9" w:rsidRDefault="00FA6BC9" w:rsidP="00FA6BC9">
      <w:pPr>
        <w:pStyle w:val="Heading4"/>
      </w:pPr>
      <w:r>
        <w:t>4.1.1.12 SIF_Wakeup</w:t>
      </w:r>
    </w:p>
    <w:p w:rsidR="00FA6BC9" w:rsidRDefault="00FA6BC9" w:rsidP="00FA6BC9">
      <w:pPr>
        <w:pStyle w:val="NormalWeb"/>
        <w:rPr>
          <w:ins w:id="832" w:author="Richard Halter" w:date="2010-08-16T14:04:00Z"/>
        </w:rPr>
      </w:pPr>
      <w:r>
        <w:t xml:space="preserve">An Agent can send a </w:t>
      </w:r>
      <w:bookmarkEnd w:id="831"/>
      <w:r w:rsidR="004A4768">
        <w:fldChar w:fldCharType="begin"/>
      </w:r>
      <w:r>
        <w:instrText xml:space="preserve"> HYPERLINK "http://specification.sifinfo.org/Implementation/2.4/Infrastructure.html" \l "SIF_Wakeup" </w:instrText>
      </w:r>
      <w:r w:rsidR="004A4768">
        <w:fldChar w:fldCharType="separate"/>
      </w:r>
      <w:r>
        <w:rPr>
          <w:rStyle w:val="HTMLCode"/>
          <w:color w:val="005696"/>
        </w:rPr>
        <w:t>SIF_Wakeup</w:t>
      </w:r>
      <w:r w:rsidR="004A4768">
        <w:fldChar w:fldCharType="end"/>
      </w:r>
      <w:r>
        <w:t xml:space="preserve"> message to the ZIS to change </w:t>
      </w:r>
      <w:del w:id="833" w:author="Richard Halter" w:date="2010-08-16T13:58:00Z">
        <w:r w:rsidDel="00FB0AE4">
          <w:delText xml:space="preserve">its </w:delText>
        </w:r>
      </w:del>
      <w:ins w:id="834" w:author="Richard Halter" w:date="2010-08-16T13:58:00Z">
        <w:r w:rsidR="00FB0AE4">
          <w:t xml:space="preserve">the Agent’s </w:t>
        </w:r>
      </w:ins>
      <w:r>
        <w:t xml:space="preserve">state to "awake," whether sleeping or not; this state is available to other Agents via </w:t>
      </w:r>
      <w:hyperlink r:id="rId190" w:anchor="SIF_ZoneStatus" w:history="1">
        <w:r>
          <w:rPr>
            <w:rStyle w:val="HTMLCode"/>
            <w:color w:val="005696"/>
          </w:rPr>
          <w:t>SIF_ZoneStatus</w:t>
        </w:r>
      </w:hyperlink>
      <w:r>
        <w:t>. Upon success, the ZIS may begin delivering messages to a Push-mode Agent again, if previously sleeping.</w:t>
      </w:r>
    </w:p>
    <w:p w:rsidR="00A36B78" w:rsidRDefault="00A36B78" w:rsidP="00A36B78">
      <w:pPr>
        <w:pStyle w:val="NormalWeb"/>
        <w:keepNext/>
        <w:jc w:val="center"/>
        <w:rPr>
          <w:ins w:id="835" w:author="Richard Halter" w:date="2010-08-16T14:04:00Z"/>
        </w:rPr>
      </w:pPr>
      <w:ins w:id="836" w:author="Richard Halter" w:date="2010-08-16T14:04:00Z">
        <w:r>
          <w:object w:dxaOrig="6776" w:dyaOrig="7584">
            <v:shape id="_x0000_i1059" type="#_x0000_t75" style="width:339.05pt;height:379.25pt" o:ole="">
              <v:imagedata r:id="rId191" o:title=""/>
            </v:shape>
            <o:OLEObject Type="Embed" ProgID="Visio.Drawing.11" ShapeID="_x0000_i1059" DrawAspect="Content" ObjectID="_1344927575" r:id="rId192"/>
          </w:object>
        </w:r>
      </w:ins>
    </w:p>
    <w:p w:rsidR="00A36B78" w:rsidRDefault="00A36B78" w:rsidP="00A36B78">
      <w:pPr>
        <w:pStyle w:val="Caption"/>
        <w:jc w:val="center"/>
      </w:pPr>
      <w:ins w:id="837" w:author="Richard Halter" w:date="2010-08-16T14:04:00Z">
        <w:r>
          <w:t xml:space="preserve">Figure </w:t>
        </w:r>
        <w:r w:rsidR="004A4768">
          <w:fldChar w:fldCharType="begin"/>
        </w:r>
        <w:r>
          <w:instrText xml:space="preserve"> SEQ Figure \* ARABIC </w:instrText>
        </w:r>
      </w:ins>
      <w:r w:rsidR="004A4768">
        <w:fldChar w:fldCharType="separate"/>
      </w:r>
      <w:ins w:id="838" w:author="Richard Halter" w:date="2010-09-02T10:11:00Z">
        <w:r w:rsidR="00C42E3C">
          <w:rPr>
            <w:noProof/>
          </w:rPr>
          <w:t>35</w:t>
        </w:r>
      </w:ins>
      <w:ins w:id="839" w:author="Richard Halter" w:date="2010-08-16T14:04:00Z">
        <w:r w:rsidR="004A4768">
          <w:fldChar w:fldCharType="end"/>
        </w:r>
        <w:r>
          <w:t>: SIF_Wakeup</w:t>
        </w:r>
      </w:ins>
    </w:p>
    <w:tbl>
      <w:tblPr>
        <w:tblW w:w="0" w:type="auto"/>
        <w:tblCellMar>
          <w:top w:w="15" w:type="dxa"/>
          <w:left w:w="15" w:type="dxa"/>
          <w:bottom w:w="15" w:type="dxa"/>
          <w:right w:w="15" w:type="dxa"/>
        </w:tblCellMar>
        <w:tblLook w:val="04A0"/>
      </w:tblPr>
      <w:tblGrid>
        <w:gridCol w:w="544"/>
        <w:gridCol w:w="6370"/>
        <w:gridCol w:w="1816"/>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40" w:name="Table411121SIF_Wakeup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4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193" w:anchor="SIF_Header" w:history="1">
              <w:r>
                <w:rPr>
                  <w:rStyle w:val="HTMLCode"/>
                  <w:color w:val="005696"/>
                </w:rPr>
                <w:t>SIF_Header</w:t>
              </w:r>
            </w:hyperlink>
            <w:r>
              <w:t xml:space="preserve"> containing a new </w:t>
            </w:r>
            <w:del w:id="841" w:author="Richard Halter" w:date="2010-08-11T15:54:00Z">
              <w:r w:rsidDel="00EF6251">
                <w:delText>GUID</w:delText>
              </w:r>
            </w:del>
            <w:ins w:id="842"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194" w:anchor="SIF_Wakeup" w:history="1">
              <w:r>
                <w:rPr>
                  <w:rStyle w:val="HTMLCode"/>
                  <w:color w:val="005696"/>
                </w:rPr>
                <w:t>SIF_Wakeup</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195" w:anchor="SIF_Ack" w:history="1">
              <w:r>
                <w:rPr>
                  <w:rStyle w:val="HTMLCode"/>
                  <w:color w:val="005696"/>
                </w:rPr>
                <w:t>SIF_Ack</w:t>
              </w:r>
            </w:hyperlink>
            <w:r>
              <w:t xml:space="preserve"> in response. Is </w:t>
            </w:r>
            <w:hyperlink r:id="rId196"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Your Agent's state has been set to "awake" in the ZIS. This is </w:t>
            </w:r>
            <w:r>
              <w:lastRenderedPageBreak/>
              <w:t xml:space="preserve">reflected to other Agents in </w:t>
            </w:r>
            <w:r>
              <w:rPr>
                <w:rStyle w:val="HTMLCode"/>
              </w:rPr>
              <w:t>SIF_ZoneStatus</w:t>
            </w:r>
            <w:r>
              <w:t xml:space="preserve"> and if your Agent is a Push-mode Agent and it was previously asleep, the ZIS will resume delivering messages to your Agent.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Messaging </w:t>
            </w:r>
            <w:r>
              <w:lastRenderedPageBreak/>
              <w:t>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97"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198" w:anchor="SIF_Error" w:history="1">
              <w:r>
                <w:rPr>
                  <w:rStyle w:val="HTMLCode"/>
                  <w:color w:val="005696"/>
                </w:rPr>
                <w:t>SIF_Error</w:t>
              </w:r>
            </w:hyperlink>
            <w:r>
              <w:t xml:space="preserve"> condition. See </w:t>
            </w:r>
            <w:hyperlink r:id="rId19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4.1.1.12-1: SIF_Wakeup Protocol</w:t>
      </w:r>
      <w:r>
        <w:t xml:space="preserve"> </w:t>
      </w:r>
      <w:bookmarkStart w:id="843" w:name="AgentMessagingSIF_GetZoneStatus"/>
    </w:p>
    <w:p w:rsidR="00FA6BC9" w:rsidRDefault="00FA6BC9" w:rsidP="00FA6BC9">
      <w:pPr>
        <w:pStyle w:val="Heading4"/>
      </w:pPr>
      <w:r>
        <w:t>4.1.1.13 SIF_GetZoneStatus</w:t>
      </w:r>
    </w:p>
    <w:p w:rsidR="00FA6BC9" w:rsidRDefault="00FA6BC9" w:rsidP="00FA6BC9">
      <w:pPr>
        <w:pStyle w:val="NormalWeb"/>
        <w:rPr>
          <w:ins w:id="844" w:author="Richard Halter" w:date="2010-08-16T14:19:00Z"/>
        </w:rPr>
      </w:pPr>
      <w:r>
        <w:t>To retrieve the current status of the Zone (</w:t>
      </w:r>
      <w:bookmarkEnd w:id="843"/>
      <w:r w:rsidR="004A4768">
        <w:fldChar w:fldCharType="begin"/>
      </w:r>
      <w:r>
        <w:instrText xml:space="preserve"> HYPERLINK "http://specification.sifinfo.org/Implementation/2.4/Infrastructure.html" \l "SIF_ZoneStatus" </w:instrText>
      </w:r>
      <w:r w:rsidR="004A4768">
        <w:fldChar w:fldCharType="separate"/>
      </w:r>
      <w:r>
        <w:rPr>
          <w:rStyle w:val="HTMLCode"/>
          <w:color w:val="005696"/>
        </w:rPr>
        <w:t>SIF_ZoneStatus</w:t>
      </w:r>
      <w:r w:rsidR="004A4768">
        <w:fldChar w:fldCharType="end"/>
      </w:r>
      <w:r>
        <w:t xml:space="preserve">), send a </w:t>
      </w:r>
      <w:hyperlink r:id="rId200" w:anchor="SIF_GetZoneStatus" w:history="1">
        <w:r>
          <w:rPr>
            <w:rStyle w:val="HTMLCode"/>
            <w:color w:val="005696"/>
          </w:rPr>
          <w:t>SIF_GetZoneStatus</w:t>
        </w:r>
      </w:hyperlink>
      <w:r>
        <w:t xml:space="preserve"> message to the ZIS.</w:t>
      </w:r>
    </w:p>
    <w:p w:rsidR="00D10D07" w:rsidRDefault="00D10D07" w:rsidP="00D10D07">
      <w:pPr>
        <w:pStyle w:val="NormalWeb"/>
        <w:keepNext/>
        <w:jc w:val="center"/>
        <w:rPr>
          <w:ins w:id="845" w:author="Richard Halter" w:date="2010-08-16T14:19:00Z"/>
        </w:rPr>
      </w:pPr>
      <w:ins w:id="846" w:author="Richard Halter" w:date="2010-08-16T14:19:00Z">
        <w:r>
          <w:object w:dxaOrig="6854" w:dyaOrig="7584">
            <v:shape id="_x0000_i1060" type="#_x0000_t75" style="width:342.4pt;height:379.25pt" o:ole="">
              <v:imagedata r:id="rId201" o:title=""/>
            </v:shape>
            <o:OLEObject Type="Embed" ProgID="Visio.Drawing.11" ShapeID="_x0000_i1060" DrawAspect="Content" ObjectID="_1344927576" r:id="rId202"/>
          </w:object>
        </w:r>
      </w:ins>
    </w:p>
    <w:p w:rsidR="00D10D07" w:rsidRDefault="00D10D07" w:rsidP="00D10D07">
      <w:pPr>
        <w:pStyle w:val="Caption"/>
        <w:jc w:val="center"/>
      </w:pPr>
      <w:ins w:id="847" w:author="Richard Halter" w:date="2010-08-16T14:19:00Z">
        <w:r>
          <w:t xml:space="preserve">Figure </w:t>
        </w:r>
        <w:r w:rsidR="004A4768">
          <w:fldChar w:fldCharType="begin"/>
        </w:r>
        <w:r>
          <w:instrText xml:space="preserve"> SEQ Figure \* ARABIC </w:instrText>
        </w:r>
      </w:ins>
      <w:r w:rsidR="004A4768">
        <w:fldChar w:fldCharType="separate"/>
      </w:r>
      <w:ins w:id="848" w:author="Richard Halter" w:date="2010-09-02T10:11:00Z">
        <w:r w:rsidR="00C42E3C">
          <w:rPr>
            <w:noProof/>
          </w:rPr>
          <w:t>36</w:t>
        </w:r>
      </w:ins>
      <w:ins w:id="849" w:author="Richard Halter" w:date="2010-08-16T14:19:00Z">
        <w:r w:rsidR="004A4768">
          <w:fldChar w:fldCharType="end"/>
        </w:r>
        <w:r>
          <w:t>: SIF_GetZoneStatus</w:t>
        </w:r>
      </w:ins>
    </w:p>
    <w:tbl>
      <w:tblPr>
        <w:tblW w:w="0" w:type="auto"/>
        <w:tblCellMar>
          <w:top w:w="15" w:type="dxa"/>
          <w:left w:w="15" w:type="dxa"/>
          <w:bottom w:w="15" w:type="dxa"/>
          <w:right w:w="15" w:type="dxa"/>
        </w:tblCellMar>
        <w:tblLook w:val="04A0"/>
      </w:tblPr>
      <w:tblGrid>
        <w:gridCol w:w="544"/>
        <w:gridCol w:w="6381"/>
        <w:gridCol w:w="180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50" w:name="Table411131SIF_GetZoneStatus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5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203" w:anchor="SIF_Header" w:history="1">
              <w:r>
                <w:rPr>
                  <w:rStyle w:val="HTMLCode"/>
                  <w:color w:val="005696"/>
                </w:rPr>
                <w:t>SIF_Header</w:t>
              </w:r>
            </w:hyperlink>
            <w:r>
              <w:t xml:space="preserve"> containing a new </w:t>
            </w:r>
            <w:del w:id="851" w:author="Richard Halter" w:date="2010-08-11T15:54:00Z">
              <w:r w:rsidDel="00EF6251">
                <w:delText>GUID</w:delText>
              </w:r>
            </w:del>
            <w:ins w:id="852"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204" w:anchor="SIF_GetZoneStatus" w:history="1">
              <w:r>
                <w:rPr>
                  <w:rStyle w:val="HTMLCode"/>
                  <w:color w:val="005696"/>
                </w:rPr>
                <w:t>SIF_GetZoneStatus</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05" w:anchor="SIF_Ack" w:history="1">
              <w:r>
                <w:rPr>
                  <w:rStyle w:val="HTMLCode"/>
                  <w:color w:val="005696"/>
                </w:rPr>
                <w:t>SIF_Ack</w:t>
              </w:r>
            </w:hyperlink>
            <w:r>
              <w:t xml:space="preserve"> in response. Is </w:t>
            </w:r>
            <w:hyperlink r:id="rId206"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SIF_Status/SIF_Data</w:t>
            </w:r>
            <w:r>
              <w:t xml:space="preserve"> contains the current status of the Zone in </w:t>
            </w:r>
            <w:r>
              <w:rPr>
                <w:rStyle w:val="HTMLCode"/>
              </w:rPr>
              <w:t>SIF_ZoneStatus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07"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08" w:anchor="SIF_Error" w:history="1">
              <w:r>
                <w:rPr>
                  <w:rStyle w:val="HTMLCode"/>
                  <w:color w:val="005696"/>
                </w:rPr>
                <w:t>SIF_Error</w:t>
              </w:r>
            </w:hyperlink>
            <w:r>
              <w:t xml:space="preserve"> condition. See </w:t>
            </w:r>
            <w:hyperlink r:id="rId20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4.1.1.13-1: SIF_GetZoneStatus Protocol</w:t>
      </w:r>
      <w:r>
        <w:t xml:space="preserve"> </w:t>
      </w:r>
      <w:bookmarkStart w:id="853" w:name="AgentMessagingSIF_GetAgentACL"/>
    </w:p>
    <w:p w:rsidR="00FA6BC9" w:rsidRDefault="00FA6BC9" w:rsidP="00FA6BC9">
      <w:pPr>
        <w:pStyle w:val="Heading4"/>
      </w:pPr>
      <w:r>
        <w:t>4.1.1.14 SIF_GetAgentACL</w:t>
      </w:r>
    </w:p>
    <w:p w:rsidR="00FA6BC9" w:rsidRDefault="00FA6BC9" w:rsidP="00FA6BC9">
      <w:pPr>
        <w:pStyle w:val="NormalWeb"/>
        <w:rPr>
          <w:ins w:id="854" w:author="Richard Halter" w:date="2010-08-16T14:24:00Z"/>
        </w:rPr>
      </w:pPr>
      <w:r>
        <w:t>To retrieve your Agent's current access control list settings from the ZIS (</w:t>
      </w:r>
      <w:bookmarkEnd w:id="853"/>
      <w:r w:rsidR="004A4768">
        <w:fldChar w:fldCharType="begin"/>
      </w:r>
      <w:r>
        <w:instrText xml:space="preserve"> HYPERLINK "http://specification.sifinfo.org/Implementation/2.4/Infrastructure.html" \l "SIF_AgentACL" </w:instrText>
      </w:r>
      <w:r w:rsidR="004A4768">
        <w:fldChar w:fldCharType="separate"/>
      </w:r>
      <w:r>
        <w:rPr>
          <w:rStyle w:val="HTMLCode"/>
          <w:color w:val="005696"/>
        </w:rPr>
        <w:t>SIF_AgentACL</w:t>
      </w:r>
      <w:r w:rsidR="004A4768">
        <w:fldChar w:fldCharType="end"/>
      </w:r>
      <w:r>
        <w:t xml:space="preserve">), send a </w:t>
      </w:r>
      <w:hyperlink r:id="rId210" w:anchor="SIF_GetAgentACL" w:history="1">
        <w:r>
          <w:rPr>
            <w:rStyle w:val="HTMLCode"/>
            <w:color w:val="005696"/>
          </w:rPr>
          <w:t>SIF_GetAgentACL</w:t>
        </w:r>
      </w:hyperlink>
      <w:r>
        <w:t xml:space="preserve"> message to the ZIS.</w:t>
      </w:r>
    </w:p>
    <w:p w:rsidR="0029629B" w:rsidRDefault="00F92A6E" w:rsidP="0029629B">
      <w:pPr>
        <w:pStyle w:val="NormalWeb"/>
        <w:keepNext/>
        <w:jc w:val="center"/>
        <w:rPr>
          <w:ins w:id="855" w:author="Richard Halter" w:date="2010-08-16T14:25:00Z"/>
        </w:rPr>
      </w:pPr>
      <w:ins w:id="856" w:author="Richard Halter" w:date="2010-08-16T14:24:00Z">
        <w:r>
          <w:object w:dxaOrig="6854" w:dyaOrig="7584">
            <v:shape id="_x0000_i1061" type="#_x0000_t75" style="width:342.4pt;height:379.25pt" o:ole="">
              <v:imagedata r:id="rId211" o:title=""/>
            </v:shape>
            <o:OLEObject Type="Embed" ProgID="Visio.Drawing.11" ShapeID="_x0000_i1061" DrawAspect="Content" ObjectID="_1344927577" r:id="rId212"/>
          </w:object>
        </w:r>
      </w:ins>
    </w:p>
    <w:p w:rsidR="00F92A6E" w:rsidRDefault="0029629B" w:rsidP="0029629B">
      <w:pPr>
        <w:pStyle w:val="Caption"/>
        <w:jc w:val="center"/>
      </w:pPr>
      <w:ins w:id="857" w:author="Richard Halter" w:date="2010-08-16T14:25:00Z">
        <w:r>
          <w:t xml:space="preserve">Figure </w:t>
        </w:r>
        <w:r w:rsidR="004A4768">
          <w:fldChar w:fldCharType="begin"/>
        </w:r>
        <w:r>
          <w:instrText xml:space="preserve"> SEQ Figure \* ARABIC </w:instrText>
        </w:r>
      </w:ins>
      <w:r w:rsidR="004A4768">
        <w:fldChar w:fldCharType="separate"/>
      </w:r>
      <w:ins w:id="858" w:author="Richard Halter" w:date="2010-09-02T10:11:00Z">
        <w:r w:rsidR="00C42E3C">
          <w:rPr>
            <w:noProof/>
          </w:rPr>
          <w:t>37</w:t>
        </w:r>
      </w:ins>
      <w:ins w:id="859" w:author="Richard Halter" w:date="2010-08-16T14:25:00Z">
        <w:r w:rsidR="004A4768">
          <w:fldChar w:fldCharType="end"/>
        </w:r>
        <w:r>
          <w:t>: SIF_GetAgentACL</w:t>
        </w:r>
      </w:ins>
    </w:p>
    <w:tbl>
      <w:tblPr>
        <w:tblW w:w="0" w:type="auto"/>
        <w:tblCellMar>
          <w:top w:w="15" w:type="dxa"/>
          <w:left w:w="15" w:type="dxa"/>
          <w:bottom w:w="15" w:type="dxa"/>
          <w:right w:w="15" w:type="dxa"/>
        </w:tblCellMar>
        <w:tblLook w:val="04A0"/>
      </w:tblPr>
      <w:tblGrid>
        <w:gridCol w:w="544"/>
        <w:gridCol w:w="6378"/>
        <w:gridCol w:w="1808"/>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60" w:name="Table411141SIF_GetAgentACL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6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213" w:anchor="SIF_Header" w:history="1">
              <w:r>
                <w:rPr>
                  <w:rStyle w:val="HTMLCode"/>
                  <w:color w:val="005696"/>
                </w:rPr>
                <w:t>SIF_Header</w:t>
              </w:r>
            </w:hyperlink>
            <w:r>
              <w:t xml:space="preserve"> containing a new </w:t>
            </w:r>
            <w:del w:id="861" w:author="Richard Halter" w:date="2010-08-11T15:54:00Z">
              <w:r w:rsidDel="00EF6251">
                <w:delText>GUID</w:delText>
              </w:r>
            </w:del>
            <w:ins w:id="862"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214" w:anchor="SIF_GetAgentACL" w:history="1">
              <w:r>
                <w:rPr>
                  <w:rStyle w:val="HTMLCode"/>
                  <w:color w:val="005696"/>
                </w:rPr>
                <w:t>SIF_GetAgentACL</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15" w:anchor="SIF_Ack" w:history="1">
              <w:r>
                <w:rPr>
                  <w:rStyle w:val="HTMLCode"/>
                  <w:color w:val="005696"/>
                </w:rPr>
                <w:t>SIF_Ack</w:t>
              </w:r>
            </w:hyperlink>
            <w:r>
              <w:t xml:space="preserve"> in response. Is </w:t>
            </w:r>
            <w:hyperlink r:id="rId216"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SIF_Status/SIF_Data</w:t>
            </w:r>
            <w:r>
              <w:t xml:space="preserve"> contains your Agent's current access control list settings in the Zone in </w:t>
            </w:r>
            <w:r>
              <w:rPr>
                <w:rStyle w:val="HTMLCode"/>
              </w:rPr>
              <w:t>SIF_AgentACL</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17"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18" w:anchor="SIF_Error" w:history="1">
              <w:r>
                <w:rPr>
                  <w:rStyle w:val="HTMLCode"/>
                  <w:color w:val="005696"/>
                </w:rPr>
                <w:t>SIF_Error</w:t>
              </w:r>
            </w:hyperlink>
            <w:r>
              <w:t xml:space="preserve"> condition. See </w:t>
            </w:r>
            <w:hyperlink r:id="rId21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4.1.1.14-1: SIF_GetAgentACL Protocol</w:t>
      </w:r>
      <w:r>
        <w:t xml:space="preserve"> </w:t>
      </w:r>
      <w:bookmarkStart w:id="863" w:name="AgentMessagingSIF_CancelRequests"/>
    </w:p>
    <w:p w:rsidR="00FA6BC9" w:rsidRDefault="00FA6BC9" w:rsidP="00FA6BC9">
      <w:pPr>
        <w:pStyle w:val="Heading4"/>
      </w:pPr>
      <w:r>
        <w:t>4.1.1.15 SIF_CancelRequests</w:t>
      </w:r>
    </w:p>
    <w:p w:rsidR="00FA6BC9" w:rsidRDefault="00FA6BC9" w:rsidP="00FA6BC9">
      <w:pPr>
        <w:pStyle w:val="NormalWeb"/>
      </w:pPr>
      <w:r>
        <w:t xml:space="preserve">Agents can request that a ZIS cancel </w:t>
      </w:r>
      <w:r>
        <w:rPr>
          <w:rStyle w:val="HTMLCode"/>
        </w:rPr>
        <w:t>SIF_Request</w:t>
      </w:r>
      <w:r>
        <w:t xml:space="preserve">s, pending or in process, by sending a list of </w:t>
      </w:r>
      <w:r>
        <w:rPr>
          <w:rStyle w:val="HTMLCode"/>
        </w:rPr>
        <w:t>SIF_RequestMsgId</w:t>
      </w:r>
      <w:r>
        <w:t xml:space="preserve">s in a </w:t>
      </w:r>
      <w:r>
        <w:rPr>
          <w:rStyle w:val="HTMLCode"/>
        </w:rPr>
        <w:t>SIF_CancelRequests</w:t>
      </w:r>
      <w:r>
        <w:t xml:space="preserve"> message. If an Agent abandons or restarts a data collection using </w:t>
      </w:r>
      <w:r>
        <w:rPr>
          <w:rStyle w:val="HTMLCode"/>
        </w:rPr>
        <w:t>SIF_Request</w:t>
      </w:r>
      <w:r>
        <w:t xml:space="preserve">s, whether or not the response stream has started, it is </w:t>
      </w:r>
      <w:r>
        <w:rPr>
          <w:rStyle w:val="rfc21191"/>
        </w:rPr>
        <w:t>RECOMMENDED</w:t>
      </w:r>
      <w:r>
        <w:t xml:space="preserve"> that the Agent send one or more </w:t>
      </w:r>
      <w:r>
        <w:rPr>
          <w:rStyle w:val="HTMLCode"/>
        </w:rPr>
        <w:t>SIF_CancelRequests</w:t>
      </w:r>
      <w:r>
        <w:t xml:space="preserve"> messages to the ZIS. Such data collections can place a heavy load on responding Agents, where often all data of a specific object type is requested, and cancelling requests may spare Zone resources. Cancelling of responses can also reduce the number of response packets the receiving/cancelling agent needs to process and discard.</w:t>
      </w:r>
    </w:p>
    <w:p w:rsidR="00FA6BC9" w:rsidRDefault="00FA6BC9" w:rsidP="00FA6BC9">
      <w:pPr>
        <w:pStyle w:val="NormalWeb"/>
        <w:rPr>
          <w:ins w:id="864" w:author="Richard Halter" w:date="2010-08-17T15:23:00Z"/>
        </w:rPr>
      </w:pPr>
      <w:r>
        <w:t xml:space="preserve">If the cancelling Agent wishes to receive a "final" </w:t>
      </w:r>
      <w:r>
        <w:rPr>
          <w:rStyle w:val="HTMLCode"/>
        </w:rPr>
        <w:t>SIF_Response</w:t>
      </w:r>
      <w:r>
        <w:t xml:space="preserve"> from the ZIS for each cancelled message, it can specify </w:t>
      </w:r>
      <w:r>
        <w:rPr>
          <w:rStyle w:val="HTMLCode"/>
        </w:rPr>
        <w:t>Standard</w:t>
      </w:r>
      <w:r>
        <w:t xml:space="preserve"> in </w:t>
      </w:r>
      <w:r>
        <w:rPr>
          <w:rStyle w:val="HTMLCode"/>
        </w:rPr>
        <w:t>SIF_CancelRequests/SIF_NotificationType</w:t>
      </w:r>
      <w:r>
        <w:t xml:space="preserve">. If the cancelling Agent does not desire or require "final" </w:t>
      </w:r>
      <w:r>
        <w:rPr>
          <w:rStyle w:val="HTMLCode"/>
        </w:rPr>
        <w:t>SIF_Response</w:t>
      </w:r>
      <w:r>
        <w:t xml:space="preserve">s, the Agent can specify </w:t>
      </w:r>
      <w:r>
        <w:rPr>
          <w:rStyle w:val="HTMLCode"/>
        </w:rPr>
        <w:t>None</w:t>
      </w:r>
      <w:r>
        <w:t xml:space="preserve"> in </w:t>
      </w:r>
      <w:r>
        <w:rPr>
          <w:rStyle w:val="HTMLCode"/>
        </w:rPr>
        <w:t>SIF_NotificationType</w:t>
      </w:r>
      <w:r>
        <w:t>.</w:t>
      </w:r>
    </w:p>
    <w:p w:rsidR="00A05ABB" w:rsidRDefault="00A05ABB" w:rsidP="00A05ABB">
      <w:pPr>
        <w:pStyle w:val="NormalWeb"/>
        <w:keepNext/>
        <w:jc w:val="center"/>
        <w:rPr>
          <w:ins w:id="865" w:author="Richard Halter" w:date="2010-08-17T15:23:00Z"/>
        </w:rPr>
      </w:pPr>
      <w:ins w:id="866" w:author="Richard Halter" w:date="2010-08-17T15:23:00Z">
        <w:r>
          <w:object w:dxaOrig="8961" w:dyaOrig="9576">
            <v:shape id="_x0000_i1062" type="#_x0000_t75" style="width:6in;height:461.3pt" o:ole="">
              <v:imagedata r:id="rId220" o:title=""/>
            </v:shape>
            <o:OLEObject Type="Embed" ProgID="Visio.Drawing.11" ShapeID="_x0000_i1062" DrawAspect="Content" ObjectID="_1344927578" r:id="rId221"/>
          </w:object>
        </w:r>
      </w:ins>
    </w:p>
    <w:p w:rsidR="00A05ABB" w:rsidRDefault="00A05ABB" w:rsidP="00A05ABB">
      <w:pPr>
        <w:pStyle w:val="Caption"/>
        <w:jc w:val="center"/>
      </w:pPr>
      <w:ins w:id="867" w:author="Richard Halter" w:date="2010-08-17T15:23:00Z">
        <w:r>
          <w:t xml:space="preserve">Figure </w:t>
        </w:r>
        <w:r w:rsidR="004A4768">
          <w:fldChar w:fldCharType="begin"/>
        </w:r>
        <w:r>
          <w:instrText xml:space="preserve"> SEQ Figure \* ARABIC </w:instrText>
        </w:r>
      </w:ins>
      <w:r w:rsidR="004A4768">
        <w:fldChar w:fldCharType="separate"/>
      </w:r>
      <w:ins w:id="868" w:author="Richard Halter" w:date="2010-09-02T10:11:00Z">
        <w:r w:rsidR="00C42E3C">
          <w:rPr>
            <w:noProof/>
          </w:rPr>
          <w:t>38</w:t>
        </w:r>
      </w:ins>
      <w:ins w:id="869" w:author="Richard Halter" w:date="2010-08-17T15:23:00Z">
        <w:r w:rsidR="004A4768">
          <w:fldChar w:fldCharType="end"/>
        </w:r>
        <w:r>
          <w:t>: SIF_CancelRequests</w:t>
        </w:r>
      </w:ins>
    </w:p>
    <w:tbl>
      <w:tblPr>
        <w:tblW w:w="0" w:type="auto"/>
        <w:tblCellMar>
          <w:top w:w="15" w:type="dxa"/>
          <w:left w:w="15" w:type="dxa"/>
          <w:bottom w:w="15" w:type="dxa"/>
          <w:right w:w="15" w:type="dxa"/>
        </w:tblCellMar>
        <w:tblLook w:val="04A0"/>
      </w:tblPr>
      <w:tblGrid>
        <w:gridCol w:w="544"/>
        <w:gridCol w:w="6371"/>
        <w:gridCol w:w="181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70" w:name="Table411151SIF_CancelRequestsProtocol"/>
            <w:bookmarkEnd w:id="86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7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222" w:anchor="SIF_Header" w:history="1">
              <w:r>
                <w:rPr>
                  <w:rStyle w:val="HTMLCode"/>
                  <w:color w:val="005696"/>
                </w:rPr>
                <w:t>SIF_Header</w:t>
              </w:r>
            </w:hyperlink>
            <w:r>
              <w:t xml:space="preserve"> containing a new </w:t>
            </w:r>
            <w:del w:id="871" w:author="Richard Halter" w:date="2010-08-11T15:54:00Z">
              <w:r w:rsidDel="00EF6251">
                <w:delText>GUID</w:delText>
              </w:r>
            </w:del>
            <w:ins w:id="872"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Add a </w:t>
            </w:r>
            <w:hyperlink r:id="rId223" w:anchor="SIF_CancelRequests" w:history="1">
              <w:r>
                <w:rPr>
                  <w:rStyle w:val="HTMLCode"/>
                  <w:color w:val="005696"/>
                </w:rPr>
                <w:t>SIF_CancelRequests</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Specify </w:t>
            </w:r>
            <w:r>
              <w:rPr>
                <w:rStyle w:val="HTMLCode"/>
              </w:rPr>
              <w:t>Standard</w:t>
            </w:r>
            <w:r>
              <w:t xml:space="preserve"> in </w:t>
            </w:r>
            <w:r>
              <w:rPr>
                <w:rStyle w:val="HTMLCode"/>
              </w:rPr>
              <w:t>NotificationType</w:t>
            </w:r>
            <w:r>
              <w:t xml:space="preserve"> if your Agent desires </w:t>
            </w:r>
            <w:r>
              <w:lastRenderedPageBreak/>
              <w:t xml:space="preserve">or requires a "final" </w:t>
            </w:r>
            <w:r>
              <w:rPr>
                <w:rStyle w:val="HTMLCode"/>
              </w:rPr>
              <w:t>SIF_Response</w:t>
            </w:r>
            <w:r>
              <w:t xml:space="preserve"> be returned by the ZIS for each cancelled message (</w:t>
            </w:r>
            <w:r>
              <w:rPr>
                <w:rStyle w:val="HTMLCode"/>
              </w:rPr>
              <w:t>SIF_Response/SIF_MorePackets</w:t>
            </w:r>
            <w:r>
              <w:t xml:space="preserve"> = </w:t>
            </w:r>
            <w:r>
              <w:rPr>
                <w:rStyle w:val="HTMLCode"/>
              </w:rPr>
              <w:t>No</w:t>
            </w:r>
            <w:r>
              <w:t xml:space="preserve">). Otherwise specify </w:t>
            </w:r>
            <w:r>
              <w:rPr>
                <w:rStyle w:val="HTMLCode"/>
              </w:rPr>
              <w:t>None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SIF_RequestMsgIds</w:t>
            </w:r>
            <w:r>
              <w:t xml:space="preserve"> element and add a child </w:t>
            </w:r>
            <w:r>
              <w:rPr>
                <w:rStyle w:val="HTMLCode"/>
              </w:rPr>
              <w:t>SIF_RequestMsgId</w:t>
            </w:r>
            <w:r>
              <w:t xml:space="preserve"> element for each </w:t>
            </w:r>
            <w:r>
              <w:rPr>
                <w:rStyle w:val="HTMLCode"/>
              </w:rPr>
              <w:t>SIF_Request</w:t>
            </w:r>
            <w:r>
              <w:t xml:space="preserve"> that the Agent wishes to cancel.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24" w:anchor="SIF_Ack" w:history="1">
              <w:r>
                <w:rPr>
                  <w:rStyle w:val="HTMLCode"/>
                  <w:color w:val="005696"/>
                </w:rPr>
                <w:t>SIF_Ack</w:t>
              </w:r>
            </w:hyperlink>
            <w:r>
              <w:t xml:space="preserve"> in response. Is </w:t>
            </w:r>
            <w:hyperlink r:id="rId225"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ZIS has accepted the </w:t>
            </w:r>
            <w:r>
              <w:rPr>
                <w:rStyle w:val="HTMLCode"/>
              </w:rPr>
              <w:t>SIF_CancelRequests</w:t>
            </w:r>
            <w:r>
              <w:t xml:space="preserve"> message. Your Agent will receive or not receive "final" </w:t>
            </w:r>
            <w:r>
              <w:rPr>
                <w:rStyle w:val="HTMLCode"/>
              </w:rPr>
              <w:t>SIF_Response</w:t>
            </w:r>
            <w:r>
              <w:t xml:space="preserve">s per the specified </w:t>
            </w:r>
            <w:r>
              <w:rPr>
                <w:rStyle w:val="HTMLCode"/>
              </w:rPr>
              <w:t>NotificationType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26"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SIF_MsgId).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27" w:anchor="SIF_Error" w:history="1">
              <w:r>
                <w:rPr>
                  <w:rStyle w:val="HTMLCode"/>
                  <w:color w:val="005696"/>
                </w:rPr>
                <w:t>SIF_Error</w:t>
              </w:r>
            </w:hyperlink>
            <w:r>
              <w:t xml:space="preserve"> condition. See </w:t>
            </w:r>
            <w:hyperlink r:id="rId228"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4.1.1.15-1: SIF_CancelRequests Protocol</w:t>
      </w:r>
      <w:r>
        <w:t xml:space="preserve"> </w:t>
      </w:r>
      <w:bookmarkStart w:id="873" w:name="AgentMessagingSIF_GetMessage"/>
    </w:p>
    <w:p w:rsidR="00FA6BC9" w:rsidRDefault="00FA6BC9" w:rsidP="00FA6BC9">
      <w:pPr>
        <w:pStyle w:val="Heading4"/>
      </w:pPr>
      <w:r>
        <w:t>4.1.1.16 SIF_GetMessage (Pull-Mode only)</w:t>
      </w:r>
    </w:p>
    <w:p w:rsidR="00FA6BC9" w:rsidRDefault="00FA6BC9" w:rsidP="00FA6BC9">
      <w:pPr>
        <w:pStyle w:val="NormalWeb"/>
        <w:rPr>
          <w:ins w:id="874" w:author="Richard Halter" w:date="2010-08-17T15:36:00Z"/>
        </w:rPr>
      </w:pPr>
      <w:r>
        <w:t xml:space="preserve">Pull-mode Agents retrieve the next message in their queue by sending a </w:t>
      </w:r>
      <w:bookmarkEnd w:id="873"/>
      <w:r w:rsidR="004A4768">
        <w:fldChar w:fldCharType="begin"/>
      </w:r>
      <w:r>
        <w:instrText xml:space="preserve"> HYPERLINK "http://specification.sifinfo.org/Implementation/2.4/Infrastructure.html" \l "SIF_GetMessage" </w:instrText>
      </w:r>
      <w:r w:rsidR="004A4768">
        <w:fldChar w:fldCharType="separate"/>
      </w:r>
      <w:r>
        <w:rPr>
          <w:rStyle w:val="HTMLCode"/>
          <w:color w:val="005696"/>
        </w:rPr>
        <w:t>SIF_GetMessage</w:t>
      </w:r>
      <w:r w:rsidR="004A4768">
        <w:fldChar w:fldCharType="end"/>
      </w:r>
      <w:r>
        <w:t xml:space="preserve"> message to the ZIS. Note that as individual messages may have specific minimum encryption/authentication levels attached to them by senders, a Pull-Mode Agent should always use the highest encryption/authentication levels it supports when contacting the ZIS to avoid individual messages being discarded when contacting the ZIS using lower encryption/authentication levels than might be required for receipt of a given message.</w:t>
      </w:r>
    </w:p>
    <w:p w:rsidR="00CA2C35" w:rsidRDefault="00CA2C35" w:rsidP="00CA2C35">
      <w:pPr>
        <w:pStyle w:val="NormalWeb"/>
        <w:keepNext/>
        <w:jc w:val="center"/>
        <w:rPr>
          <w:ins w:id="875" w:author="Richard Halter" w:date="2010-08-17T15:36:00Z"/>
        </w:rPr>
      </w:pPr>
      <w:ins w:id="876" w:author="Richard Halter" w:date="2010-08-17T15:36:00Z">
        <w:r>
          <w:object w:dxaOrig="7254" w:dyaOrig="8315">
            <v:shape id="_x0000_i1063" type="#_x0000_t75" style="width:362.5pt;height:416.1pt" o:ole="">
              <v:imagedata r:id="rId229" o:title=""/>
            </v:shape>
            <o:OLEObject Type="Embed" ProgID="Visio.Drawing.11" ShapeID="_x0000_i1063" DrawAspect="Content" ObjectID="_1344927579" r:id="rId230"/>
          </w:object>
        </w:r>
      </w:ins>
    </w:p>
    <w:p w:rsidR="00CA2C35" w:rsidRDefault="00CA2C35" w:rsidP="00CA2C35">
      <w:pPr>
        <w:pStyle w:val="Caption"/>
        <w:jc w:val="center"/>
      </w:pPr>
      <w:ins w:id="877" w:author="Richard Halter" w:date="2010-08-17T15:36:00Z">
        <w:r>
          <w:t xml:space="preserve">Figure </w:t>
        </w:r>
        <w:r w:rsidR="004A4768">
          <w:fldChar w:fldCharType="begin"/>
        </w:r>
        <w:r>
          <w:instrText xml:space="preserve"> SEQ Figure \* ARABIC </w:instrText>
        </w:r>
      </w:ins>
      <w:r w:rsidR="004A4768">
        <w:fldChar w:fldCharType="separate"/>
      </w:r>
      <w:ins w:id="878" w:author="Richard Halter" w:date="2010-09-02T10:11:00Z">
        <w:r w:rsidR="00C42E3C">
          <w:rPr>
            <w:noProof/>
          </w:rPr>
          <w:t>39</w:t>
        </w:r>
      </w:ins>
      <w:ins w:id="879" w:author="Richard Halter" w:date="2010-08-17T15:36:00Z">
        <w:r w:rsidR="004A4768">
          <w:fldChar w:fldCharType="end"/>
        </w:r>
        <w:r>
          <w:t>: SIF_GetMessage</w:t>
        </w:r>
      </w:ins>
    </w:p>
    <w:tbl>
      <w:tblPr>
        <w:tblW w:w="0" w:type="auto"/>
        <w:tblCellMar>
          <w:top w:w="15" w:type="dxa"/>
          <w:left w:w="15" w:type="dxa"/>
          <w:bottom w:w="15" w:type="dxa"/>
          <w:right w:w="15" w:type="dxa"/>
        </w:tblCellMar>
        <w:tblLook w:val="04A0"/>
      </w:tblPr>
      <w:tblGrid>
        <w:gridCol w:w="544"/>
        <w:gridCol w:w="4823"/>
        <w:gridCol w:w="336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80" w:name="Table411161SIF_GetMessage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88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231" w:anchor="SIF_Header" w:history="1">
              <w:r>
                <w:rPr>
                  <w:rStyle w:val="HTMLCode"/>
                  <w:color w:val="005696"/>
                </w:rPr>
                <w:t>SIF_Header</w:t>
              </w:r>
            </w:hyperlink>
            <w:r>
              <w:t xml:space="preserve"> containing a new </w:t>
            </w:r>
            <w:del w:id="881" w:author="Richard Halter" w:date="2010-08-11T15:54:00Z">
              <w:r w:rsidDel="00EF6251">
                <w:delText>GUID</w:delText>
              </w:r>
            </w:del>
            <w:ins w:id="882"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232" w:anchor="SIF_GetMessage" w:history="1">
              <w:r>
                <w:rPr>
                  <w:rStyle w:val="HTMLCode"/>
                  <w:color w:val="005696"/>
                </w:rPr>
                <w:t>SIF_GetMessage</w:t>
              </w:r>
            </w:hyperlink>
            <w:r>
              <w:t xml:space="preserve"> element in </w:t>
            </w:r>
            <w:r>
              <w:rPr>
                <w:rStyle w:val="HTMLCode"/>
              </w:rPr>
              <w:t>SIF_SystemControlData</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 Always use the highest encryption/authentication levels that your Agent supports to maximize the number of messages that can be returned to your Agent.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33" w:anchor="SIF_Ack" w:history="1">
              <w:r>
                <w:rPr>
                  <w:rStyle w:val="HTMLCode"/>
                  <w:color w:val="005696"/>
                </w:rPr>
                <w:t>SIF_Ack</w:t>
              </w:r>
            </w:hyperlink>
            <w:r>
              <w:t xml:space="preserve"> in response. Is </w:t>
            </w:r>
            <w:hyperlink r:id="rId234" w:anchor="SIF_Error" w:history="1">
              <w:r>
                <w:rPr>
                  <w:rStyle w:val="HTMLCode"/>
                  <w:color w:val="005696"/>
                </w:rPr>
                <w:t>SIF_Error</w:t>
              </w:r>
            </w:hyperlink>
            <w:r>
              <w:t xml:space="preserve"> </w:t>
            </w:r>
            <w:r>
              <w:lastRenderedPageBreak/>
              <w:t>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If yes,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SIF_Status/SIF_Data</w:t>
            </w:r>
            <w:r>
              <w:t xml:space="preserve"> contains the next </w:t>
            </w:r>
            <w:hyperlink r:id="rId235" w:anchor="SIF_Message" w:history="1">
              <w:r>
                <w:rPr>
                  <w:rStyle w:val="HTMLCode"/>
                  <w:color w:val="005696"/>
                </w:rPr>
                <w:t>SIF_Message</w:t>
              </w:r>
            </w:hyperlink>
            <w:r>
              <w:t xml:space="preserve"> in your agent's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complete (success). Process the returned </w:t>
            </w:r>
            <w:r>
              <w:rPr>
                <w:rStyle w:val="HTMLCode"/>
              </w:rPr>
              <w:t>SIF_Message</w:t>
            </w:r>
            <w:r>
              <w:t xml:space="preserve"> according to </w:t>
            </w:r>
            <w:hyperlink r:id="rId236" w:anchor="AgentMessageHandlingProtocols" w:history="1">
              <w:r>
                <w:rPr>
                  <w:rStyle w:val="Hyperlink"/>
                </w:rPr>
                <w:t>Agent Message Handling Protocols</w:t>
              </w:r>
            </w:hyperlink>
            <w:r>
              <w:t xml:space="preserve"> below.</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9</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there are no messages available for your Agent. Message processing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37"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38" w:anchor="SIF_Error" w:history="1">
              <w:r>
                <w:rPr>
                  <w:rStyle w:val="HTMLCode"/>
                  <w:color w:val="005696"/>
                </w:rPr>
                <w:t>SIF_Error</w:t>
              </w:r>
            </w:hyperlink>
            <w:r>
              <w:t xml:space="preserve"> condition. See </w:t>
            </w:r>
            <w:hyperlink r:id="rId239"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If a Push-mode Agent sends </w:t>
            </w:r>
            <w:r>
              <w:rPr>
                <w:rStyle w:val="HTMLCode"/>
              </w:rPr>
              <w:t>SIF_GetMessage</w:t>
            </w:r>
            <w:r>
              <w:t xml:space="preserve">, note particularly category </w:t>
            </w:r>
            <w:r>
              <w:rPr>
                <w:rStyle w:val="HTMLCode"/>
              </w:rPr>
              <w:t>5</w:t>
            </w:r>
            <w:r>
              <w:t xml:space="preserve">, code </w:t>
            </w:r>
            <w:r>
              <w:rPr>
                <w:rStyle w:val="HTMLCode"/>
              </w:rPr>
              <w:t>9</w:t>
            </w:r>
            <w:r>
              <w:t xml:space="preserve"> (agent registered in Push mode).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4.1.1.16-1: SIF_GetMessage Protocol</w:t>
      </w:r>
      <w:r>
        <w:t xml:space="preserve"> </w:t>
      </w:r>
      <w:bookmarkStart w:id="883" w:name="AgentMessagingSIF_AckPushMode"/>
    </w:p>
    <w:p w:rsidR="00FA6BC9" w:rsidRDefault="00FA6BC9" w:rsidP="00FA6BC9">
      <w:pPr>
        <w:pStyle w:val="Heading4"/>
      </w:pPr>
      <w:r>
        <w:t>4.1.1.17 SIF_Ack (Push-Mode)</w:t>
      </w:r>
    </w:p>
    <w:p w:rsidR="00FA6BC9" w:rsidRDefault="00FA6BC9" w:rsidP="00FA6BC9">
      <w:pPr>
        <w:pStyle w:val="NormalWeb"/>
        <w:rPr>
          <w:ins w:id="884" w:author="Richard Halter" w:date="2010-08-17T21:47:00Z"/>
        </w:rPr>
      </w:pPr>
      <w:r>
        <w:t xml:space="preserve">Push-Mode Agents end Selective Message Blocking (SMB) by sending a final </w:t>
      </w:r>
      <w:r>
        <w:rPr>
          <w:rStyle w:val="HTMLCode"/>
        </w:rPr>
        <w:t>SIF_Ack</w:t>
      </w:r>
      <w:r>
        <w:t xml:space="preserve"> to the ZIS. </w:t>
      </w:r>
    </w:p>
    <w:p w:rsidR="00E11B26" w:rsidRDefault="00E11B26" w:rsidP="00E11B26">
      <w:pPr>
        <w:pStyle w:val="NormalWeb"/>
        <w:keepNext/>
        <w:jc w:val="center"/>
        <w:rPr>
          <w:ins w:id="885" w:author="Richard Halter" w:date="2010-08-17T21:47:00Z"/>
        </w:rPr>
      </w:pPr>
      <w:ins w:id="886" w:author="Richard Halter" w:date="2010-08-17T21:47:00Z">
        <w:r>
          <w:object w:dxaOrig="7032" w:dyaOrig="8315">
            <v:shape id="_x0000_i1064" type="#_x0000_t75" style="width:351.65pt;height:416.1pt" o:ole="">
              <v:imagedata r:id="rId240" o:title=""/>
            </v:shape>
            <o:OLEObject Type="Embed" ProgID="Visio.Drawing.11" ShapeID="_x0000_i1064" DrawAspect="Content" ObjectID="_1344927580" r:id="rId241"/>
          </w:object>
        </w:r>
      </w:ins>
    </w:p>
    <w:p w:rsidR="00E11B26" w:rsidRDefault="00E11B26" w:rsidP="00E11B26">
      <w:pPr>
        <w:pStyle w:val="Caption"/>
        <w:jc w:val="center"/>
      </w:pPr>
      <w:ins w:id="887" w:author="Richard Halter" w:date="2010-08-17T21:47:00Z">
        <w:r>
          <w:t xml:space="preserve">Figure </w:t>
        </w:r>
        <w:r w:rsidR="004A4768">
          <w:fldChar w:fldCharType="begin"/>
        </w:r>
        <w:r>
          <w:instrText xml:space="preserve"> SEQ Figure \* ARABIC </w:instrText>
        </w:r>
      </w:ins>
      <w:r w:rsidR="004A4768">
        <w:fldChar w:fldCharType="separate"/>
      </w:r>
      <w:ins w:id="888" w:author="Richard Halter" w:date="2010-09-02T10:11:00Z">
        <w:r w:rsidR="00C42E3C">
          <w:rPr>
            <w:noProof/>
          </w:rPr>
          <w:t>40</w:t>
        </w:r>
      </w:ins>
      <w:ins w:id="889" w:author="Richard Halter" w:date="2010-08-17T21:47:00Z">
        <w:r w:rsidR="004A4768">
          <w:fldChar w:fldCharType="end"/>
        </w:r>
        <w:r>
          <w:t>: SIF_Ack Push Mode</w:t>
        </w:r>
      </w:ins>
    </w:p>
    <w:tbl>
      <w:tblPr>
        <w:tblW w:w="0" w:type="auto"/>
        <w:tblCellMar>
          <w:top w:w="15" w:type="dxa"/>
          <w:left w:w="15" w:type="dxa"/>
          <w:bottom w:w="15" w:type="dxa"/>
          <w:right w:w="15" w:type="dxa"/>
        </w:tblCellMar>
        <w:tblLook w:val="04A0"/>
      </w:tblPr>
      <w:tblGrid>
        <w:gridCol w:w="544"/>
        <w:gridCol w:w="6200"/>
        <w:gridCol w:w="1986"/>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890" w:name="Table411171SIF_AckProtocolPushMode"/>
            <w:bookmarkEnd w:id="88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2279F5" w:rsidRDefault="00FA6BC9">
            <w:pPr>
              <w:spacing w:after="180"/>
              <w:rPr>
                <w:ins w:id="891" w:author="Richard Halter" w:date="2010-08-17T21:35:00Z"/>
              </w:rPr>
            </w:pPr>
            <w:r>
              <w:t xml:space="preserve">Prepare a </w:t>
            </w:r>
            <w:bookmarkEnd w:id="890"/>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SIF_Message/SIF_Ack</w:t>
            </w:r>
            <w:r w:rsidR="004A4768">
              <w:fldChar w:fldCharType="end"/>
            </w:r>
            <w:r>
              <w:t xml:space="preserve"> message with </w:t>
            </w:r>
            <w:hyperlink r:id="rId242" w:anchor="SIF_Header" w:history="1">
              <w:r>
                <w:rPr>
                  <w:rStyle w:val="HTMLCode"/>
                  <w:color w:val="005696"/>
                </w:rPr>
                <w:t>SIF_Header</w:t>
              </w:r>
            </w:hyperlink>
            <w:r>
              <w:t xml:space="preserve"> containing a new </w:t>
            </w:r>
            <w:del w:id="892" w:author="Richard Halter" w:date="2010-08-11T15:54:00Z">
              <w:r w:rsidDel="00EF6251">
                <w:delText>GUID</w:delText>
              </w:r>
            </w:del>
            <w:ins w:id="893"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p w:rsidR="00FA6BC9" w:rsidRDefault="00FA6BC9">
            <w:pPr>
              <w:spacing w:after="180"/>
            </w:pPr>
            <w:r>
              <w:t xml:space="preserve"> From the message being unblocked/removed from the queue, place the </w:t>
            </w:r>
            <w:r>
              <w:rPr>
                <w:rStyle w:val="HTMLCode"/>
              </w:rPr>
              <w:t>SIF_Header/SIF_SourceId</w:t>
            </w:r>
            <w:r>
              <w:t xml:space="preserve"> value into </w:t>
            </w:r>
            <w:r>
              <w:rPr>
                <w:rStyle w:val="HTMLCode"/>
              </w:rPr>
              <w:t>SIF_OriginalSourceId</w:t>
            </w:r>
            <w:r>
              <w:t xml:space="preserve"> and place the </w:t>
            </w:r>
            <w:r>
              <w:rPr>
                <w:rStyle w:val="HTMLCode"/>
              </w:rPr>
              <w:t>SIF_Header/SIF_MsgId</w:t>
            </w:r>
            <w:r>
              <w:t xml:space="preserve"> value into </w:t>
            </w:r>
            <w:r>
              <w:rPr>
                <w:rStyle w:val="HTMLCode"/>
              </w:rPr>
              <w:t>SIF_OriginalMsgId</w:t>
            </w:r>
            <w:r>
              <w:t xml:space="preserve">. Place </w:t>
            </w:r>
            <w:r>
              <w:rPr>
                <w:rStyle w:val="HTMLCode"/>
              </w:rPr>
              <w:t>3</w:t>
            </w:r>
            <w:r>
              <w:t xml:space="preserve"> (final </w:t>
            </w:r>
            <w:r>
              <w:rPr>
                <w:rStyle w:val="HTMLCode"/>
              </w:rPr>
              <w:t>SIF_Ack</w:t>
            </w:r>
            <w:r>
              <w:t xml:space="preserve">) into </w:t>
            </w:r>
            <w:r>
              <w:rPr>
                <w:rStyle w:val="HTMLCode"/>
              </w:rPr>
              <w:t>SIF_Code/SIF_Data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43" w:anchor="SIF_Ack" w:history="1">
              <w:r>
                <w:rPr>
                  <w:rStyle w:val="HTMLCode"/>
                  <w:color w:val="005696"/>
                </w:rPr>
                <w:t>SIF_Ack</w:t>
              </w:r>
            </w:hyperlink>
            <w:r>
              <w:t xml:space="preserve"> in response. Is </w:t>
            </w:r>
            <w:hyperlink r:id="rId244"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referenced message has been unblocked and removed from your Agent's queue. The ZIS resumes delivery of events to your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45"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246" w:anchor="SIF_Error" w:history="1">
              <w:r>
                <w:rPr>
                  <w:rStyle w:val="HTMLCode"/>
                  <w:color w:val="005696"/>
                </w:rPr>
                <w:t>SIF_Error</w:t>
              </w:r>
            </w:hyperlink>
            <w:r>
              <w:t xml:space="preserve"> condition. See </w:t>
            </w:r>
            <w:hyperlink r:id="rId247"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4.1.1.17-1: SIF_Ack Protocol (Push-Mode)</w:t>
      </w:r>
      <w:r>
        <w:t xml:space="preserve"> </w:t>
      </w:r>
      <w:bookmarkStart w:id="894" w:name="AgentMessagingSIFAckPullMode"/>
    </w:p>
    <w:p w:rsidR="00FA6BC9" w:rsidRDefault="00FA6BC9" w:rsidP="00FA6BC9">
      <w:pPr>
        <w:pStyle w:val="Heading4"/>
      </w:pPr>
      <w:r>
        <w:t>4.1.1.18 SIF_Ack (Pull-Mode)</w:t>
      </w:r>
    </w:p>
    <w:p w:rsidR="00FA6BC9" w:rsidRDefault="00FA6BC9" w:rsidP="00FA6BC9">
      <w:pPr>
        <w:pStyle w:val="NormalWeb"/>
        <w:rPr>
          <w:ins w:id="895" w:author="Richard Halter" w:date="2010-08-20T07:40:00Z"/>
        </w:rPr>
      </w:pPr>
      <w:r>
        <w:t xml:space="preserve">Pull-mode Agents acknowledge messages received in response to </w:t>
      </w:r>
      <w:r>
        <w:rPr>
          <w:rStyle w:val="HTMLCode"/>
        </w:rPr>
        <w:t>SIF_GetMessage</w:t>
      </w:r>
      <w:r>
        <w:t xml:space="preserve"> and remove them from their queue by sending a </w:t>
      </w:r>
      <w:r>
        <w:rPr>
          <w:rStyle w:val="HTMLCode"/>
        </w:rPr>
        <w:t>SIF_Ack</w:t>
      </w:r>
      <w:r>
        <w:t xml:space="preserve"> message to the ZIS. </w:t>
      </w:r>
      <w:r>
        <w:rPr>
          <w:rStyle w:val="HTMLCode"/>
        </w:rPr>
        <w:t>SIF_Ack</w:t>
      </w:r>
      <w:r>
        <w:t xml:space="preserve"> is also sent by Pull-Mode Agents to invoke and end Selective Message Blocking (SMB). </w:t>
      </w:r>
    </w:p>
    <w:p w:rsidR="00AD412E" w:rsidRDefault="00AD412E" w:rsidP="00AD412E">
      <w:pPr>
        <w:pStyle w:val="NormalWeb"/>
        <w:keepNext/>
        <w:jc w:val="center"/>
        <w:rPr>
          <w:ins w:id="896" w:author="Richard Halter" w:date="2010-08-20T07:41:00Z"/>
        </w:rPr>
      </w:pPr>
      <w:ins w:id="897" w:author="Richard Halter" w:date="2010-08-20T07:40:00Z">
        <w:r>
          <w:object w:dxaOrig="11913" w:dyaOrig="12295">
            <v:shape id="_x0000_i1065" type="#_x0000_t75" style="width:6in;height:445.4pt" o:ole="">
              <v:imagedata r:id="rId248" o:title=""/>
            </v:shape>
            <o:OLEObject Type="Embed" ProgID="Visio.Drawing.11" ShapeID="_x0000_i1065" DrawAspect="Content" ObjectID="_1344927581" r:id="rId249"/>
          </w:object>
        </w:r>
      </w:ins>
    </w:p>
    <w:p w:rsidR="00AD412E" w:rsidRDefault="00AD412E" w:rsidP="00AD412E">
      <w:pPr>
        <w:pStyle w:val="Caption"/>
        <w:jc w:val="center"/>
      </w:pPr>
      <w:ins w:id="898" w:author="Richard Halter" w:date="2010-08-20T07:41:00Z">
        <w:r>
          <w:t xml:space="preserve">Figure </w:t>
        </w:r>
        <w:r w:rsidR="004A4768">
          <w:fldChar w:fldCharType="begin"/>
        </w:r>
        <w:r>
          <w:instrText xml:space="preserve"> SEQ Figure \* ARABIC </w:instrText>
        </w:r>
      </w:ins>
      <w:r w:rsidR="004A4768">
        <w:fldChar w:fldCharType="separate"/>
      </w:r>
      <w:ins w:id="899" w:author="Richard Halter" w:date="2010-09-02T10:11:00Z">
        <w:r w:rsidR="00C42E3C">
          <w:rPr>
            <w:noProof/>
          </w:rPr>
          <w:t>41</w:t>
        </w:r>
      </w:ins>
      <w:ins w:id="900" w:author="Richard Halter" w:date="2010-08-20T07:41:00Z">
        <w:r w:rsidR="004A4768">
          <w:fldChar w:fldCharType="end"/>
        </w:r>
        <w:r>
          <w:t>: SIF_Ack (Pull-Mode)</w:t>
        </w:r>
      </w:ins>
    </w:p>
    <w:tbl>
      <w:tblPr>
        <w:tblW w:w="0" w:type="auto"/>
        <w:tblCellMar>
          <w:top w:w="15" w:type="dxa"/>
          <w:left w:w="15" w:type="dxa"/>
          <w:bottom w:w="15" w:type="dxa"/>
          <w:right w:w="15" w:type="dxa"/>
        </w:tblCellMar>
        <w:tblLook w:val="04A0"/>
      </w:tblPr>
      <w:tblGrid>
        <w:gridCol w:w="544"/>
        <w:gridCol w:w="5989"/>
        <w:gridCol w:w="219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901" w:name="Table411181SIF_AckProtocolPullMode"/>
            <w:bookmarkEnd w:id="894"/>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901"/>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SIF_Message/SIF_Ack</w:t>
            </w:r>
            <w:r w:rsidR="004A4768">
              <w:fldChar w:fldCharType="end"/>
            </w:r>
            <w:r>
              <w:t xml:space="preserve"> message with </w:t>
            </w:r>
            <w:hyperlink r:id="rId250" w:anchor="SIF_Header" w:history="1">
              <w:r>
                <w:rPr>
                  <w:rStyle w:val="HTMLCode"/>
                  <w:color w:val="005696"/>
                </w:rPr>
                <w:t>SIF_Header</w:t>
              </w:r>
            </w:hyperlink>
            <w:r>
              <w:t xml:space="preserve"> containing a new </w:t>
            </w:r>
            <w:del w:id="902" w:author="Richard Halter" w:date="2010-08-11T15:54:00Z">
              <w:r w:rsidDel="00EF6251">
                <w:delText>GUID</w:delText>
              </w:r>
            </w:del>
            <w:ins w:id="903"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your Agent is invoking SMB, go to Step 3. If your Agent is ending SMB, go to Step 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From the message being acknowledged/the message to be removed from the queue, place the </w:t>
            </w:r>
            <w:r>
              <w:rPr>
                <w:rStyle w:val="HTMLCode"/>
              </w:rPr>
              <w:t>SIF_Header/SIF_SourceId</w:t>
            </w:r>
            <w:r>
              <w:t xml:space="preserve"> value into </w:t>
            </w:r>
            <w:r>
              <w:rPr>
                <w:rStyle w:val="HTMLCode"/>
              </w:rPr>
              <w:lastRenderedPageBreak/>
              <w:t>SIF_OriginalSourceId</w:t>
            </w:r>
            <w:r>
              <w:t xml:space="preserve"> and place the </w:t>
            </w:r>
            <w:r>
              <w:rPr>
                <w:rStyle w:val="HTMLCode"/>
              </w:rPr>
              <w:t>SIF_Header/SIF_MsgId</w:t>
            </w:r>
            <w:r>
              <w:t xml:space="preserve"> value into </w:t>
            </w:r>
            <w:r>
              <w:rPr>
                <w:rStyle w:val="HTMLCode"/>
              </w:rPr>
              <w:t>SIF_OriginalMsgId</w:t>
            </w:r>
            <w:r>
              <w:t xml:space="preserve">. Place </w:t>
            </w:r>
            <w:r>
              <w:rPr>
                <w:rStyle w:val="HTMLCode"/>
              </w:rPr>
              <w:t>1</w:t>
            </w:r>
            <w:r>
              <w:t xml:space="preserve"> (immediate </w:t>
            </w:r>
            <w:r>
              <w:rPr>
                <w:rStyle w:val="HTMLCode"/>
              </w:rPr>
              <w:t>SIF_Ack</w:t>
            </w:r>
            <w:r>
              <w:t xml:space="preserve">) into </w:t>
            </w:r>
            <w:r>
              <w:rPr>
                <w:rStyle w:val="HTMLCode"/>
              </w:rPr>
              <w:t>SIF_Code/SIF_Data</w:t>
            </w:r>
            <w:r>
              <w:t xml:space="preserve"> or an appropriate error description in </w:t>
            </w:r>
            <w:r>
              <w:rPr>
                <w:rStyle w:val="HTMLCode"/>
              </w:rPr>
              <w:t>SIF_Error</w:t>
            </w:r>
            <w:r>
              <w:t xml:space="preserve">. If your Agent indicates a transport error or places </w:t>
            </w:r>
            <w:r>
              <w:rPr>
                <w:rStyle w:val="HTMLCode"/>
              </w:rPr>
              <w:t>8</w:t>
            </w:r>
            <w:r>
              <w:t xml:space="preserve"> (receiver is sleeping) into </w:t>
            </w:r>
            <w:r>
              <w:rPr>
                <w:rStyle w:val="HTMLCode"/>
              </w:rPr>
              <w:t>SIF_Code/SIF_Data</w:t>
            </w:r>
            <w:r>
              <w:t xml:space="preserve">, the message will be acknowledged but remain in your Agent's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Send </w:t>
            </w:r>
            <w:r>
              <w:rPr>
                <w:rStyle w:val="HTMLCode"/>
              </w:rPr>
              <w:t>SIF_Message</w:t>
            </w:r>
            <w:r>
              <w:t xml:space="preserve"> to ZIS over appropriate transport. Go to Step </w:t>
            </w:r>
            <w:r>
              <w:lastRenderedPageBreak/>
              <w:t xml:space="preserve">5.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From the </w:t>
            </w:r>
            <w:r>
              <w:rPr>
                <w:rStyle w:val="HTMLCode"/>
              </w:rPr>
              <w:t>SIF_Event</w:t>
            </w:r>
            <w:r>
              <w:t xml:space="preserve"> being blocked, place the </w:t>
            </w:r>
            <w:r>
              <w:rPr>
                <w:rStyle w:val="HTMLCode"/>
              </w:rPr>
              <w:t>SIF_Header/SIF_SourceId</w:t>
            </w:r>
            <w:r>
              <w:t xml:space="preserve"> value into </w:t>
            </w:r>
            <w:r>
              <w:rPr>
                <w:rStyle w:val="HTMLCode"/>
              </w:rPr>
              <w:t>SIF_OriginalSourceId</w:t>
            </w:r>
            <w:r>
              <w:t xml:space="preserve"> and place the </w:t>
            </w:r>
            <w:r>
              <w:rPr>
                <w:rStyle w:val="HTMLCode"/>
              </w:rPr>
              <w:t>SIF_Header/SIF_MsgId</w:t>
            </w:r>
            <w:r>
              <w:t xml:space="preserve"> value into </w:t>
            </w:r>
            <w:r>
              <w:rPr>
                <w:rStyle w:val="HTMLCode"/>
              </w:rPr>
              <w:t>SIF_OriginalMsgId</w:t>
            </w:r>
            <w:r>
              <w:t xml:space="preserve">. Place </w:t>
            </w:r>
            <w:r>
              <w:rPr>
                <w:rStyle w:val="HTMLCode"/>
              </w:rPr>
              <w:t>2</w:t>
            </w:r>
            <w:r>
              <w:t xml:space="preserve"> (intermediate </w:t>
            </w:r>
            <w:r>
              <w:rPr>
                <w:rStyle w:val="HTMLCode"/>
              </w:rPr>
              <w:t>SIF_Ack</w:t>
            </w:r>
            <w:r>
              <w:t xml:space="preserve">) into </w:t>
            </w:r>
            <w:r>
              <w:rPr>
                <w:rStyle w:val="HTMLCode"/>
              </w:rPr>
              <w:t>SIF_Code/SIF_Data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 Go to Step 5.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From the </w:t>
            </w:r>
            <w:r>
              <w:rPr>
                <w:rStyle w:val="HTMLCode"/>
              </w:rPr>
              <w:t>SIF_Event</w:t>
            </w:r>
            <w:r>
              <w:t xml:space="preserve"> being unblocked, place the </w:t>
            </w:r>
            <w:r>
              <w:rPr>
                <w:rStyle w:val="HTMLCode"/>
              </w:rPr>
              <w:t>SIF_Header/SIF_SourceId</w:t>
            </w:r>
            <w:r>
              <w:t xml:space="preserve"> value into </w:t>
            </w:r>
            <w:r>
              <w:rPr>
                <w:rStyle w:val="HTMLCode"/>
              </w:rPr>
              <w:t>SIF_OriginalSourceId</w:t>
            </w:r>
            <w:r>
              <w:t xml:space="preserve"> and place the </w:t>
            </w:r>
            <w:r>
              <w:rPr>
                <w:rStyle w:val="HTMLCode"/>
              </w:rPr>
              <w:t>SIF_Header/SIF_MsgId</w:t>
            </w:r>
            <w:r>
              <w:t xml:space="preserve"> value into </w:t>
            </w:r>
            <w:r>
              <w:rPr>
                <w:rStyle w:val="HTMLCode"/>
              </w:rPr>
              <w:t>SIF_OriginalMsgId</w:t>
            </w:r>
            <w:r>
              <w:t xml:space="preserve">. Place </w:t>
            </w:r>
            <w:r>
              <w:rPr>
                <w:rStyle w:val="HTMLCode"/>
              </w:rPr>
              <w:t>3</w:t>
            </w:r>
            <w:r>
              <w:t xml:space="preserve"> (final </w:t>
            </w:r>
            <w:r>
              <w:rPr>
                <w:rStyle w:val="HTMLCode"/>
              </w:rPr>
              <w:t>SIF_Ack</w:t>
            </w:r>
            <w:r>
              <w:t xml:space="preserve">) into </w:t>
            </w:r>
            <w:r>
              <w:rPr>
                <w:rStyle w:val="HTMLCode"/>
              </w:rPr>
              <w:t>SIF_Code/SIF_Data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ZIS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251" w:anchor="SIF_Ack" w:history="1">
              <w:r>
                <w:rPr>
                  <w:rStyle w:val="HTMLCode"/>
                  <w:color w:val="005696"/>
                </w:rPr>
                <w:t>SIF_Ack</w:t>
              </w:r>
            </w:hyperlink>
            <w:r>
              <w:t xml:space="preserve"> in response. Is </w:t>
            </w:r>
            <w:hyperlink r:id="rId252" w:anchor="SIF_Error" w:history="1">
              <w:r>
                <w:rPr>
                  <w:rStyle w:val="HTMLCode"/>
                  <w:color w:val="005696"/>
                </w:rPr>
                <w:t>SIF_Error</w:t>
              </w:r>
            </w:hyperlink>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your Agent did not invoke or end SMB for a </w:t>
            </w:r>
            <w:r>
              <w:rPr>
                <w:rStyle w:val="HTMLCode"/>
              </w:rPr>
              <w:t>SIF_Event</w:t>
            </w:r>
            <w:r>
              <w:t>, the referenced message has been removed from your Agent's queue, unless your agent indicated a transport error or that it was sleeping (in which case the message has been acknowledged but remains in your Agent's queue).</w:t>
            </w:r>
          </w:p>
          <w:p w:rsidR="00FA6BC9" w:rsidRDefault="00FA6BC9">
            <w:pPr>
              <w:pStyle w:val="NormalWeb"/>
            </w:pPr>
            <w:r>
              <w:t xml:space="preserve">If your Agent invoked SMB by sending an intermediate </w:t>
            </w:r>
            <w:r>
              <w:rPr>
                <w:rStyle w:val="HTMLCode"/>
              </w:rPr>
              <w:t>SIF_Ack</w:t>
            </w:r>
            <w:r>
              <w:t xml:space="preserve">, delivery of events is blocked until your Agent removes the </w:t>
            </w:r>
            <w:r>
              <w:rPr>
                <w:rStyle w:val="HTMLCode"/>
              </w:rPr>
              <w:t>SIF_Event</w:t>
            </w:r>
            <w:r>
              <w:t xml:space="preserve"> from its queue by sending a final </w:t>
            </w:r>
            <w:r>
              <w:rPr>
                <w:rStyle w:val="HTMLCode"/>
              </w:rPr>
              <w:t>SIF_Ack</w:t>
            </w:r>
            <w:r>
              <w:t xml:space="preserve">. Your Agent will continue to receive </w:t>
            </w:r>
            <w:r>
              <w:rPr>
                <w:rStyle w:val="HTMLCode"/>
              </w:rPr>
              <w:t>SIF_Response</w:t>
            </w:r>
            <w:r>
              <w:t xml:space="preserve">s and </w:t>
            </w:r>
            <w:r>
              <w:rPr>
                <w:rStyle w:val="HTMLCode"/>
              </w:rPr>
              <w:t>SIF_Request</w:t>
            </w:r>
            <w:r>
              <w:t xml:space="preserve">s. </w:t>
            </w:r>
          </w:p>
          <w:p w:rsidR="00FA6BC9" w:rsidRDefault="00FA6BC9">
            <w:pPr>
              <w:pStyle w:val="NormalWeb"/>
            </w:pPr>
            <w:r>
              <w:t xml:space="preserve">If your Agent ended SMB by sending a final </w:t>
            </w:r>
            <w:r>
              <w:rPr>
                <w:rStyle w:val="HTMLCode"/>
              </w:rPr>
              <w:t>SIF_Ack</w:t>
            </w:r>
            <w:r>
              <w:t xml:space="preserve">, the ZIS has removed the blocked event from your Agent's queue and resumes delivery of events to your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253" w:anchor="InfrastructureStatusCodeType" w:history="1">
              <w:r>
                <w:rPr>
                  <w:rStyle w:val="HTMLCode"/>
                  <w:color w:val="005696"/>
                </w:rPr>
                <w:t>SIF_Status/SIF_Code</w:t>
              </w:r>
            </w:hyperlink>
            <w:r>
              <w:t xml:space="preserve"> of </w:t>
            </w:r>
            <w:r>
              <w:rPr>
                <w:rStyle w:val="HTMLCode"/>
              </w:rPr>
              <w:t>8</w:t>
            </w:r>
            <w:r>
              <w:t xml:space="preserve"> (ZIS is asleep) or </w:t>
            </w:r>
            <w:r>
              <w:rPr>
                <w:rStyle w:val="HTMLCode"/>
              </w:rPr>
              <w:t>7</w:t>
            </w:r>
            <w:r>
              <w:t xml:space="preserve"> (your Agent sent a duplicate </w:t>
            </w:r>
            <w:r>
              <w:rPr>
                <w:rStyle w:val="HTMLCode"/>
              </w:rPr>
              <w:t>SIF_MsgId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w:t>
            </w:r>
            <w:hyperlink r:id="rId254" w:anchor="SIF_Error" w:history="1">
              <w:r>
                <w:rPr>
                  <w:rStyle w:val="HTMLCode"/>
                  <w:color w:val="005696"/>
                </w:rPr>
                <w:t>SIF_Error</w:t>
              </w:r>
            </w:hyperlink>
            <w:r>
              <w:t xml:space="preserve"> condition. See </w:t>
            </w:r>
            <w:hyperlink r:id="rId255"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if included.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Messaging protocol complete (failure).</w:t>
            </w:r>
          </w:p>
        </w:tc>
      </w:tr>
    </w:tbl>
    <w:p w:rsidR="00FA6BC9" w:rsidRDefault="00FA6BC9" w:rsidP="00FA6BC9">
      <w:r>
        <w:rPr>
          <w:rStyle w:val="Caption1"/>
        </w:rPr>
        <w:t>Table 4.1.1.18-1: SIF_Ack Protocol (Pull-Mode)</w:t>
      </w:r>
      <w:r>
        <w:t xml:space="preserve"> </w:t>
      </w:r>
      <w:bookmarkStart w:id="904" w:name="AgActionListentMessagingSIF_ServiceNotif"/>
    </w:p>
    <w:p w:rsidR="00FA6BC9" w:rsidRDefault="00FA6BC9" w:rsidP="00FA6BC9">
      <w:pPr>
        <w:pStyle w:val="Heading4"/>
      </w:pPr>
      <w:r>
        <w:t>4.1.1.19 SIF_ServiceNotify</w:t>
      </w:r>
    </w:p>
    <w:p w:rsidR="00FA6BC9" w:rsidRDefault="00FA6BC9" w:rsidP="00FA6BC9">
      <w:pPr>
        <w:pStyle w:val="NormalWeb"/>
      </w:pPr>
      <w:r>
        <w:t>SIF_ServiceNotify is a message definition used to deliver service notification messages.</w:t>
      </w:r>
    </w:p>
    <w:p w:rsidR="00FA6BC9" w:rsidRDefault="00FA6BC9" w:rsidP="00FA6BC9">
      <w:pPr>
        <w:pStyle w:val="NormalWeb"/>
      </w:pPr>
      <w:r>
        <w:t>When a SIF Zone service wishes to emit a notification message</w:t>
      </w:r>
      <w:ins w:id="905" w:author="Richard Halter" w:date="2010-08-20T07:44:00Z">
        <w:r w:rsidR="00AD412E">
          <w:t>,</w:t>
        </w:r>
      </w:ins>
      <w:r>
        <w:t xml:space="preserve"> defined by the SIF Zone Service definition</w:t>
      </w:r>
      <w:ins w:id="906" w:author="Richard Halter" w:date="2010-08-20T07:44:00Z">
        <w:r w:rsidR="00AD412E">
          <w:t>,</w:t>
        </w:r>
      </w:ins>
      <w:r>
        <w:t xml:space="preserve"> to interested subscribers, the Agent </w:t>
      </w:r>
      <w:del w:id="907" w:author="Richard Halter" w:date="2010-08-20T07:42:00Z">
        <w:r w:rsidDel="00AD412E">
          <w:delText xml:space="preserve">that </w:delText>
        </w:r>
      </w:del>
      <w:r>
        <w:t>provid</w:t>
      </w:r>
      <w:ins w:id="908" w:author="Richard Halter" w:date="2010-08-20T07:42:00Z">
        <w:r w:rsidR="00AD412E">
          <w:t>ing</w:t>
        </w:r>
      </w:ins>
      <w:del w:id="909" w:author="Richard Halter" w:date="2010-08-20T07:42:00Z">
        <w:r w:rsidDel="00AD412E">
          <w:delText>es</w:delText>
        </w:r>
      </w:del>
      <w:r>
        <w:t xml:space="preserve"> the service publishes the corresponding SIF_ServiceNotify message to the Zone. Upon successful delivery of a SIF_ServiceNotify to the ZIS, the ZIS places the event in the queue for any Agents subscribed to events for the service operations, including the agent that provides the service if the Agent is a subscriber to the notification.</w:t>
      </w:r>
    </w:p>
    <w:p w:rsidR="00FA6BC9" w:rsidRDefault="00FA6BC9" w:rsidP="00FA6BC9">
      <w:pPr>
        <w:pStyle w:val="NormalWeb"/>
        <w:rPr>
          <w:ins w:id="910" w:author="Richard Halter" w:date="2010-08-21T11:27:00Z"/>
        </w:rPr>
      </w:pPr>
      <w:r>
        <w:t xml:space="preserve">SIF_ServiceNotify messages </w:t>
      </w:r>
      <w:del w:id="911" w:author="Richard Halter" w:date="2010-08-20T07:43:00Z">
        <w:r w:rsidDel="00AD412E">
          <w:delText xml:space="preserve">that </w:delText>
        </w:r>
      </w:del>
      <w:r>
        <w:t>relat</w:t>
      </w:r>
      <w:ins w:id="912" w:author="Richard Halter" w:date="2010-08-20T07:43:00Z">
        <w:r w:rsidR="00AD412E">
          <w:t>ing</w:t>
        </w:r>
      </w:ins>
      <w:del w:id="913" w:author="Richard Halter" w:date="2010-08-20T07:43:00Z">
        <w:r w:rsidDel="00AD412E">
          <w:delText>e</w:delText>
        </w:r>
      </w:del>
      <w:r>
        <w:t xml:space="preserve"> to a SIF Zone service may only be transmitted by the agent </w:t>
      </w:r>
      <w:del w:id="914" w:author="Richard Halter" w:date="2010-08-20T07:43:00Z">
        <w:r w:rsidDel="00AD412E">
          <w:delText>that is</w:delText>
        </w:r>
      </w:del>
      <w:r>
        <w:t xml:space="preserve"> registered in the zone as the default provider of the service. Unlike Event messages, SIF_ServiceNotify messages may be packetized. This means a subcribing client must support the demuiltiplexing of simultaneously arriving service packets from multiple Zone Service Notification messages.</w:t>
      </w:r>
    </w:p>
    <w:p w:rsidR="00000000" w:rsidRDefault="005F65CF">
      <w:pPr>
        <w:pStyle w:val="NormalWeb"/>
        <w:keepNext/>
        <w:jc w:val="center"/>
        <w:rPr>
          <w:ins w:id="915" w:author="Richard Halter" w:date="2010-08-21T11:28:00Z"/>
        </w:rPr>
        <w:pPrChange w:id="916" w:author="Richard Halter" w:date="2010-08-21T11:28:00Z">
          <w:pPr>
            <w:pStyle w:val="NormalWeb"/>
          </w:pPr>
        </w:pPrChange>
      </w:pPr>
      <w:ins w:id="917" w:author="Richard Halter" w:date="2010-08-21T11:28:00Z">
        <w:r>
          <w:object w:dxaOrig="7212" w:dyaOrig="14937">
            <v:shape id="_x0000_i1066" type="#_x0000_t75" style="width:293.85pt;height:609.5pt" o:ole="">
              <v:imagedata r:id="rId256" o:title=""/>
            </v:shape>
            <o:OLEObject Type="Embed" ProgID="Visio.Drawing.11" ShapeID="_x0000_i1066" DrawAspect="Content" ObjectID="_1344927582" r:id="rId257"/>
          </w:object>
        </w:r>
      </w:ins>
    </w:p>
    <w:p w:rsidR="00000000" w:rsidRDefault="005F65CF">
      <w:pPr>
        <w:pStyle w:val="Caption"/>
        <w:jc w:val="center"/>
        <w:rPr>
          <w:ins w:id="918" w:author="Richard Halter" w:date="2010-08-21T11:29:00Z"/>
        </w:rPr>
        <w:pPrChange w:id="919" w:author="Richard Halter" w:date="2010-08-21T11:28:00Z">
          <w:pPr>
            <w:pStyle w:val="NormalWeb"/>
          </w:pPr>
        </w:pPrChange>
      </w:pPr>
      <w:ins w:id="920" w:author="Richard Halter" w:date="2010-08-21T11:28:00Z">
        <w:r>
          <w:t xml:space="preserve">Figure </w:t>
        </w:r>
        <w:r w:rsidR="004A4768">
          <w:fldChar w:fldCharType="begin"/>
        </w:r>
        <w:r>
          <w:instrText xml:space="preserve"> SEQ Figure \* ARABIC </w:instrText>
        </w:r>
      </w:ins>
      <w:r w:rsidR="004A4768">
        <w:fldChar w:fldCharType="separate"/>
      </w:r>
      <w:ins w:id="921" w:author="Richard Halter" w:date="2010-09-02T10:11:00Z">
        <w:r w:rsidR="00C42E3C">
          <w:rPr>
            <w:noProof/>
          </w:rPr>
          <w:t>42</w:t>
        </w:r>
      </w:ins>
      <w:ins w:id="922" w:author="Richard Halter" w:date="2010-08-21T11:28:00Z">
        <w:r w:rsidR="004A4768">
          <w:fldChar w:fldCharType="end"/>
        </w:r>
        <w:r>
          <w:t>: SIF_ServiceNotify</w:t>
        </w:r>
      </w:ins>
    </w:p>
    <w:p w:rsidR="00000000" w:rsidRDefault="00C42E3C">
      <w:pPr>
        <w:pPrChange w:id="923" w:author="Richard Halter" w:date="2010-08-21T11:29:00Z">
          <w:pPr>
            <w:pStyle w:val="NormalWeb"/>
          </w:pPr>
        </w:pPrChange>
      </w:pPr>
    </w:p>
    <w:tbl>
      <w:tblPr>
        <w:tblW w:w="0" w:type="auto"/>
        <w:tblCellMar>
          <w:top w:w="15" w:type="dxa"/>
          <w:left w:w="15" w:type="dxa"/>
          <w:bottom w:w="15" w:type="dxa"/>
          <w:right w:w="15" w:type="dxa"/>
        </w:tblCellMar>
        <w:tblLook w:val="04A0"/>
      </w:tblPr>
      <w:tblGrid>
        <w:gridCol w:w="544"/>
        <w:gridCol w:w="5939"/>
        <w:gridCol w:w="224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924" w:name="Table411191SIF_ServiceNotifyProtocol"/>
            <w:bookmarkEnd w:id="904"/>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Initialize Current Packet Number to 1.</w:t>
            </w:r>
          </w:p>
          <w:p w:rsidR="00FA6BC9" w:rsidRDefault="00FA6BC9">
            <w:pPr>
              <w:pStyle w:val="NormalWeb"/>
            </w:pPr>
            <w:r>
              <w:t xml:space="preserve">Initialize ServiceMsgId to a new </w:t>
            </w:r>
            <w:del w:id="925" w:author="Richard Halter" w:date="2010-08-11T15:54:00Z">
              <w:r w:rsidDel="00EF6251">
                <w:delText>GUID</w:delText>
              </w:r>
            </w:del>
            <w:ins w:id="926" w:author="Richard Halter" w:date="2010-08-11T15:58:00Z">
              <w:r w:rsidR="00EF6251">
                <w:t>UUID</w:t>
              </w:r>
            </w:ins>
            <w:r>
              <w:t xml:space="preserve">. The SIF_ServiceMsgId </w:t>
            </w:r>
            <w:r>
              <w:rPr>
                <w:rStyle w:val="rfc21191"/>
              </w:rPr>
              <w:t>MUST</w:t>
            </w:r>
            <w:r>
              <w:t xml:space="preserve"> be the same for all packets.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new SIF_ServiceNotify message.</w:t>
            </w:r>
          </w:p>
          <w:p w:rsidR="00FA6BC9" w:rsidRDefault="00FA6BC9">
            <w:pPr>
              <w:pStyle w:val="NormalWeb"/>
            </w:pPr>
            <w:r>
              <w:t xml:space="preserve">Initialize the SIF_Header containing a new </w:t>
            </w:r>
            <w:del w:id="927" w:author="Richard Halter" w:date="2010-08-11T15:54:00Z">
              <w:r w:rsidDel="00EF6251">
                <w:delText>GUID</w:delText>
              </w:r>
            </w:del>
            <w:ins w:id="928" w:author="Richard Halter" w:date="2010-08-11T15:58:00Z">
              <w:r w:rsidR="00EF6251">
                <w:t>UUID</w:t>
              </w:r>
            </w:ins>
            <w:r>
              <w:t xml:space="preserve"> in SIF_MsgId, your Agent's Agent Id in SIF_SourceId and the current time in SIF_Timestamp.</w:t>
            </w:r>
          </w:p>
          <w:p w:rsidR="00FA6BC9" w:rsidRDefault="00FA6BC9">
            <w:pPr>
              <w:pStyle w:val="NormalWeb"/>
            </w:pPr>
            <w:r>
              <w:t>If the agent would like to indicate minimum encryption and/or authentication requirements for agents receiving this SIF_ServiceNotify, supply SIF_Security with the appropriate settings. Use an equally secure channel when communicating with the Zone, if desired.</w:t>
            </w:r>
          </w:p>
          <w:p w:rsidR="00FA6BC9" w:rsidRDefault="00FA6BC9">
            <w:pPr>
              <w:pStyle w:val="NormalWeb"/>
            </w:pPr>
            <w:r>
              <w:t>If this SIF_ServiceNotify specifically applies to one or more contexts, place them in SIF_Contexts; if omitted, the context is SIF_Default.</w:t>
            </w:r>
          </w:p>
          <w:p w:rsidR="00FA6BC9" w:rsidRDefault="00FA6BC9">
            <w:pPr>
              <w:pStyle w:val="NormalWeb"/>
            </w:pPr>
            <w:r>
              <w:t>Set SIF_PacketNumber to the Current Packet Number.</w:t>
            </w:r>
          </w:p>
          <w:p w:rsidR="00FA6BC9" w:rsidRDefault="00FA6BC9">
            <w:pPr>
              <w:pStyle w:val="NormalWeb"/>
            </w:pPr>
            <w:r>
              <w:t>Set SIF_Service to the name of the SIF Zone Service.</w:t>
            </w:r>
          </w:p>
          <w:p w:rsidR="00FA6BC9" w:rsidRDefault="00FA6BC9">
            <w:pPr>
              <w:pStyle w:val="NormalWeb"/>
            </w:pPr>
            <w:r>
              <w:t>Set SIF_Operation to the name of the operation.</w:t>
            </w:r>
          </w:p>
          <w:p w:rsidR="00FA6BC9" w:rsidRDefault="00FA6BC9">
            <w:pPr>
              <w:pStyle w:val="NormalWeb"/>
            </w:pPr>
            <w:r>
              <w:t>Set SIF_ServiceMsgId to the ServiceMsgId created in Step 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Initialize SIF Zone Service operation SIF_Body and set the appropriate values for the operation call.</w:t>
            </w:r>
          </w:p>
          <w:p w:rsidR="00FA6BC9" w:rsidRDefault="00FA6BC9">
            <w:pPr>
              <w:pStyle w:val="NormalWeb"/>
            </w:pPr>
            <w:r>
              <w:t>If the operation SIF_Body supports packets, add records to the SIF_Body while the SIF_Message + SIF_Body is less than either the default SIF Zone Service buffer size or the stated buffer size within the SIF Zone Service documentation. If a record cannot be added under the maximum buffer size abort processing the operation.</w:t>
            </w:r>
          </w:p>
          <w:p w:rsidR="00FA6BC9" w:rsidRDefault="00FA6BC9">
            <w:pPr>
              <w:pStyle w:val="NormalWeb"/>
            </w:pPr>
            <w:r>
              <w:t>Add the SIF_Body to the SIF_ServiceNotify.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a record could not be added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all data records has been added to the SIF_Body set SIF_MorePackets to </w:t>
            </w:r>
            <w:r>
              <w:rPr>
                <w:rStyle w:val="HTMLCode"/>
              </w:rPr>
              <w:t>No</w:t>
            </w:r>
            <w:r>
              <w:t xml:space="preserve">. If there is more data to be added in a new SIF_ServiceNotify message set SIF_MorePackets to </w:t>
            </w:r>
            <w:r>
              <w:rPr>
                <w:rStyle w:val="HTMLCode"/>
              </w:rPr>
              <w:lastRenderedPageBreak/>
              <w:t>Yes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Send SIF_Message/SIF_ServiceNotify to Zone over appropriate communication channel.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Zone returns SIF_Ack/SIF_Error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more data to send increment Current Packet Number +1 and go to step 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2 if more data to send.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Processing is complete if no more data left to send.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a record could not be added to the SIF_ServiceNotify:</w:t>
            </w:r>
          </w:p>
          <w:p w:rsidR="00FA6BC9" w:rsidRDefault="00FA6BC9" w:rsidP="00FA6BC9">
            <w:pPr>
              <w:numPr>
                <w:ilvl w:val="0"/>
                <w:numId w:val="17"/>
              </w:numPr>
              <w:spacing w:before="100" w:beforeAutospacing="1" w:after="100" w:afterAutospacing="1"/>
            </w:pPr>
            <w:r>
              <w:t xml:space="preserve">Set SIF_MorePackets to </w:t>
            </w:r>
            <w:r>
              <w:rPr>
                <w:rStyle w:val="HTMLCode"/>
              </w:rPr>
              <w:t>No</w:t>
            </w:r>
            <w:r>
              <w:t xml:space="preserve">. </w:t>
            </w:r>
          </w:p>
          <w:p w:rsidR="00FA6BC9" w:rsidRDefault="00FA6BC9" w:rsidP="00FA6BC9">
            <w:pPr>
              <w:numPr>
                <w:ilvl w:val="0"/>
                <w:numId w:val="17"/>
              </w:numPr>
              <w:spacing w:before="100" w:beforeAutospacing="1" w:after="100" w:afterAutospacing="1"/>
            </w:pPr>
            <w:r>
              <w:t xml:space="preserve">Create a new SIF_Error with the SIF_Error/SIF_Code and SIF_Error/SIF_Desc set to "Responder does not support requested SIF_MaxBufferSize." </w:t>
            </w:r>
          </w:p>
          <w:p w:rsidR="00FA6BC9" w:rsidRDefault="00FA6BC9" w:rsidP="00FA6BC9">
            <w:pPr>
              <w:numPr>
                <w:ilvl w:val="0"/>
                <w:numId w:val="17"/>
              </w:numPr>
              <w:spacing w:before="100" w:beforeAutospacing="1" w:after="100" w:afterAutospacing="1"/>
            </w:pPr>
            <w:r>
              <w:t xml:space="preserve">Send the SIF_ServiceNotify to the Zone. If the first SIF_ServiceNotify packet was not sent, the agent may not have to send the error to the Zone. It may abort the SIF_ServiceNotify. </w:t>
            </w:r>
          </w:p>
          <w:p w:rsidR="00FA6BC9" w:rsidRDefault="00FA6BC9" w:rsidP="00FA6BC9">
            <w:pPr>
              <w:numPr>
                <w:ilvl w:val="0"/>
                <w:numId w:val="17"/>
              </w:numPr>
              <w:spacing w:before="100" w:beforeAutospacing="1" w:after="100" w:afterAutospacing="1"/>
            </w:pPr>
            <w:r>
              <w:t>The agent should log the error.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Processing terminated by the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bl>
    <w:p w:rsidR="00FA6BC9" w:rsidRDefault="00FA6BC9" w:rsidP="00FA6BC9">
      <w:r>
        <w:rPr>
          <w:rStyle w:val="Caption1"/>
        </w:rPr>
        <w:t>Table 4.1.1.19-1: SIF_ServiceNotify Protocol</w:t>
      </w:r>
      <w:r>
        <w:t xml:space="preserve"> </w:t>
      </w:r>
      <w:bookmarkStart w:id="929" w:name="AgActionListenMessagingSIF_ServiceInput"/>
      <w:bookmarkEnd w:id="924"/>
    </w:p>
    <w:p w:rsidR="00FA6BC9" w:rsidRDefault="00FA6BC9" w:rsidP="00FA6BC9">
      <w:pPr>
        <w:pStyle w:val="Heading4"/>
      </w:pPr>
      <w:r>
        <w:t>4.1.1.20 SIF_ServiceInput</w:t>
      </w:r>
    </w:p>
    <w:p w:rsidR="00FA6BC9" w:rsidRDefault="00FA6BC9" w:rsidP="00FA6BC9">
      <w:pPr>
        <w:pStyle w:val="NormalWeb"/>
      </w:pPr>
      <w:r>
        <w:t>This message is used to invoke a method that is exposed by a SIF Zone Service.</w:t>
      </w:r>
    </w:p>
    <w:p w:rsidR="00FA6BC9" w:rsidRDefault="00FA6BC9" w:rsidP="00FA6BC9">
      <w:pPr>
        <w:pStyle w:val="NormalWeb"/>
        <w:rPr>
          <w:ins w:id="930" w:author="Richard Halter" w:date="2010-08-21T12:21:00Z"/>
        </w:rPr>
      </w:pPr>
      <w:r>
        <w:t>An Agent can invoke an operation on a service published by another Agent at any time by sending a SIF_ServiceInput message.</w:t>
      </w:r>
    </w:p>
    <w:p w:rsidR="00000000" w:rsidRDefault="00246097">
      <w:pPr>
        <w:pStyle w:val="NormalWeb"/>
        <w:keepNext/>
        <w:jc w:val="center"/>
        <w:rPr>
          <w:ins w:id="931" w:author="Richard Halter" w:date="2010-08-21T12:22:00Z"/>
        </w:rPr>
        <w:pPrChange w:id="932" w:author="Richard Halter" w:date="2010-08-21T12:22:00Z">
          <w:pPr>
            <w:pStyle w:val="NormalWeb"/>
          </w:pPr>
        </w:pPrChange>
      </w:pPr>
      <w:ins w:id="933" w:author="Richard Halter" w:date="2010-08-21T12:21:00Z">
        <w:r>
          <w:object w:dxaOrig="8100" w:dyaOrig="14671">
            <v:shape id="_x0000_i1067" type="#_x0000_t75" style="width:338.25pt;height:612.85pt" o:ole="">
              <v:imagedata r:id="rId258" o:title=""/>
            </v:shape>
            <o:OLEObject Type="Embed" ProgID="Visio.Drawing.11" ShapeID="_x0000_i1067" DrawAspect="Content" ObjectID="_1344927583" r:id="rId259"/>
          </w:object>
        </w:r>
      </w:ins>
    </w:p>
    <w:p w:rsidR="00000000" w:rsidRDefault="00246097">
      <w:pPr>
        <w:pStyle w:val="Caption"/>
        <w:jc w:val="center"/>
        <w:rPr>
          <w:ins w:id="934" w:author="Richard Halter" w:date="2010-08-21T12:22:00Z"/>
        </w:rPr>
        <w:pPrChange w:id="935" w:author="Richard Halter" w:date="2010-08-21T12:22:00Z">
          <w:pPr>
            <w:pStyle w:val="NormalWeb"/>
          </w:pPr>
        </w:pPrChange>
      </w:pPr>
      <w:ins w:id="936" w:author="Richard Halter" w:date="2010-08-21T12:22:00Z">
        <w:r>
          <w:t xml:space="preserve">Figure </w:t>
        </w:r>
        <w:r w:rsidR="004A4768">
          <w:fldChar w:fldCharType="begin"/>
        </w:r>
        <w:r>
          <w:instrText xml:space="preserve"> SEQ Figure \* ARABIC </w:instrText>
        </w:r>
      </w:ins>
      <w:r w:rsidR="004A4768">
        <w:fldChar w:fldCharType="separate"/>
      </w:r>
      <w:ins w:id="937" w:author="Richard Halter" w:date="2010-09-02T10:11:00Z">
        <w:r w:rsidR="00C42E3C">
          <w:rPr>
            <w:noProof/>
          </w:rPr>
          <w:t>43</w:t>
        </w:r>
      </w:ins>
      <w:ins w:id="938" w:author="Richard Halter" w:date="2010-08-21T12:22:00Z">
        <w:r w:rsidR="004A4768">
          <w:fldChar w:fldCharType="end"/>
        </w:r>
        <w:r>
          <w:t>: SIF_ServiceInput</w:t>
        </w:r>
      </w:ins>
    </w:p>
    <w:p w:rsidR="00000000" w:rsidRDefault="00C42E3C">
      <w:pPr>
        <w:pPrChange w:id="939" w:author="Richard Halter" w:date="2010-08-21T12:22:00Z">
          <w:pPr>
            <w:pStyle w:val="NormalWeb"/>
          </w:pPr>
        </w:pPrChange>
      </w:pPr>
    </w:p>
    <w:tbl>
      <w:tblPr>
        <w:tblW w:w="0" w:type="auto"/>
        <w:tblCellMar>
          <w:top w:w="15" w:type="dxa"/>
          <w:left w:w="15" w:type="dxa"/>
          <w:bottom w:w="15" w:type="dxa"/>
          <w:right w:w="15" w:type="dxa"/>
        </w:tblCellMar>
        <w:tblLook w:val="04A0"/>
      </w:tblPr>
      <w:tblGrid>
        <w:gridCol w:w="544"/>
        <w:gridCol w:w="5924"/>
        <w:gridCol w:w="2262"/>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940" w:name="Table411201SIF_ServiceInputProtocol"/>
            <w:bookmarkEnd w:id="92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Initialize Current Packet Number to 1</w:t>
            </w:r>
          </w:p>
          <w:p w:rsidR="00FA6BC9" w:rsidRDefault="00FA6BC9" w:rsidP="00EF6251">
            <w:pPr>
              <w:pStyle w:val="NormalWeb"/>
            </w:pPr>
            <w:r>
              <w:t xml:space="preserve">Initialize ServiceMsgId to a new </w:t>
            </w:r>
            <w:del w:id="941" w:author="Richard Halter" w:date="2010-08-11T15:54:00Z">
              <w:r w:rsidDel="00EF6251">
                <w:delText>GUID</w:delText>
              </w:r>
            </w:del>
            <w:ins w:id="942" w:author="Richard Halter" w:date="2010-08-11T15:55:00Z">
              <w:r w:rsidR="00EF6251">
                <w:t>UUID</w:t>
              </w:r>
            </w:ins>
            <w:r>
              <w:t xml:space="preserve">. The SIF_ServiceMsgId </w:t>
            </w:r>
            <w:r>
              <w:rPr>
                <w:rStyle w:val="rfc21191"/>
              </w:rPr>
              <w:t>MUST</w:t>
            </w:r>
            <w:r>
              <w:t xml:space="preserve"> be the same for all packets.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new SIF_ServiceInput message.</w:t>
            </w:r>
          </w:p>
          <w:p w:rsidR="00FA6BC9" w:rsidRDefault="00FA6BC9">
            <w:pPr>
              <w:pStyle w:val="NormalWeb"/>
            </w:pPr>
            <w:r>
              <w:t xml:space="preserve">Initialize the SIF_Header containing a new </w:t>
            </w:r>
            <w:del w:id="943" w:author="Richard Halter" w:date="2010-08-11T15:54:00Z">
              <w:r w:rsidDel="00EF6251">
                <w:delText>GUID</w:delText>
              </w:r>
            </w:del>
            <w:ins w:id="944" w:author="Richard Halter" w:date="2010-08-11T15:55:00Z">
              <w:r w:rsidR="00EF6251">
                <w:t>UU</w:t>
              </w:r>
            </w:ins>
            <w:ins w:id="945" w:author="Richard Halter" w:date="2010-08-11T15:54:00Z">
              <w:r w:rsidR="00EF6251">
                <w:t>ID</w:t>
              </w:r>
            </w:ins>
            <w:r>
              <w:t xml:space="preserve"> in SIF_MsgId, your Agent's Agent Id in SIF_SourceId and the current time in SIF_Timestamp.</w:t>
            </w:r>
          </w:p>
          <w:p w:rsidR="00FA6BC9" w:rsidRDefault="00FA6BC9">
            <w:pPr>
              <w:pStyle w:val="NormalWeb"/>
            </w:pPr>
            <w:r>
              <w:t>If your Agent would like to explicitly route this service operation to a given Agent, specify the Agent's Id in SIF_DestinationId.</w:t>
            </w:r>
          </w:p>
          <w:p w:rsidR="00FA6BC9" w:rsidRDefault="00FA6BC9">
            <w:pPr>
              <w:pStyle w:val="NormalWeb"/>
            </w:pPr>
            <w:r>
              <w:t>If the agent would like to indicate minimum encryption and/or authentication requirements for agents receiving this SIF_ServiceNotify, supply SIF_Security with the appropriate settings. Use an equally secure channel when communicating with the Zone, if desired.</w:t>
            </w:r>
          </w:p>
          <w:p w:rsidR="00FA6BC9" w:rsidRDefault="00FA6BC9">
            <w:pPr>
              <w:pStyle w:val="NormalWeb"/>
            </w:pPr>
            <w:r>
              <w:t>Since a SIF_ServiceInput applies only to the default context, it is not necessary to specify a value for SIF_Contexts.</w:t>
            </w:r>
          </w:p>
          <w:p w:rsidR="00FA6BC9" w:rsidRDefault="00FA6BC9">
            <w:pPr>
              <w:pStyle w:val="NormalWeb"/>
            </w:pPr>
            <w:r>
              <w:t>Set SIF_PacketNumber to the Current Packet Number.</w:t>
            </w:r>
          </w:p>
          <w:p w:rsidR="00FA6BC9" w:rsidRDefault="00FA6BC9">
            <w:pPr>
              <w:pStyle w:val="NormalWeb"/>
            </w:pPr>
            <w:r>
              <w:t>Set SIF_Service to the name of the SIF Zone Service.</w:t>
            </w:r>
          </w:p>
          <w:p w:rsidR="00FA6BC9" w:rsidRDefault="00FA6BC9">
            <w:pPr>
              <w:pStyle w:val="NormalWeb"/>
            </w:pPr>
            <w:r>
              <w:t>Set SIF_Operation to the name of the operation.</w:t>
            </w:r>
          </w:p>
          <w:p w:rsidR="00FA6BC9" w:rsidRDefault="00FA6BC9">
            <w:pPr>
              <w:pStyle w:val="NormalWeb"/>
            </w:pPr>
            <w:r>
              <w:t>Set SIF_ServiceMsgId to the ServiceMsgId created in Step 1.</w:t>
            </w:r>
          </w:p>
          <w:p w:rsidR="00FA6BC9" w:rsidRDefault="00FA6BC9">
            <w:pPr>
              <w:pStyle w:val="NormalWeb"/>
            </w:pPr>
            <w:r>
              <w:t xml:space="preserve">Specify the SIF versions the responder may choose from when returning data in SIF_Version. Each version specified </w:t>
            </w:r>
            <w:r>
              <w:rPr>
                <w:rStyle w:val="rfc21191"/>
              </w:rPr>
              <w:t>MUST</w:t>
            </w:r>
            <w:r>
              <w:t xml:space="preserve"> be registered in the ZIS as supported by your Agent. It is </w:t>
            </w:r>
            <w:r>
              <w:rPr>
                <w:rStyle w:val="rfc21191"/>
              </w:rPr>
              <w:t>RECOMMENDED</w:t>
            </w:r>
            <w:r>
              <w:t xml:space="preserve"> to use 2.*.</w:t>
            </w:r>
          </w:p>
          <w:p w:rsidR="00FA6BC9" w:rsidRDefault="00FA6BC9">
            <w:pPr>
              <w:pStyle w:val="NormalWeb"/>
            </w:pPr>
            <w:r>
              <w:t xml:space="preserve">Specify the maximum buffer size the Responder must respect when sending SIF_ServiceOutput packets; this </w:t>
            </w:r>
            <w:r>
              <w:rPr>
                <w:rStyle w:val="rfc21191"/>
              </w:rPr>
              <w:t>MUST</w:t>
            </w:r>
            <w:r>
              <w:t xml:space="preserve"> be less than or equal to the SIF_MaxBufferSize with which your Agent registered with the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Initialize SIF Zone Service operation SIF_Body and set the </w:t>
            </w:r>
            <w:r>
              <w:lastRenderedPageBreak/>
              <w:t>appropriate values for the operation call.</w:t>
            </w:r>
          </w:p>
          <w:p w:rsidR="00FA6BC9" w:rsidRDefault="00FA6BC9">
            <w:pPr>
              <w:pStyle w:val="NormalWeb"/>
            </w:pPr>
            <w:r>
              <w:t>If the operation SIF_Body supports packets, add records to the SIF_Body while the SIF_Message + SIF_Body is less than either the default SIF Zone Service buffer size or the stated buffer size within the SIF Zone Service documentation. If a record cannot be added under the maximum buffer size, abort processing the operation.</w:t>
            </w:r>
          </w:p>
          <w:p w:rsidR="00FA6BC9" w:rsidRDefault="00FA6BC9">
            <w:pPr>
              <w:pStyle w:val="NormalWeb"/>
            </w:pPr>
            <w:r>
              <w:t>Add the SIF_Body to the SIF_ServiceInput.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If a record could not </w:t>
            </w:r>
            <w:r>
              <w:lastRenderedPageBreak/>
              <w:t>be added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all data records has been added to the SIF_Body set SIF_MorePackets to </w:t>
            </w:r>
            <w:r>
              <w:rPr>
                <w:rStyle w:val="HTMLCode"/>
              </w:rPr>
              <w:t>No</w:t>
            </w:r>
            <w:r>
              <w:t xml:space="preserve">. If there is more data to be added in a new SIF_ServiceInput message set SIF_MorePackets to </w:t>
            </w:r>
            <w:r>
              <w:rPr>
                <w:rStyle w:val="HTMLCode"/>
              </w:rPr>
              <w:t>Yes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Send SIF_Message/SIF_ServiceInput to Zone over appropriate communication channel.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Zone returns SIF_Ack/SIF_Error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more data to send increment Current Packet Number +1 and go to step 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2 if more data to send.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Processing is complete if no more data left to send.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 record could not be added to the SIF_ServiceInput: </w:t>
            </w:r>
          </w:p>
          <w:p w:rsidR="00FA6BC9" w:rsidRDefault="00FA6BC9" w:rsidP="00FA6BC9">
            <w:pPr>
              <w:numPr>
                <w:ilvl w:val="0"/>
                <w:numId w:val="18"/>
              </w:numPr>
              <w:spacing w:before="100" w:beforeAutospacing="1" w:after="100" w:afterAutospacing="1"/>
            </w:pPr>
            <w:r>
              <w:t xml:space="preserve">Set SIF_MorePackets to </w:t>
            </w:r>
            <w:r>
              <w:rPr>
                <w:rStyle w:val="HTMLCode"/>
              </w:rPr>
              <w:t>No</w:t>
            </w:r>
            <w:r>
              <w:t xml:space="preserve">. </w:t>
            </w:r>
          </w:p>
          <w:p w:rsidR="00FA6BC9" w:rsidRDefault="00FA6BC9" w:rsidP="00FA6BC9">
            <w:pPr>
              <w:numPr>
                <w:ilvl w:val="0"/>
                <w:numId w:val="18"/>
              </w:numPr>
              <w:spacing w:before="100" w:beforeAutospacing="1" w:after="100" w:afterAutospacing="1"/>
            </w:pPr>
            <w:r>
              <w:t xml:space="preserve">Create a new SIF_Error with the SIF_Error/SIF_Code and SIF_Error/SIF_Desc set to "Responder does not support requested SIF_MaxBufferSize." </w:t>
            </w:r>
          </w:p>
          <w:p w:rsidR="00FA6BC9" w:rsidRDefault="00FA6BC9" w:rsidP="00FA6BC9">
            <w:pPr>
              <w:numPr>
                <w:ilvl w:val="0"/>
                <w:numId w:val="18"/>
              </w:numPr>
              <w:spacing w:before="100" w:beforeAutospacing="1" w:after="100" w:afterAutospacing="1"/>
            </w:pPr>
            <w:r>
              <w:t xml:space="preserve">Send </w:t>
            </w:r>
            <w:commentRangeStart w:id="946"/>
            <w:r>
              <w:t>the</w:t>
            </w:r>
            <w:commentRangeEnd w:id="946"/>
            <w:r w:rsidR="00246097">
              <w:rPr>
                <w:rStyle w:val="CommentReference"/>
              </w:rPr>
              <w:commentReference w:id="946"/>
            </w:r>
            <w:r>
              <w:t xml:space="preserve"> SIF_ServiceNotify to the Zone. If the first SIF_ServiceInput packet was not sent, the agent may not have to send the error to the Zone. It may abort the SIF_ServiceInput. </w:t>
            </w:r>
          </w:p>
          <w:p w:rsidR="00FA6BC9" w:rsidRDefault="00FA6BC9" w:rsidP="00FA6BC9">
            <w:pPr>
              <w:numPr>
                <w:ilvl w:val="0"/>
                <w:numId w:val="18"/>
              </w:numPr>
              <w:spacing w:before="100" w:beforeAutospacing="1" w:after="100" w:afterAutospacing="1"/>
            </w:pPr>
            <w:r>
              <w:t>The agent should log the error.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Processing terminated by the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w:t>
            </w:r>
          </w:p>
        </w:tc>
      </w:tr>
    </w:tbl>
    <w:p w:rsidR="00FA6BC9" w:rsidRDefault="00FA6BC9" w:rsidP="00FA6BC9">
      <w:r>
        <w:rPr>
          <w:rStyle w:val="Caption1"/>
        </w:rPr>
        <w:t>Table 4.1.1.20-1: SIF_ServiceInput Protocol</w:t>
      </w:r>
      <w:r>
        <w:t xml:space="preserve"> </w:t>
      </w:r>
      <w:bookmarkStart w:id="947" w:name="AgentMessagingSIF_CancelServiceInputs"/>
      <w:bookmarkEnd w:id="940"/>
    </w:p>
    <w:p w:rsidR="00FA6BC9" w:rsidRDefault="00FA6BC9" w:rsidP="00FA6BC9">
      <w:pPr>
        <w:pStyle w:val="Heading4"/>
      </w:pPr>
      <w:r>
        <w:t>4.1.1.21 SIF_CancelServiceInputs</w:t>
      </w:r>
    </w:p>
    <w:p w:rsidR="00FA6BC9" w:rsidRDefault="00FA6BC9" w:rsidP="00FA6BC9">
      <w:pPr>
        <w:pStyle w:val="NormalWeb"/>
      </w:pPr>
      <w:r>
        <w:t xml:space="preserve">Agents can request </w:t>
      </w:r>
      <w:del w:id="948" w:author="Richard Halter" w:date="2010-08-21T12:24:00Z">
        <w:r w:rsidDel="00FB6DF0">
          <w:delText xml:space="preserve">that </w:delText>
        </w:r>
      </w:del>
      <w:r>
        <w:t xml:space="preserve">a ZIS cancel SIF_ServiceInputs pending or in process, by sending a list of SIF_ServiceInMsgIds in a SIF_CancelServiceInputs message. If an Agent abandons or restarts a process choreography which issued SIF_ServiceInputs, whether or not the SIF_ServiceOutput response stream has started, it is </w:t>
      </w:r>
      <w:r>
        <w:rPr>
          <w:rStyle w:val="rfc21191"/>
        </w:rPr>
        <w:t>RECOMMENDED</w:t>
      </w:r>
      <w:r>
        <w:t xml:space="preserve"> that the </w:t>
      </w:r>
      <w:r>
        <w:lastRenderedPageBreak/>
        <w:t>Agent send one or more SIF_CancelServiceInputs messages to the ZIS. Supporting such process choreographies can place a heavy load on responding Agents, and cancelling requests may spare Zone resources. Cancelling of responses can also reduce the number of Zone Service output packets the receiving/cancelling agent needs to process and discard.</w:t>
      </w:r>
    </w:p>
    <w:p w:rsidR="00FA6BC9" w:rsidRDefault="00FA6BC9" w:rsidP="00FA6BC9">
      <w:pPr>
        <w:pStyle w:val="NormalWeb"/>
        <w:rPr>
          <w:ins w:id="949" w:author="Richard Halter" w:date="2010-08-21T13:13:00Z"/>
        </w:rPr>
      </w:pPr>
      <w:r>
        <w:t>If the cancelling Agent wishes to receive a "final" SIF_ServiceOutput from the ZIS for each cancelled message, it can specify Standard in SIF_CancelServiceInputs/SIF_NotificationType. If the cancelling Agent does not desire or require "final" SIF_ServiceOutputs, the Agent can specify “None” in SIF_NotificationType.</w:t>
      </w:r>
    </w:p>
    <w:p w:rsidR="00000000" w:rsidRDefault="000E1EDF">
      <w:pPr>
        <w:pStyle w:val="NormalWeb"/>
        <w:keepNext/>
        <w:jc w:val="center"/>
        <w:rPr>
          <w:ins w:id="950" w:author="Richard Halter" w:date="2010-08-21T13:13:00Z"/>
        </w:rPr>
        <w:pPrChange w:id="951" w:author="Richard Halter" w:date="2010-08-21T13:14:00Z">
          <w:pPr>
            <w:pStyle w:val="NormalWeb"/>
          </w:pPr>
        </w:pPrChange>
      </w:pPr>
      <w:ins w:id="952" w:author="Richard Halter" w:date="2010-08-21T13:13:00Z">
        <w:r>
          <w:object w:dxaOrig="6578" w:dyaOrig="7888">
            <v:shape id="_x0000_i1068" type="#_x0000_t75" style="width:329pt;height:394.35pt" o:ole="">
              <v:imagedata r:id="rId260" o:title=""/>
            </v:shape>
            <o:OLEObject Type="Embed" ProgID="Visio.Drawing.11" ShapeID="_x0000_i1068" DrawAspect="Content" ObjectID="_1344927584" r:id="rId261"/>
          </w:object>
        </w:r>
      </w:ins>
    </w:p>
    <w:p w:rsidR="00000000" w:rsidRDefault="000E1EDF">
      <w:pPr>
        <w:pStyle w:val="Caption"/>
        <w:jc w:val="center"/>
        <w:pPrChange w:id="953" w:author="Richard Halter" w:date="2010-08-21T13:14:00Z">
          <w:pPr>
            <w:pStyle w:val="NormalWeb"/>
          </w:pPr>
        </w:pPrChange>
      </w:pPr>
      <w:ins w:id="954" w:author="Richard Halter" w:date="2010-08-21T13:13:00Z">
        <w:r>
          <w:t xml:space="preserve">Figure </w:t>
        </w:r>
        <w:r w:rsidR="004A4768">
          <w:fldChar w:fldCharType="begin"/>
        </w:r>
        <w:r>
          <w:instrText xml:space="preserve"> SEQ Figure \* ARABIC </w:instrText>
        </w:r>
      </w:ins>
      <w:r w:rsidR="004A4768">
        <w:fldChar w:fldCharType="separate"/>
      </w:r>
      <w:ins w:id="955" w:author="Richard Halter" w:date="2010-09-02T10:11:00Z">
        <w:r w:rsidR="00C42E3C">
          <w:rPr>
            <w:noProof/>
          </w:rPr>
          <w:t>44</w:t>
        </w:r>
      </w:ins>
      <w:ins w:id="956" w:author="Richard Halter" w:date="2010-08-21T13:13:00Z">
        <w:r w:rsidR="004A4768">
          <w:fldChar w:fldCharType="end"/>
        </w:r>
        <w:r>
          <w:t>: SIF_CancelServiceInputs</w:t>
        </w:r>
      </w:ins>
    </w:p>
    <w:tbl>
      <w:tblPr>
        <w:tblW w:w="0" w:type="auto"/>
        <w:tblCellMar>
          <w:top w:w="15" w:type="dxa"/>
          <w:left w:w="15" w:type="dxa"/>
          <w:bottom w:w="15" w:type="dxa"/>
          <w:right w:w="15" w:type="dxa"/>
        </w:tblCellMar>
        <w:tblLook w:val="04A0"/>
      </w:tblPr>
      <w:tblGrid>
        <w:gridCol w:w="544"/>
        <w:gridCol w:w="6373"/>
        <w:gridCol w:w="181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957" w:name="Table411211SIF_CancelServiceInputsProtoc"/>
            <w:bookmarkEnd w:id="94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sidP="00EF6251">
            <w:pPr>
              <w:spacing w:after="180"/>
            </w:pPr>
            <w:r>
              <w:t xml:space="preserve">Prepare a SIF_Message/SIF_SystemControl message with SIF_Header containing a new </w:t>
            </w:r>
            <w:del w:id="958" w:author="Richard Halter" w:date="2010-08-11T15:54:00Z">
              <w:r w:rsidDel="00EF6251">
                <w:delText>GUID</w:delText>
              </w:r>
            </w:del>
            <w:ins w:id="959" w:author="Richard Halter" w:date="2010-08-11T15:55:00Z">
              <w:r w:rsidR="00EF6251">
                <w:t>UU</w:t>
              </w:r>
            </w:ins>
            <w:ins w:id="960" w:author="Richard Halter" w:date="2010-08-11T15:54:00Z">
              <w:r w:rsidR="00EF6251">
                <w:t>ID</w:t>
              </w:r>
            </w:ins>
            <w:r>
              <w:t xml:space="preserve"> in SIF_MsgId, your Agent's Agent Id in SIF_SourceId, and the current time in SIF_Timestamp; other SIF_Header elements do not apply. Add a SIF_CancelServiceInputs element in SIF_SystemControlData.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Specify Standard in NotificationType if your Agent desires or requires a "final" SIF_ServiceOut be returned by the ZIS for each cancelled message (SIF_ServiceOut/SIF_MorePackets = No). Otherwise specify None.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Add a SIF_ServiceMsgIds element and add a child SIF_ServiceMsgId element for each SIF_ServiceInput that the Agent wishes to cancel.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Send SIF_Message to ZIS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Receive SIF_Ack in response. Is SIF_Error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yes, go to Step 8.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Is SIF_Status/SIF_Code 0?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no, go to Step 7.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The ZIS has accepted the SIF_CancelServiceInputs message. Your Agent will receive or not receive "final" SIF_ServiceOutputs per the specified NotificationType.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complete (success).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SIF_Status/SIF_Code of 8 (ZIS is asleep) or 7 (your Agent sent a duplicate SIF_MsgId).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complete (failure).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has failed due to a SIF_Error condition. See Error Codes with SIF_Category and SIF_Code, and examine SIF_Desc and SIF_ExtendedDesc,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Messaging protocol complete (failure). </w:t>
            </w:r>
          </w:p>
        </w:tc>
      </w:tr>
    </w:tbl>
    <w:p w:rsidR="00FA6BC9" w:rsidRDefault="00FA6BC9" w:rsidP="00FA6BC9">
      <w:r>
        <w:rPr>
          <w:rStyle w:val="Caption1"/>
        </w:rPr>
        <w:t>Table 4.1.1.21-1: SIF_CancelServiceInputs Protocol</w:t>
      </w:r>
      <w:r>
        <w:t xml:space="preserve"> </w:t>
      </w:r>
      <w:bookmarkStart w:id="961" w:name="AgentMessageHandlingProtocols"/>
      <w:bookmarkEnd w:id="957"/>
    </w:p>
    <w:p w:rsidR="00FA6BC9" w:rsidRDefault="00FA6BC9" w:rsidP="00FA6BC9">
      <w:pPr>
        <w:pStyle w:val="Heading3"/>
      </w:pPr>
      <w:bookmarkStart w:id="962" w:name="_Toc271175898"/>
      <w:r>
        <w:t>4.1.2 Agent Message Handling Protocols</w:t>
      </w:r>
      <w:bookmarkEnd w:id="962"/>
    </w:p>
    <w:p w:rsidR="00FA6BC9" w:rsidRDefault="00FA6BC9" w:rsidP="00FA6BC9">
      <w:pPr>
        <w:pStyle w:val="NormalWeb"/>
      </w:pPr>
      <w:r>
        <w:t xml:space="preserve">This section documents how Agents should </w:t>
      </w:r>
      <w:r w:rsidR="004A4768" w:rsidRPr="004A4768">
        <w:rPr>
          <w:u w:val="single"/>
          <w:rPrChange w:id="963" w:author="Richard Halter" w:date="2010-08-31T16:47:00Z">
            <w:rPr/>
          </w:rPrChange>
        </w:rPr>
        <w:t>respond</w:t>
      </w:r>
      <w:r>
        <w:t xml:space="preserve"> to incoming messages, and the resulting post-conditions upon success or failure, along with any necessary steps to take.</w:t>
      </w:r>
    </w:p>
    <w:p w:rsidR="00FA6BC9" w:rsidRDefault="00FA6BC9" w:rsidP="00FA6BC9">
      <w:pPr>
        <w:pStyle w:val="NormalWeb"/>
      </w:pPr>
      <w:r>
        <w:t xml:space="preserve">Note that in handling any </w:t>
      </w:r>
      <w:r>
        <w:rPr>
          <w:rStyle w:val="HTMLCode"/>
        </w:rPr>
        <w:t>SIF_Message</w:t>
      </w:r>
      <w:r>
        <w:t xml:space="preserve">, an Agent may return a </w:t>
      </w:r>
      <w:r>
        <w:rPr>
          <w:rStyle w:val="HTMLCode"/>
        </w:rPr>
        <w:t>SIF_Ack</w:t>
      </w:r>
      <w:r>
        <w:t xml:space="preserve"> with </w:t>
      </w:r>
      <w:r>
        <w:rPr>
          <w:rStyle w:val="HTMLCode"/>
        </w:rPr>
        <w:t>SIF_Status/SIF_Code</w:t>
      </w:r>
      <w:r>
        <w:t> </w:t>
      </w:r>
      <w:r>
        <w:rPr>
          <w:rStyle w:val="HTMLCode"/>
        </w:rPr>
        <w:t>8</w:t>
      </w:r>
      <w:r>
        <w:t xml:space="preserve"> (receiver is sleeping) or </w:t>
      </w:r>
      <w:r>
        <w:rPr>
          <w:rStyle w:val="HTMLCode"/>
        </w:rPr>
        <w:t>7</w:t>
      </w:r>
      <w:r>
        <w:t xml:space="preserve"> (already have this </w:t>
      </w:r>
      <w:r>
        <w:rPr>
          <w:rStyle w:val="HTMLCode"/>
        </w:rPr>
        <w:t>SIF_MsgId</w:t>
      </w:r>
      <w:r>
        <w:t xml:space="preserve"> from </w:t>
      </w:r>
      <w:r>
        <w:lastRenderedPageBreak/>
        <w:t>you) if a duplicate message is detected. These responses are typically omitted from the handling protocols below.</w:t>
      </w:r>
    </w:p>
    <w:p w:rsidR="00FA6BC9" w:rsidRDefault="00FA6BC9" w:rsidP="00FA6BC9">
      <w:pPr>
        <w:pStyle w:val="Heading4"/>
      </w:pPr>
      <w:bookmarkStart w:id="964" w:name="AgentMessageHandlingSIF_Message"/>
      <w:bookmarkEnd w:id="961"/>
      <w:r>
        <w:t>4.1.2.1 SIF_Message</w:t>
      </w:r>
    </w:p>
    <w:p w:rsidR="00FA6BC9" w:rsidRDefault="00FA6BC9" w:rsidP="00FA6BC9">
      <w:pPr>
        <w:pStyle w:val="NormalWeb"/>
        <w:rPr>
          <w:ins w:id="965" w:author="Richard Halter" w:date="2010-08-30T15:12:00Z"/>
        </w:rPr>
      </w:pPr>
      <w:r>
        <w:t>Upon receipt of a generic message from the ZIS, in most cases it may be safely assumed that the message XML is well-formed, and perhaps even valid, but the Agent should take the following steps to determine whether the XML is well-formed, optionally validate the message, and check that the message is of a valid type before handing the message off to the respective message handling protocol below.</w:t>
      </w:r>
    </w:p>
    <w:p w:rsidR="00CD0C89" w:rsidRDefault="00CD0C89" w:rsidP="00CD0C89">
      <w:pPr>
        <w:pStyle w:val="NormalWeb"/>
        <w:keepNext/>
        <w:jc w:val="center"/>
        <w:rPr>
          <w:ins w:id="966" w:author="Richard Halter" w:date="2010-08-30T15:13:00Z"/>
        </w:rPr>
      </w:pPr>
      <w:ins w:id="967" w:author="Richard Halter" w:date="2010-08-30T15:13:00Z">
        <w:r>
          <w:object w:dxaOrig="8092" w:dyaOrig="12871">
            <v:shape id="_x0000_i1069" type="#_x0000_t75" style="width:385.95pt;height:613.65pt" o:ole="">
              <v:imagedata r:id="rId262" o:title=""/>
            </v:shape>
            <o:OLEObject Type="Embed" ProgID="Visio.Drawing.11" ShapeID="_x0000_i1069" DrawAspect="Content" ObjectID="_1344927585" r:id="rId263"/>
          </w:object>
        </w:r>
      </w:ins>
    </w:p>
    <w:p w:rsidR="00CD0C89" w:rsidRDefault="00CD0C89" w:rsidP="00CD0C89">
      <w:pPr>
        <w:pStyle w:val="Caption"/>
        <w:jc w:val="center"/>
      </w:pPr>
      <w:ins w:id="968" w:author="Richard Halter" w:date="2010-08-30T15:13:00Z">
        <w:r>
          <w:t xml:space="preserve">Figure </w:t>
        </w:r>
        <w:r w:rsidR="004A4768">
          <w:fldChar w:fldCharType="begin"/>
        </w:r>
        <w:r>
          <w:instrText xml:space="preserve"> SEQ Figure \* ARABIC </w:instrText>
        </w:r>
      </w:ins>
      <w:r w:rsidR="004A4768">
        <w:fldChar w:fldCharType="separate"/>
      </w:r>
      <w:ins w:id="969" w:author="Richard Halter" w:date="2010-09-02T10:11:00Z">
        <w:r w:rsidR="00C42E3C">
          <w:rPr>
            <w:noProof/>
          </w:rPr>
          <w:t>45</w:t>
        </w:r>
      </w:ins>
      <w:ins w:id="970" w:author="Richard Halter" w:date="2010-08-30T15:13:00Z">
        <w:r w:rsidR="004A4768">
          <w:fldChar w:fldCharType="end"/>
        </w:r>
        <w:r>
          <w:t>: SIF_Message</w:t>
        </w:r>
      </w:ins>
    </w:p>
    <w:tbl>
      <w:tblPr>
        <w:tblW w:w="0" w:type="auto"/>
        <w:tblCellMar>
          <w:top w:w="15" w:type="dxa"/>
          <w:left w:w="15" w:type="dxa"/>
          <w:bottom w:w="15" w:type="dxa"/>
          <w:right w:w="15" w:type="dxa"/>
        </w:tblCellMar>
        <w:tblLook w:val="04A0"/>
      </w:tblPr>
      <w:tblGrid>
        <w:gridCol w:w="544"/>
        <w:gridCol w:w="6859"/>
        <w:gridCol w:w="132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971" w:name="Table41211SIF_MessageHandling"/>
            <w:bookmarkEnd w:id="964"/>
            <w:r>
              <w:rPr>
                <w:b/>
                <w:bCs/>
                <w:color w:val="FFFFFF"/>
              </w:rPr>
              <w:lastRenderedPageBreak/>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your transport layer implementation rejects XML that is not well-formed and optionally that is invalid, go to Step 3, 5, 7 or 9 depending on the extent of that implementation. Otherwise, is the XML message well-formed?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1943D8" w:rsidRDefault="00FA6BC9" w:rsidP="001943D8">
            <w:pPr>
              <w:pStyle w:val="ListParagraph"/>
              <w:numPr>
                <w:ilvl w:val="0"/>
                <w:numId w:val="49"/>
              </w:numPr>
              <w:spacing w:after="180"/>
              <w:ind w:left="446"/>
              <w:rPr>
                <w:ins w:id="972" w:author="Richard Halter" w:date="2010-08-30T12:34:00Z"/>
              </w:rPr>
            </w:pPr>
            <w:r>
              <w:t xml:space="preserve">Prepare a </w:t>
            </w:r>
            <w:bookmarkEnd w:id="971"/>
            <w:r w:rsidR="004A4768">
              <w:fldChar w:fldCharType="begin"/>
            </w:r>
            <w:r>
              <w:instrText xml:space="preserve"> HYPERLINK "http://specification.sifinfo.org/Implementation/2.4/Infrastructure.html" \l "SIF_Ack" </w:instrText>
            </w:r>
            <w:r w:rsidR="004A4768">
              <w:fldChar w:fldCharType="separate"/>
            </w:r>
            <w:r w:rsidRPr="001943D8">
              <w:rPr>
                <w:rStyle w:val="HTMLCode"/>
                <w:color w:val="005696"/>
              </w:rPr>
              <w:t>SIF_Ack</w:t>
            </w:r>
            <w:r w:rsidR="004A4768">
              <w:fldChar w:fldCharType="end"/>
            </w:r>
            <w:r>
              <w:t xml:space="preserve"> message with </w:t>
            </w:r>
            <w:hyperlink r:id="rId264" w:anchor="SIF_Header" w:history="1">
              <w:r w:rsidRPr="001943D8">
                <w:rPr>
                  <w:rStyle w:val="HTMLCode"/>
                  <w:color w:val="005696"/>
                </w:rPr>
                <w:t>SIF_Header</w:t>
              </w:r>
            </w:hyperlink>
            <w:r>
              <w:t xml:space="preserve"> containing a new </w:t>
            </w:r>
            <w:del w:id="973" w:author="Richard Halter" w:date="2010-08-11T15:54:00Z">
              <w:r w:rsidDel="00EF6251">
                <w:delText>GUID</w:delText>
              </w:r>
            </w:del>
            <w:ins w:id="974" w:author="Richard Halter" w:date="2010-08-11T15:55:00Z">
              <w:r w:rsidR="00EF6251">
                <w:t>UU</w:t>
              </w:r>
            </w:ins>
            <w:ins w:id="975" w:author="Richard Halter" w:date="2010-08-11T15:54:00Z">
              <w:r w:rsidR="00EF6251">
                <w:t>ID</w:t>
              </w:r>
            </w:ins>
            <w:r>
              <w:t xml:space="preserve"> in </w:t>
            </w:r>
            <w:r>
              <w:rPr>
                <w:rStyle w:val="HTMLCode"/>
              </w:rPr>
              <w:t>SIF_MsgId</w:t>
            </w:r>
            <w:r>
              <w:t xml:space="preserve">, </w:t>
            </w:r>
          </w:p>
          <w:p w:rsidR="001943D8" w:rsidRDefault="00FA6BC9" w:rsidP="001943D8">
            <w:pPr>
              <w:pStyle w:val="ListParagraph"/>
              <w:numPr>
                <w:ilvl w:val="0"/>
                <w:numId w:val="49"/>
              </w:numPr>
              <w:spacing w:after="180"/>
              <w:ind w:left="446"/>
              <w:rPr>
                <w:ins w:id="976" w:author="Richard Halter" w:date="2010-08-30T12:34:00Z"/>
              </w:rPr>
            </w:pPr>
            <w:r>
              <w:t xml:space="preserve">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1943D8" w:rsidRDefault="00FA6BC9" w:rsidP="001943D8">
            <w:pPr>
              <w:pStyle w:val="ListParagraph"/>
              <w:numPr>
                <w:ilvl w:val="0"/>
                <w:numId w:val="49"/>
              </w:numPr>
              <w:spacing w:after="180"/>
              <w:ind w:left="446"/>
              <w:rPr>
                <w:ins w:id="977" w:author="Richard Halter" w:date="2010-08-30T12:35:00Z"/>
              </w:rPr>
            </w:pPr>
            <w:r>
              <w:t xml:space="preserve">If your Agent can scan the incoming message as UTF-8 encoded text to locate </w:t>
            </w:r>
            <w:r>
              <w:rPr>
                <w:rStyle w:val="HTMLCode"/>
              </w:rPr>
              <w:t>SIF_Header/SIF_SourceId</w:t>
            </w:r>
            <w:r>
              <w:t xml:space="preserve"> and </w:t>
            </w:r>
            <w:r>
              <w:rPr>
                <w:rStyle w:val="HTMLCode"/>
              </w:rPr>
              <w:t>SIF_Header/SIF_MsgId</w:t>
            </w:r>
            <w:r>
              <w:t xml:space="preserve">, these values can be placed in </w:t>
            </w:r>
            <w:r>
              <w:rPr>
                <w:rStyle w:val="HTMLCode"/>
              </w:rPr>
              <w:t>SIF_OriginalSourceId</w:t>
            </w:r>
            <w:r>
              <w:t xml:space="preserve"> and </w:t>
            </w:r>
            <w:r>
              <w:rPr>
                <w:rStyle w:val="HTMLCode"/>
              </w:rPr>
              <w:t>SIF_OriginalMsgId</w:t>
            </w:r>
            <w:r>
              <w:t xml:space="preserve">, respectively. </w:t>
            </w:r>
          </w:p>
          <w:p w:rsidR="001943D8" w:rsidRDefault="00FA6BC9" w:rsidP="001943D8">
            <w:pPr>
              <w:pStyle w:val="ListParagraph"/>
              <w:numPr>
                <w:ilvl w:val="0"/>
                <w:numId w:val="49"/>
              </w:numPr>
              <w:spacing w:after="180"/>
              <w:ind w:left="446"/>
              <w:rPr>
                <w:ins w:id="978" w:author="Richard Halter" w:date="2010-08-30T12:35:00Z"/>
              </w:rPr>
            </w:pPr>
            <w:r>
              <w:t xml:space="preserve">Otherwise include these elements with empty values, including an </w:t>
            </w:r>
            <w:r>
              <w:rPr>
                <w:rStyle w:val="HTMLCode"/>
              </w:rPr>
              <w:t>xsi:nil</w:t>
            </w:r>
            <w:r>
              <w:t xml:space="preserve"> attribute value of </w:t>
            </w:r>
            <w:r>
              <w:rPr>
                <w:rStyle w:val="HTMLCode"/>
              </w:rPr>
              <w:t>true</w:t>
            </w:r>
            <w:r>
              <w:t xml:space="preserve"> on </w:t>
            </w:r>
            <w:r>
              <w:rPr>
                <w:rStyle w:val="HTMLCode"/>
              </w:rPr>
              <w:t>SIF_OriginalMsgId</w:t>
            </w:r>
            <w:r>
              <w:t xml:space="preserve">. </w:t>
            </w:r>
          </w:p>
          <w:p w:rsidR="00FA6BC9" w:rsidRDefault="00FA6BC9" w:rsidP="001943D8">
            <w:pPr>
              <w:pStyle w:val="ListParagraph"/>
              <w:numPr>
                <w:ilvl w:val="0"/>
                <w:numId w:val="49"/>
              </w:numPr>
              <w:spacing w:after="180"/>
              <w:ind w:left="446"/>
            </w:pPr>
            <w:r>
              <w:t xml:space="preserve">Include a </w:t>
            </w:r>
            <w:r>
              <w:rPr>
                <w:rStyle w:val="HTMLCode"/>
              </w:rPr>
              <w:t>SIF_Error</w:t>
            </w:r>
            <w:r>
              <w:t xml:space="preserve"> element with a </w:t>
            </w:r>
            <w:r>
              <w:rPr>
                <w:rStyle w:val="HTMLCode"/>
              </w:rPr>
              <w:t>SIF_Category</w:t>
            </w:r>
            <w:r>
              <w:t xml:space="preserve"> of </w:t>
            </w:r>
            <w:r>
              <w:rPr>
                <w:rStyle w:val="HTMLCode"/>
              </w:rPr>
              <w:t>1</w:t>
            </w:r>
            <w:r>
              <w:t xml:space="preserve"> (XML Validation) and a </w:t>
            </w:r>
            <w:r>
              <w:rPr>
                <w:rStyle w:val="HTMLCode"/>
              </w:rPr>
              <w:t>SIF_Code</w:t>
            </w:r>
            <w:r>
              <w:t xml:space="preserve"> of </w:t>
            </w:r>
            <w:r>
              <w:rPr>
                <w:rStyle w:val="HTMLCode"/>
              </w:rPr>
              <w:t>2</w:t>
            </w:r>
            <w:r>
              <w:t xml:space="preserve"> (message is not well-formed).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the root element of the message unprefixed with a local name of </w:t>
            </w:r>
            <w:r>
              <w:rPr>
                <w:rStyle w:val="HTMLCode"/>
              </w:rPr>
              <w:t>SIF_Message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983B59" w:rsidRDefault="00FA6BC9" w:rsidP="00983B59">
            <w:pPr>
              <w:pStyle w:val="ListParagraph"/>
              <w:numPr>
                <w:ilvl w:val="0"/>
                <w:numId w:val="50"/>
              </w:numPr>
              <w:spacing w:after="180"/>
              <w:ind w:left="356"/>
              <w:rPr>
                <w:ins w:id="979" w:author="Richard Halter" w:date="2010-08-30T12:50:00Z"/>
              </w:rPr>
            </w:pPr>
            <w:r>
              <w:t xml:space="preserve">Prepare a </w:t>
            </w:r>
            <w:hyperlink r:id="rId265" w:anchor="SIF_Ack" w:history="1">
              <w:r w:rsidRPr="00983B59">
                <w:rPr>
                  <w:rStyle w:val="HTMLCode"/>
                  <w:color w:val="005696"/>
                </w:rPr>
                <w:t>SIF_Ack</w:t>
              </w:r>
            </w:hyperlink>
            <w:r>
              <w:t xml:space="preserve"> message with </w:t>
            </w:r>
            <w:hyperlink r:id="rId266" w:anchor="SIF_Header" w:history="1">
              <w:r w:rsidRPr="00983B59">
                <w:rPr>
                  <w:rStyle w:val="HTMLCode"/>
                  <w:color w:val="005696"/>
                </w:rPr>
                <w:t>SIF_Header</w:t>
              </w:r>
            </w:hyperlink>
            <w:r>
              <w:t xml:space="preserve"> containing a new </w:t>
            </w:r>
            <w:del w:id="980" w:author="Richard Halter" w:date="2010-08-11T15:54:00Z">
              <w:r w:rsidDel="00EF6251">
                <w:delText>GUID</w:delText>
              </w:r>
            </w:del>
            <w:ins w:id="981" w:author="Richard Halter" w:date="2010-08-11T15:55:00Z">
              <w:r w:rsidR="00EF6251">
                <w:t>UU</w:t>
              </w:r>
            </w:ins>
            <w:ins w:id="982" w:author="Richard Halter" w:date="2010-08-11T15:54:00Z">
              <w:r w:rsidR="00EF6251">
                <w:t>ID</w:t>
              </w:r>
            </w:ins>
            <w:r>
              <w:t xml:space="preserve"> in </w:t>
            </w:r>
            <w:r>
              <w:rPr>
                <w:rStyle w:val="HTMLCode"/>
              </w:rPr>
              <w:t>SIF_MsgId</w:t>
            </w:r>
            <w:r>
              <w:t>,</w:t>
            </w:r>
          </w:p>
          <w:p w:rsidR="00983B59" w:rsidRDefault="00FA6BC9" w:rsidP="00983B59">
            <w:pPr>
              <w:pStyle w:val="ListParagraph"/>
              <w:numPr>
                <w:ilvl w:val="0"/>
                <w:numId w:val="50"/>
              </w:numPr>
              <w:spacing w:after="180"/>
              <w:ind w:left="356"/>
              <w:rPr>
                <w:ins w:id="983" w:author="Richard Halter" w:date="2010-08-30T12:50:00Z"/>
              </w:rPr>
            </w:pPr>
            <w:del w:id="984" w:author="Richard Halter" w:date="2010-08-30T12:52:00Z">
              <w:r w:rsidDel="00983B59">
                <w:delText xml:space="preserve"> </w:delText>
              </w:r>
            </w:del>
            <w:r>
              <w:t xml:space="preserve">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983B59" w:rsidRDefault="00FA6BC9" w:rsidP="00983B59">
            <w:pPr>
              <w:pStyle w:val="ListParagraph"/>
              <w:numPr>
                <w:ilvl w:val="0"/>
                <w:numId w:val="50"/>
              </w:numPr>
              <w:spacing w:after="180"/>
              <w:ind w:left="356"/>
              <w:rPr>
                <w:ins w:id="985" w:author="Richard Halter" w:date="2010-08-30T12:52:00Z"/>
              </w:rPr>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FA6BC9" w:rsidRDefault="00FA6BC9" w:rsidP="00983B59">
            <w:pPr>
              <w:pStyle w:val="ListParagraph"/>
              <w:numPr>
                <w:ilvl w:val="0"/>
                <w:numId w:val="50"/>
              </w:numPr>
              <w:spacing w:after="180"/>
              <w:ind w:left="356"/>
            </w:pPr>
            <w:r>
              <w:t xml:space="preserve">Include a </w:t>
            </w:r>
            <w:r>
              <w:rPr>
                <w:rStyle w:val="HTMLCode"/>
              </w:rPr>
              <w:t>SIF_Error</w:t>
            </w:r>
            <w:r>
              <w:t xml:space="preserve"> element with a </w:t>
            </w:r>
            <w:r>
              <w:rPr>
                <w:rStyle w:val="HTMLCode"/>
              </w:rPr>
              <w:t>SIF_Category</w:t>
            </w:r>
            <w:r>
              <w:t xml:space="preserve"> of </w:t>
            </w:r>
            <w:r>
              <w:rPr>
                <w:rStyle w:val="HTMLCode"/>
              </w:rPr>
              <w:t>1</w:t>
            </w:r>
            <w:r>
              <w:t xml:space="preserve"> (XML Validation) and a </w:t>
            </w:r>
            <w:r>
              <w:rPr>
                <w:rStyle w:val="HTMLCode"/>
              </w:rPr>
              <w:t>SIF_Code</w:t>
            </w:r>
            <w:r>
              <w:t xml:space="preserve"> of </w:t>
            </w:r>
            <w:r>
              <w:rPr>
                <w:rStyle w:val="HTMLCode"/>
              </w:rPr>
              <w:t>3</w:t>
            </w:r>
            <w:r>
              <w:t xml:space="preserve"> (generic validation error).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the namespace for </w:t>
            </w:r>
            <w:r>
              <w:rPr>
                <w:rStyle w:val="HTMLCode"/>
              </w:rPr>
              <w:t>SIF_Message</w:t>
            </w:r>
            <w:r>
              <w:t xml:space="preserve"> a namespace of a major version of SIF your Agent supports? Is </w:t>
            </w:r>
            <w:r>
              <w:rPr>
                <w:rStyle w:val="HTMLCode"/>
              </w:rPr>
              <w:t>SIF_Message/@Version</w:t>
            </w:r>
            <w:r>
              <w:t xml:space="preserve"> present with a value that your Agent supports? (If omitted, interpret </w:t>
            </w:r>
            <w:r>
              <w:rPr>
                <w:rStyle w:val="HTMLCode"/>
              </w:rPr>
              <w:t>SIF_Message/@Version</w:t>
            </w:r>
            <w:r>
              <w:t xml:space="preserve"> as </w:t>
            </w:r>
            <w:r>
              <w:rPr>
                <w:rStyle w:val="HTMLCode"/>
              </w:rPr>
              <w:t>1.1</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983B59" w:rsidRDefault="00FA6BC9" w:rsidP="00983B59">
            <w:pPr>
              <w:pStyle w:val="ListParagraph"/>
              <w:numPr>
                <w:ilvl w:val="0"/>
                <w:numId w:val="51"/>
              </w:numPr>
              <w:spacing w:after="180"/>
              <w:ind w:left="356"/>
              <w:rPr>
                <w:ins w:id="986" w:author="Richard Halter" w:date="2010-08-30T12:55:00Z"/>
              </w:rPr>
            </w:pPr>
            <w:r>
              <w:t xml:space="preserve">Prepare a </w:t>
            </w:r>
            <w:hyperlink r:id="rId267" w:anchor="SIF_Ack" w:history="1">
              <w:r w:rsidRPr="00983B59">
                <w:rPr>
                  <w:rStyle w:val="HTMLCode"/>
                  <w:color w:val="005696"/>
                </w:rPr>
                <w:t>SIF_Ack</w:t>
              </w:r>
            </w:hyperlink>
            <w:r>
              <w:t xml:space="preserve"> message with </w:t>
            </w:r>
            <w:hyperlink r:id="rId268" w:anchor="SIF_Header" w:history="1">
              <w:r w:rsidRPr="00983B59">
                <w:rPr>
                  <w:rStyle w:val="HTMLCode"/>
                  <w:color w:val="005696"/>
                </w:rPr>
                <w:t>SIF_Header</w:t>
              </w:r>
            </w:hyperlink>
            <w:r>
              <w:t xml:space="preserve"> containing a new </w:t>
            </w:r>
            <w:del w:id="987" w:author="Richard Halter" w:date="2010-08-11T15:54:00Z">
              <w:r w:rsidDel="00EF6251">
                <w:delText>GUID</w:delText>
              </w:r>
            </w:del>
            <w:ins w:id="988" w:author="Richard Halter" w:date="2010-08-11T15:55:00Z">
              <w:r w:rsidR="00EF6251">
                <w:t>UU</w:t>
              </w:r>
            </w:ins>
            <w:ins w:id="989" w:author="Richard Halter" w:date="2010-08-11T15:54:00Z">
              <w:r w:rsidR="00EF6251">
                <w:t>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983B59" w:rsidRDefault="00FA6BC9" w:rsidP="00983B59">
            <w:pPr>
              <w:pStyle w:val="ListParagraph"/>
              <w:numPr>
                <w:ilvl w:val="0"/>
                <w:numId w:val="51"/>
              </w:numPr>
              <w:spacing w:after="180"/>
              <w:ind w:left="356"/>
              <w:rPr>
                <w:ins w:id="990" w:author="Richard Halter" w:date="2010-08-30T12:55:00Z"/>
              </w:rPr>
            </w:pPr>
            <w:r>
              <w:t xml:space="preserve">Place the incoming </w:t>
            </w:r>
            <w:r>
              <w:rPr>
                <w:rStyle w:val="HTMLCode"/>
              </w:rPr>
              <w:t>SIF_Header/SIF_SourceId</w:t>
            </w:r>
            <w:r>
              <w:t xml:space="preserve"> and </w:t>
            </w:r>
            <w:r>
              <w:rPr>
                <w:rStyle w:val="HTMLCode"/>
              </w:rPr>
              <w:lastRenderedPageBreak/>
              <w:t>SIF_Header/SIF_MsgId</w:t>
            </w:r>
            <w:r>
              <w:t xml:space="preserve"> in </w:t>
            </w:r>
            <w:r>
              <w:rPr>
                <w:rStyle w:val="HTMLCode"/>
              </w:rPr>
              <w:t>SIF_OriginalSourceId</w:t>
            </w:r>
            <w:r>
              <w:t xml:space="preserve"> and </w:t>
            </w:r>
            <w:r>
              <w:rPr>
                <w:rStyle w:val="HTMLCode"/>
              </w:rPr>
              <w:t>SIF_OriginalMsgId</w:t>
            </w:r>
            <w:r>
              <w:t xml:space="preserve">, respectively. </w:t>
            </w:r>
          </w:p>
          <w:p w:rsidR="00FA6BC9" w:rsidRDefault="00FA6BC9" w:rsidP="00983B59">
            <w:pPr>
              <w:pStyle w:val="ListParagraph"/>
              <w:numPr>
                <w:ilvl w:val="0"/>
                <w:numId w:val="51"/>
              </w:numPr>
              <w:spacing w:after="180"/>
              <w:ind w:left="356"/>
            </w:pPr>
            <w:r>
              <w:t xml:space="preserve">Include a </w:t>
            </w:r>
            <w:r>
              <w:rPr>
                <w:rStyle w:val="HTMLCode"/>
              </w:rPr>
              <w:t>SIF_Error</w:t>
            </w:r>
            <w:r>
              <w:t xml:space="preserve"> element with a </w:t>
            </w:r>
            <w:r>
              <w:rPr>
                <w:rStyle w:val="HTMLCode"/>
              </w:rPr>
              <w:t>SIF_Category</w:t>
            </w:r>
            <w:r>
              <w:t xml:space="preserve"> of </w:t>
            </w:r>
            <w:r>
              <w:rPr>
                <w:rStyle w:val="HTMLCode"/>
              </w:rPr>
              <w:t>12</w:t>
            </w:r>
            <w:r>
              <w:t xml:space="preserve"> (Generic Message Handling) and a </w:t>
            </w:r>
            <w:r>
              <w:rPr>
                <w:rStyle w:val="HTMLCode"/>
              </w:rPr>
              <w:t>SIF_Code</w:t>
            </w:r>
            <w:r>
              <w:t xml:space="preserve"> of </w:t>
            </w:r>
            <w:r>
              <w:rPr>
                <w:rStyle w:val="HTMLCode"/>
              </w:rPr>
              <w:t>3</w:t>
            </w:r>
            <w:r>
              <w:t xml:space="preserve"> (version not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your Agent does not validate messages, go to step 9. Otherwise choose a validation schema based on the value of </w:t>
            </w:r>
            <w:r>
              <w:rPr>
                <w:rStyle w:val="HTMLCode"/>
              </w:rPr>
              <w:t>SIF_Message/@Version</w:t>
            </w:r>
            <w:r>
              <w:t>. Does the message validate?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5A1EB5" w:rsidRDefault="00FA6BC9" w:rsidP="00EF6251">
            <w:pPr>
              <w:spacing w:after="180"/>
              <w:rPr>
                <w:ins w:id="991" w:author="Richard Halter" w:date="2010-08-30T14:50:00Z"/>
              </w:rPr>
            </w:pPr>
            <w:r>
              <w:t xml:space="preserve">Prepare a </w:t>
            </w:r>
            <w:hyperlink r:id="rId269" w:anchor="SIF_Ack" w:history="1">
              <w:r>
                <w:rPr>
                  <w:rStyle w:val="HTMLCode"/>
                  <w:color w:val="005696"/>
                </w:rPr>
                <w:t>SIF_Ack</w:t>
              </w:r>
            </w:hyperlink>
            <w:r>
              <w:t xml:space="preserve"> message with </w:t>
            </w:r>
            <w:hyperlink r:id="rId270" w:anchor="SIF_Header" w:history="1">
              <w:r>
                <w:rPr>
                  <w:rStyle w:val="HTMLCode"/>
                  <w:color w:val="005696"/>
                </w:rPr>
                <w:t>SIF_Header</w:t>
              </w:r>
            </w:hyperlink>
            <w:r>
              <w:t xml:space="preserve"> containing a new </w:t>
            </w:r>
            <w:del w:id="992" w:author="Richard Halter" w:date="2010-08-11T15:54:00Z">
              <w:r w:rsidDel="00EF6251">
                <w:delText>GUID</w:delText>
              </w:r>
            </w:del>
            <w:ins w:id="993" w:author="Richard Halter" w:date="2010-08-11T15:55:00Z">
              <w:r w:rsidR="00EF6251">
                <w:t>UU</w:t>
              </w:r>
            </w:ins>
            <w:ins w:id="994" w:author="Richard Halter" w:date="2010-08-11T15:54:00Z">
              <w:r w:rsidR="00EF6251">
                <w:t>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5A1EB5" w:rsidRDefault="00FA6BC9" w:rsidP="00EF6251">
            <w:pPr>
              <w:spacing w:after="180"/>
              <w:rPr>
                <w:ins w:id="995" w:author="Richard Halter" w:date="2010-08-30T14:50:00Z"/>
              </w:rPr>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FA6BC9" w:rsidRDefault="00FA6BC9" w:rsidP="00EF6251">
            <w:pPr>
              <w:spacing w:after="180"/>
            </w:pPr>
            <w:r>
              <w:t xml:space="preserve">Include a </w:t>
            </w:r>
            <w:r>
              <w:rPr>
                <w:rStyle w:val="HTMLCode"/>
              </w:rPr>
              <w:t>SIF_Error</w:t>
            </w:r>
            <w:r>
              <w:t xml:space="preserve"> element with a </w:t>
            </w:r>
            <w:r>
              <w:rPr>
                <w:rStyle w:val="HTMLCode"/>
              </w:rPr>
              <w:t>SIF_Category</w:t>
            </w:r>
            <w:r>
              <w:t xml:space="preserve"> of </w:t>
            </w:r>
            <w:r>
              <w:rPr>
                <w:rStyle w:val="HTMLCode"/>
              </w:rPr>
              <w:t>1</w:t>
            </w:r>
            <w:r>
              <w:t xml:space="preserve"> (XML Validation) and an appropriate </w:t>
            </w:r>
            <w:r>
              <w:rPr>
                <w:rStyle w:val="HTMLCode"/>
              </w:rPr>
              <w:t>SIF_Code</w:t>
            </w:r>
            <w:r>
              <w:t xml:space="preserve"> from the corresponding choices in </w:t>
            </w:r>
            <w:hyperlink r:id="rId271" w:anchor="InfrastructureErrorCategoryType" w:history="1">
              <w:r>
                <w:rPr>
                  <w:rStyle w:val="Hyperlink"/>
                </w:rPr>
                <w:t>Error Codes</w:t>
              </w:r>
            </w:hyperlink>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5A1EB5" w:rsidRDefault="00FA6BC9">
            <w:pPr>
              <w:spacing w:after="180"/>
              <w:rPr>
                <w:ins w:id="996" w:author="Richard Halter" w:date="2010-08-30T14:55:00Z"/>
              </w:rPr>
            </w:pPr>
            <w:r>
              <w:t xml:space="preserve">If the namespace for </w:t>
            </w:r>
            <w:r>
              <w:rPr>
                <w:rStyle w:val="HTMLCode"/>
              </w:rPr>
              <w:t>SIF_Message</w:t>
            </w:r>
            <w:r>
              <w:t xml:space="preserve"> is for a previous major version of SIF, handle according to the specification for </w:t>
            </w:r>
            <w:r>
              <w:rPr>
                <w:rStyle w:val="HTMLCode"/>
              </w:rPr>
              <w:t>SIF_Message/@Version</w:t>
            </w:r>
            <w:r>
              <w:t xml:space="preserve">. </w:t>
            </w:r>
          </w:p>
          <w:p w:rsidR="00FA6BC9" w:rsidRDefault="00FA6BC9">
            <w:pPr>
              <w:spacing w:after="180"/>
            </w:pPr>
            <w:r>
              <w:t xml:space="preserve">Otherwise, is the message type (the child element of </w:t>
            </w:r>
            <w:r>
              <w:rPr>
                <w:rStyle w:val="HTMLCode"/>
              </w:rPr>
              <w:t>SIF_Message</w:t>
            </w:r>
            <w:r>
              <w:t xml:space="preserve">) </w:t>
            </w:r>
            <w:r>
              <w:rPr>
                <w:rStyle w:val="HTMLCode"/>
              </w:rPr>
              <w:t>SIF_Event</w:t>
            </w:r>
            <w:r>
              <w:t xml:space="preserve">, </w:t>
            </w:r>
            <w:r>
              <w:rPr>
                <w:rStyle w:val="HTMLCode"/>
              </w:rPr>
              <w:t>SIF_Request</w:t>
            </w:r>
            <w:r>
              <w:t xml:space="preserve">, </w:t>
            </w:r>
            <w:r>
              <w:rPr>
                <w:rStyle w:val="HTMLCode"/>
              </w:rPr>
              <w:t>SIF_Response</w:t>
            </w:r>
            <w:r>
              <w:t xml:space="preserve">, </w:t>
            </w:r>
            <w:r>
              <w:rPr>
                <w:rStyle w:val="HTMLCode"/>
              </w:rPr>
              <w:t>SIF_Ping</w:t>
            </w:r>
            <w:r>
              <w:t xml:space="preserve"> (Push-mode only), </w:t>
            </w:r>
            <w:r>
              <w:rPr>
                <w:rStyle w:val="HTMLCode"/>
              </w:rPr>
              <w:t>SIF_Sleep</w:t>
            </w:r>
            <w:r>
              <w:t xml:space="preserve"> (Push-mode only), </w:t>
            </w:r>
            <w:r>
              <w:rPr>
                <w:rStyle w:val="HTMLCode"/>
              </w:rPr>
              <w:t>SIF_Wakeup</w:t>
            </w:r>
            <w:r>
              <w:t xml:space="preserve"> (Push-mode only), or </w:t>
            </w:r>
            <w:r>
              <w:rPr>
                <w:rStyle w:val="HTMLCode"/>
              </w:rPr>
              <w:t>SIF_CancelRequests</w:t>
            </w:r>
            <w:r>
              <w:t xml:space="preserve"> (Push-mode only and your Agent chooses to support this optional message)</w:t>
            </w:r>
            <w:del w:id="997" w:author="Richard Halter" w:date="2010-08-30T14:55:00Z">
              <w:r w:rsidDel="005A1EB5">
                <w:delText>?</w:delText>
              </w:r>
            </w:del>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11.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5A1EB5" w:rsidRDefault="00FA6BC9">
            <w:pPr>
              <w:spacing w:after="180"/>
              <w:rPr>
                <w:ins w:id="998" w:author="Richard Halter" w:date="2010-08-30T14:59:00Z"/>
              </w:rPr>
            </w:pPr>
            <w:r>
              <w:t xml:space="preserve">Prepare a </w:t>
            </w:r>
            <w:hyperlink r:id="rId272" w:anchor="SIF_Ack" w:history="1">
              <w:r>
                <w:rPr>
                  <w:rStyle w:val="HTMLCode"/>
                  <w:color w:val="005696"/>
                </w:rPr>
                <w:t>SIF_Ack</w:t>
              </w:r>
            </w:hyperlink>
            <w:r>
              <w:t xml:space="preserve"> message with </w:t>
            </w:r>
            <w:hyperlink r:id="rId273" w:anchor="SIF_Header" w:history="1">
              <w:r>
                <w:rPr>
                  <w:rStyle w:val="HTMLCode"/>
                  <w:color w:val="005696"/>
                </w:rPr>
                <w:t>SIF_Header</w:t>
              </w:r>
            </w:hyperlink>
            <w:r>
              <w:t xml:space="preserve"> containing a new </w:t>
            </w:r>
            <w:del w:id="999" w:author="Richard Halter" w:date="2010-08-11T15:54:00Z">
              <w:r w:rsidDel="00EF6251">
                <w:delText>GUID</w:delText>
              </w:r>
            </w:del>
            <w:ins w:id="1000" w:author="Richard Halter" w:date="2010-08-11T15:55:00Z">
              <w:r w:rsidR="00EF6251">
                <w:t>U</w:t>
              </w:r>
            </w:ins>
            <w:ins w:id="1001" w:author="Richard Halter" w:date="2010-08-11T15:54:00Z">
              <w:r w:rsidR="00EF6251">
                <w:t>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5A1EB5" w:rsidRDefault="00FA6BC9">
            <w:pPr>
              <w:spacing w:after="180"/>
              <w:rPr>
                <w:ins w:id="1002" w:author="Richard Halter" w:date="2010-08-30T15:00:00Z"/>
              </w:rPr>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FA6BC9" w:rsidRDefault="00FA6BC9">
            <w:pPr>
              <w:spacing w:after="180"/>
            </w:pPr>
            <w:r>
              <w:t xml:space="preserve">Include a </w:t>
            </w:r>
            <w:r>
              <w:rPr>
                <w:rStyle w:val="HTMLCode"/>
              </w:rPr>
              <w:t>SIF_Error</w:t>
            </w:r>
            <w:r>
              <w:t xml:space="preserve"> element with a </w:t>
            </w:r>
            <w:r>
              <w:rPr>
                <w:rStyle w:val="HTMLCode"/>
              </w:rPr>
              <w:t>SIF_Category</w:t>
            </w:r>
            <w:r>
              <w:t xml:space="preserve"> of </w:t>
            </w:r>
            <w:r>
              <w:rPr>
                <w:rStyle w:val="HTMLCode"/>
              </w:rPr>
              <w:t>12</w:t>
            </w:r>
            <w:r>
              <w:t xml:space="preserve"> (Generic </w:t>
            </w:r>
            <w:r>
              <w:lastRenderedPageBreak/>
              <w:t xml:space="preserve">Message Handling) and a </w:t>
            </w:r>
            <w:r>
              <w:rPr>
                <w:rStyle w:val="HTMLCode"/>
              </w:rPr>
              <w:t>SIF_Code</w:t>
            </w:r>
            <w:r>
              <w:t xml:space="preserve"> of </w:t>
            </w:r>
            <w:r>
              <w:rPr>
                <w:rStyle w:val="HTMLCode"/>
              </w:rPr>
              <w:t>2</w:t>
            </w:r>
            <w:r>
              <w:t xml:space="preserve"> (message not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Process per the corresponding message handling protocol below.</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handling is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CD0C89" w:rsidRDefault="00FA6BC9">
            <w:pPr>
              <w:spacing w:after="180"/>
              <w:rPr>
                <w:ins w:id="1003" w:author="Richard Halter" w:date="2010-08-30T15:04:00Z"/>
              </w:rPr>
            </w:pPr>
            <w:r>
              <w:t xml:space="preserve">If your Agent is a Push-mode Agent, return the </w:t>
            </w:r>
            <w:r>
              <w:rPr>
                <w:rStyle w:val="HTMLCode"/>
              </w:rPr>
              <w:t>SIF_Ack</w:t>
            </w:r>
            <w:r>
              <w:t xml:space="preserve"> to the ZIS. </w:t>
            </w:r>
          </w:p>
          <w:p w:rsidR="00FA6BC9" w:rsidRDefault="00FA6BC9">
            <w:pPr>
              <w:spacing w:after="180"/>
            </w:pPr>
            <w:r>
              <w:t xml:space="preserve">If your Agent is a Pull-mode Agent send the </w:t>
            </w:r>
            <w:r>
              <w:rPr>
                <w:rStyle w:val="HTMLCode"/>
              </w:rPr>
              <w:t>SIF_Ack</w:t>
            </w:r>
            <w:r>
              <w:t xml:space="preserve"> to the ZIS per </w:t>
            </w:r>
            <w:hyperlink r:id="rId274" w:anchor="SIF_AckPullMode" w:history="1">
              <w:r>
                <w:rPr>
                  <w:rStyle w:val="HTMLCode"/>
                  <w:color w:val="005696"/>
                </w:rPr>
                <w:t>SIF_Ack</w:t>
              </w:r>
              <w:r>
                <w:rPr>
                  <w:rStyle w:val="Hyperlink"/>
                </w:rPr>
                <w:t xml:space="preserve"> (Pull-Mode)</w:t>
              </w:r>
            </w:hyperlink>
            <w:r>
              <w:t xml:space="preserve"> above.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handling is complete.</w:t>
            </w:r>
          </w:p>
        </w:tc>
      </w:tr>
    </w:tbl>
    <w:p w:rsidR="00FA6BC9" w:rsidRDefault="00FA6BC9" w:rsidP="00FA6BC9">
      <w:r>
        <w:rPr>
          <w:rStyle w:val="Caption1"/>
        </w:rPr>
        <w:t>Table 4.1.2.1-1: SIF_Message Handling</w:t>
      </w:r>
      <w:r>
        <w:t xml:space="preserve"> </w:t>
      </w:r>
      <w:bookmarkStart w:id="1004" w:name="AgentMessageHandlingSIF_Event"/>
    </w:p>
    <w:p w:rsidR="00FA6BC9" w:rsidRDefault="00FA6BC9" w:rsidP="00FA6BC9">
      <w:pPr>
        <w:pStyle w:val="Heading4"/>
      </w:pPr>
      <w:r>
        <w:t>4.1.2.2 SIF_Event</w:t>
      </w:r>
    </w:p>
    <w:p w:rsidR="00FA6BC9" w:rsidRDefault="0092132F" w:rsidP="00FA6BC9">
      <w:pPr>
        <w:pStyle w:val="NormalWeb"/>
      </w:pPr>
      <w:ins w:id="1005" w:author="Richard Halter" w:date="2010-08-30T16:47:00Z">
        <w:r>
          <w:t xml:space="preserve">When a ZIS receives an event, it places the event in the queues of </w:t>
        </w:r>
      </w:ins>
      <w:ins w:id="1006" w:author="Richard Halter" w:date="2010-08-30T16:48:00Z">
        <w:r>
          <w:t>the</w:t>
        </w:r>
      </w:ins>
      <w:ins w:id="1007" w:author="Richard Halter" w:date="2010-08-30T16:47:00Z">
        <w:r>
          <w:t xml:space="preserve"> </w:t>
        </w:r>
      </w:ins>
      <w:ins w:id="1008" w:author="Richard Halter" w:date="2010-08-30T16:48:00Z">
        <w:r>
          <w:t xml:space="preserve">Agents </w:t>
        </w:r>
      </w:ins>
      <w:ins w:id="1009" w:author="Richard Halter" w:date="2010-08-31T14:19:00Z">
        <w:r w:rsidR="003A6986">
          <w:t>wh</w:t>
        </w:r>
      </w:ins>
      <w:ins w:id="1010" w:author="Richard Halter" w:date="2010-08-31T14:21:00Z">
        <w:r w:rsidR="003A6986">
          <w:t>ich</w:t>
        </w:r>
      </w:ins>
      <w:ins w:id="1011" w:author="Richard Halter" w:date="2010-08-30T16:48:00Z">
        <w:r>
          <w:t xml:space="preserve"> have registered to receive this event. </w:t>
        </w:r>
      </w:ins>
      <w:del w:id="1012" w:author="Richard Halter" w:date="2010-08-30T16:50:00Z">
        <w:r w:rsidR="00FA6BC9" w:rsidDel="0092132F">
          <w:delText xml:space="preserve">A ZIS places a </w:delText>
        </w:r>
        <w:r w:rsidR="00FA6BC9" w:rsidDel="0092132F">
          <w:rPr>
            <w:rStyle w:val="HTMLCode"/>
          </w:rPr>
          <w:delText>SIF_Event</w:delText>
        </w:r>
        <w:r w:rsidR="00FA6BC9" w:rsidDel="0092132F">
          <w:delText xml:space="preserve"> in your Agent's queue when an event occurs in a Zone Context with regard to an object for which your agent has subscribed to receive events. </w:delText>
        </w:r>
      </w:del>
      <w:r w:rsidR="00FA6BC9">
        <w:t xml:space="preserve">A </w:t>
      </w:r>
      <w:r w:rsidR="00FA6BC9">
        <w:rPr>
          <w:rStyle w:val="HTMLCode"/>
        </w:rPr>
        <w:t>SIF_Event</w:t>
      </w:r>
      <w:r w:rsidR="00FA6BC9">
        <w:t xml:space="preserve"> is delivered when it is </w:t>
      </w:r>
      <w:del w:id="1013" w:author="Richard Halter" w:date="2010-08-30T16:50:00Z">
        <w:r w:rsidR="00FA6BC9" w:rsidDel="0092132F">
          <w:delText>the next message pending delivery in the queue</w:delText>
        </w:r>
      </w:del>
      <w:ins w:id="1014" w:author="Richard Halter" w:date="2010-08-30T16:50:00Z">
        <w:r>
          <w:t>at the top of the queue</w:t>
        </w:r>
      </w:ins>
      <w:r w:rsidR="00FA6BC9">
        <w:t xml:space="preserve">. </w:t>
      </w:r>
    </w:p>
    <w:p w:rsidR="0092132F" w:rsidRDefault="00FA6BC9" w:rsidP="00FA6BC9">
      <w:pPr>
        <w:pStyle w:val="NormalWeb"/>
        <w:rPr>
          <w:ins w:id="1015" w:author="Richard Halter" w:date="2010-08-30T16:52:00Z"/>
        </w:rPr>
      </w:pPr>
      <w:r>
        <w:t xml:space="preserve">An event may apply to one or more contexts; these are listed in </w:t>
      </w:r>
      <w:r>
        <w:rPr>
          <w:rStyle w:val="HTMLCode"/>
        </w:rPr>
        <w:t>SIF_Header/SIF_Contexts</w:t>
      </w:r>
      <w:r>
        <w:t xml:space="preserve">. If </w:t>
      </w:r>
      <w:r>
        <w:rPr>
          <w:rStyle w:val="HTMLCode"/>
        </w:rPr>
        <w:t>SIF_Contexts</w:t>
      </w:r>
      <w:r>
        <w:t xml:space="preserve"> is not present, the context for the event is </w:t>
      </w:r>
      <w:r>
        <w:rPr>
          <w:rStyle w:val="HTMLCode"/>
        </w:rPr>
        <w:t>SIF_Default</w:t>
      </w:r>
      <w:r>
        <w:t xml:space="preserve">. The type of event is specified in </w:t>
      </w:r>
      <w:r>
        <w:rPr>
          <w:rStyle w:val="HTMLCode"/>
        </w:rPr>
        <w:t>SIF_EventObject/@Action</w:t>
      </w:r>
      <w:ins w:id="1016" w:author="Richard Halter" w:date="2010-08-30T16:51:00Z">
        <w:r w:rsidR="0092132F">
          <w:t>.</w:t>
        </w:r>
      </w:ins>
      <w:del w:id="1017" w:author="Richard Halter" w:date="2010-08-30T16:51:00Z">
        <w:r w:rsidDel="0092132F">
          <w:delText>,</w:delText>
        </w:r>
      </w:del>
      <w:ins w:id="1018" w:author="Richard Halter" w:date="2010-08-30T16:51:00Z">
        <w:r w:rsidR="0092132F">
          <w:t xml:space="preserve"> T</w:t>
        </w:r>
      </w:ins>
      <w:del w:id="1019" w:author="Richard Halter" w:date="2010-08-30T16:51:00Z">
        <w:r w:rsidDel="0092132F">
          <w:delText xml:space="preserve"> t</w:delText>
        </w:r>
      </w:del>
      <w:r>
        <w:t xml:space="preserve">he corresponding data object is in </w:t>
      </w:r>
      <w:r>
        <w:rPr>
          <w:rStyle w:val="HTMLCode"/>
        </w:rPr>
        <w:t>SIF_EventObject</w:t>
      </w:r>
      <w:r>
        <w:t xml:space="preserve">. </w:t>
      </w:r>
    </w:p>
    <w:p w:rsidR="00AB6D38" w:rsidRDefault="00FA6BC9" w:rsidP="00FA6BC9">
      <w:pPr>
        <w:pStyle w:val="NormalWeb"/>
        <w:rPr>
          <w:ins w:id="1020" w:author="Richard Halter" w:date="2010-08-31T16:04:00Z"/>
        </w:rPr>
      </w:pPr>
      <w:r>
        <w:t xml:space="preserve">A </w:t>
      </w:r>
      <w:r>
        <w:rPr>
          <w:rStyle w:val="HTMLCode"/>
        </w:rPr>
        <w:t>Change</w:t>
      </w:r>
      <w:r>
        <w:t xml:space="preserve"> or </w:t>
      </w:r>
      <w:r>
        <w:rPr>
          <w:rStyle w:val="HTMLCode"/>
        </w:rPr>
        <w:t>Delete</w:t>
      </w:r>
      <w:r>
        <w:t xml:space="preserve"> event may contain a partial object, but it must include the necessary attribute(s) and element(s) to uniquely identify the object being changed or deleted. These keys/identifiers are typically communicated in the root attributes of an object.</w:t>
      </w:r>
    </w:p>
    <w:p w:rsidR="00AB6D38" w:rsidRDefault="00AB6D38" w:rsidP="00AB6D38">
      <w:pPr>
        <w:pStyle w:val="NormalWeb"/>
        <w:keepNext/>
        <w:jc w:val="center"/>
        <w:rPr>
          <w:ins w:id="1021" w:author="Richard Halter" w:date="2010-08-31T16:04:00Z"/>
        </w:rPr>
      </w:pPr>
      <w:ins w:id="1022" w:author="Richard Halter" w:date="2010-08-31T16:04:00Z">
        <w:r>
          <w:object w:dxaOrig="11481" w:dyaOrig="8960">
            <v:shape id="_x0000_i1070" type="#_x0000_t75" style="width:6in;height:336.55pt" o:ole="">
              <v:imagedata r:id="rId275" o:title=""/>
            </v:shape>
            <o:OLEObject Type="Embed" ProgID="Visio.Drawing.11" ShapeID="_x0000_i1070" DrawAspect="Content" ObjectID="_1344927586" r:id="rId276"/>
          </w:object>
        </w:r>
      </w:ins>
    </w:p>
    <w:p w:rsidR="00AB6D38" w:rsidRDefault="00AB6D38" w:rsidP="00AB6D38">
      <w:pPr>
        <w:pStyle w:val="Caption"/>
        <w:jc w:val="center"/>
        <w:rPr>
          <w:ins w:id="1023" w:author="Richard Halter" w:date="2010-08-31T16:04:00Z"/>
        </w:rPr>
      </w:pPr>
      <w:ins w:id="1024" w:author="Richard Halter" w:date="2010-08-31T16:04:00Z">
        <w:r>
          <w:t xml:space="preserve">Figure </w:t>
        </w:r>
        <w:r w:rsidR="004A4768">
          <w:fldChar w:fldCharType="begin"/>
        </w:r>
        <w:r>
          <w:instrText xml:space="preserve"> SEQ Figure \* ARABIC </w:instrText>
        </w:r>
      </w:ins>
      <w:r w:rsidR="004A4768">
        <w:fldChar w:fldCharType="separate"/>
      </w:r>
      <w:ins w:id="1025" w:author="Richard Halter" w:date="2010-09-02T10:11:00Z">
        <w:r w:rsidR="00C42E3C">
          <w:rPr>
            <w:noProof/>
          </w:rPr>
          <w:t>46</w:t>
        </w:r>
      </w:ins>
      <w:ins w:id="1026" w:author="Richard Halter" w:date="2010-08-31T16:04:00Z">
        <w:r w:rsidR="004A4768">
          <w:fldChar w:fldCharType="end"/>
        </w:r>
        <w:r>
          <w:t>: SIF_Event</w:t>
        </w:r>
      </w:ins>
    </w:p>
    <w:p w:rsidR="00FA6BC9" w:rsidRDefault="00FA6BC9" w:rsidP="00FA6BC9">
      <w:pPr>
        <w:pStyle w:val="NormalWeb"/>
      </w:pPr>
      <w:r>
        <w:t xml:space="preserve"> </w:t>
      </w:r>
    </w:p>
    <w:tbl>
      <w:tblPr>
        <w:tblW w:w="0" w:type="auto"/>
        <w:tblCellMar>
          <w:top w:w="15" w:type="dxa"/>
          <w:left w:w="15" w:type="dxa"/>
          <w:bottom w:w="15" w:type="dxa"/>
          <w:right w:w="15" w:type="dxa"/>
        </w:tblCellMar>
        <w:tblLook w:val="04A0"/>
      </w:tblPr>
      <w:tblGrid>
        <w:gridCol w:w="544"/>
        <w:gridCol w:w="6921"/>
        <w:gridCol w:w="126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027" w:name="Table41221SIF_EventHandling"/>
            <w:bookmarkEnd w:id="1004"/>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Does your Agent invoke Selective Message Blocking (SMB) for all events, or does this event indicate to your Agent that it will invoke SMB?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2"/>
              </w:numPr>
              <w:ind w:left="356"/>
              <w:rPr>
                <w:ins w:id="1028" w:author="Richard Halter" w:date="2010-08-30T16:52:00Z"/>
                <w:b/>
                <w:bCs/>
                <w:color w:val="005696"/>
                <w:sz w:val="36"/>
                <w:szCs w:val="36"/>
              </w:rPr>
              <w:pPrChange w:id="1029" w:author="Richard Halter" w:date="2010-08-30T16:55:00Z">
                <w:pPr>
                  <w:pStyle w:val="NormalWeb"/>
                  <w:outlineLvl w:val="1"/>
                </w:pPr>
              </w:pPrChange>
            </w:pPr>
            <w:r>
              <w:t xml:space="preserve">Prepare a </w:t>
            </w:r>
            <w:bookmarkEnd w:id="1027"/>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r w:rsidR="004A4768">
              <w:fldChar w:fldCharType="begin"/>
            </w:r>
            <w:r w:rsidR="00861C89">
              <w:instrText>HYPERLINK "http://specification.sifinfo.org/Implementation/2.4/Infrastructure.html" \l "SIF_Header"</w:instrText>
            </w:r>
            <w:r w:rsidR="004A4768">
              <w:fldChar w:fldCharType="separate"/>
            </w:r>
            <w:r>
              <w:rPr>
                <w:rStyle w:val="HTMLCode"/>
                <w:color w:val="005696"/>
              </w:rPr>
              <w:t>SIF_Header</w:t>
            </w:r>
            <w:r w:rsidR="004A4768">
              <w:fldChar w:fldCharType="end"/>
            </w:r>
            <w:r>
              <w:t xml:space="preserve"> containing a new </w:t>
            </w:r>
            <w:del w:id="1030" w:author="Richard Halter" w:date="2010-08-11T15:54:00Z">
              <w:r w:rsidDel="00EF6251">
                <w:delText>GUID</w:delText>
              </w:r>
            </w:del>
            <w:ins w:id="1031" w:author="Richard Halter" w:date="2010-08-11T15:55:00Z">
              <w:r w:rsidR="00EF6251">
                <w:t>UUI</w:t>
              </w:r>
            </w:ins>
            <w:ins w:id="1032" w:author="Richard Halter" w:date="2010-08-11T15:54:00Z">
              <w:r w:rsidR="00EF6251">
                <w:t>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000000" w:rsidRDefault="00FA6BC9">
            <w:pPr>
              <w:pStyle w:val="NormalWeb"/>
              <w:numPr>
                <w:ilvl w:val="0"/>
                <w:numId w:val="52"/>
              </w:numPr>
              <w:ind w:left="356"/>
              <w:rPr>
                <w:ins w:id="1033" w:author="Richard Halter" w:date="2010-08-30T16:52:00Z"/>
              </w:rPr>
              <w:pPrChange w:id="1034" w:author="Richard Halter" w:date="2010-08-30T16:55:00Z">
                <w:pPr>
                  <w:pStyle w:val="NormalWeb"/>
                </w:pPr>
              </w:pPrChange>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000000" w:rsidRDefault="00FA6BC9">
            <w:pPr>
              <w:pStyle w:val="NormalWeb"/>
              <w:numPr>
                <w:ilvl w:val="0"/>
                <w:numId w:val="52"/>
              </w:numPr>
              <w:ind w:left="356"/>
              <w:pPrChange w:id="1035" w:author="Richard Halter" w:date="2010-08-30T16:55:00Z">
                <w:pPr>
                  <w:pStyle w:val="NormalWeb"/>
                </w:pPr>
              </w:pPrChange>
            </w:pPr>
            <w:r>
              <w:lastRenderedPageBreak/>
              <w:t xml:space="preserve">Place </w:t>
            </w:r>
            <w:r>
              <w:rPr>
                <w:rStyle w:val="HTMLCode"/>
              </w:rPr>
              <w:t>2</w:t>
            </w:r>
            <w:r>
              <w:t xml:space="preserve"> (intermediate </w:t>
            </w:r>
            <w:r>
              <w:rPr>
                <w:rStyle w:val="HTMLCode"/>
              </w:rPr>
              <w:t>SIF_Ack</w:t>
            </w:r>
            <w:r>
              <w:t xml:space="preserve">) in </w:t>
            </w:r>
            <w:r>
              <w:rPr>
                <w:rStyle w:val="HTMLCode"/>
              </w:rPr>
              <w:t>SIF_Status/SIF_Code</w:t>
            </w:r>
            <w:r>
              <w:t xml:space="preserve">. </w:t>
            </w:r>
          </w:p>
          <w:p w:rsidR="00000000" w:rsidRDefault="00FA6BC9">
            <w:pPr>
              <w:pStyle w:val="NormalWeb"/>
              <w:numPr>
                <w:ilvl w:val="0"/>
                <w:numId w:val="52"/>
              </w:numPr>
              <w:ind w:left="356"/>
              <w:pPrChange w:id="1036" w:author="Richard Halter" w:date="2010-08-30T16:55:00Z">
                <w:pPr>
                  <w:pStyle w:val="NormalWeb"/>
                </w:pPr>
              </w:pPrChange>
            </w:pPr>
            <w:r>
              <w:t xml:space="preserve">If your Agent is a Push-Mode Agent, </w:t>
            </w:r>
          </w:p>
          <w:p w:rsidR="00114D46" w:rsidRDefault="0092132F" w:rsidP="00114D46">
            <w:pPr>
              <w:pStyle w:val="NormalWeb"/>
              <w:numPr>
                <w:ilvl w:val="0"/>
                <w:numId w:val="52"/>
              </w:numPr>
              <w:ind w:left="716"/>
              <w:rPr>
                <w:ins w:id="1037" w:author="Richard Halter" w:date="2010-08-30T17:04:00Z"/>
              </w:rPr>
            </w:pPr>
            <w:r>
              <w:t>Return</w:t>
            </w:r>
            <w:r w:rsidR="00FA6BC9">
              <w:t xml:space="preserve"> the </w:t>
            </w:r>
            <w:r w:rsidR="00FA6BC9">
              <w:rPr>
                <w:rStyle w:val="HTMLCode"/>
              </w:rPr>
              <w:t>SIF_Ack</w:t>
            </w:r>
            <w:r w:rsidR="00FA6BC9">
              <w:t xml:space="preserve"> to the ZIS</w:t>
            </w:r>
            <w:del w:id="1038" w:author="Richard Halter" w:date="2010-08-30T17:08:00Z">
              <w:r w:rsidR="00FA6BC9" w:rsidDel="00025407">
                <w:delText xml:space="preserve"> and</w:delText>
              </w:r>
            </w:del>
            <w:r w:rsidR="00FA6BC9">
              <w:t xml:space="preserve"> </w:t>
            </w:r>
          </w:p>
          <w:p w:rsidR="00114D46" w:rsidRDefault="00025407" w:rsidP="00114D46">
            <w:pPr>
              <w:pStyle w:val="NormalWeb"/>
              <w:numPr>
                <w:ilvl w:val="0"/>
                <w:numId w:val="52"/>
              </w:numPr>
              <w:ind w:left="716"/>
              <w:rPr>
                <w:ins w:id="1039" w:author="Richard Halter" w:date="2010-08-30T17:04:00Z"/>
              </w:rPr>
            </w:pPr>
            <w:ins w:id="1040" w:author="Richard Halter" w:date="2010-08-30T17:08:00Z">
              <w:r>
                <w:t>C</w:t>
              </w:r>
            </w:ins>
            <w:del w:id="1041" w:author="Richard Halter" w:date="2010-08-30T17:08:00Z">
              <w:r w:rsidR="00FA6BC9" w:rsidDel="00025407">
                <w:delText>c</w:delText>
              </w:r>
            </w:del>
            <w:r w:rsidR="00FA6BC9">
              <w:t xml:space="preserve">ommence sending the necessary requests as described in the </w:t>
            </w:r>
            <w:r w:rsidR="00FA6BC9">
              <w:rPr>
                <w:rStyle w:val="HTMLCode"/>
              </w:rPr>
              <w:t>SIF_Request</w:t>
            </w:r>
            <w:r w:rsidR="00FA6BC9">
              <w:t xml:space="preserve"> protocol above to complete processing of the event per your Agent's business rules. </w:t>
            </w:r>
          </w:p>
          <w:p w:rsidR="00FA6BC9" w:rsidRDefault="00FA6BC9" w:rsidP="00114D46">
            <w:pPr>
              <w:pStyle w:val="NormalWeb"/>
              <w:numPr>
                <w:ilvl w:val="0"/>
                <w:numId w:val="52"/>
              </w:numPr>
              <w:ind w:left="716"/>
            </w:pPr>
            <w:r>
              <w:t xml:space="preserve">When complete or if an error occurs, end SMB as described in the </w:t>
            </w:r>
            <w:r>
              <w:rPr>
                <w:rStyle w:val="HTMLCode"/>
              </w:rPr>
              <w:t>SIF_Ack</w:t>
            </w:r>
            <w:r>
              <w:t xml:space="preserve"> (Push-Mode) protocol above. </w:t>
            </w:r>
          </w:p>
          <w:p w:rsidR="00000000" w:rsidRDefault="00FA6BC9">
            <w:pPr>
              <w:pStyle w:val="NormalWeb"/>
              <w:numPr>
                <w:ilvl w:val="0"/>
                <w:numId w:val="52"/>
              </w:numPr>
              <w:ind w:left="356"/>
              <w:rPr>
                <w:ins w:id="1042" w:author="Richard Halter" w:date="2010-08-30T17:05:00Z"/>
              </w:rPr>
              <w:pPrChange w:id="1043" w:author="Richard Halter" w:date="2010-08-30T16:55:00Z">
                <w:pPr>
                  <w:pStyle w:val="NormalWeb"/>
                </w:pPr>
              </w:pPrChange>
            </w:pPr>
            <w:r>
              <w:t xml:space="preserve">If your Agent is a Pull-Mode Agent, </w:t>
            </w:r>
          </w:p>
          <w:p w:rsidR="00000000" w:rsidRDefault="00025407">
            <w:pPr>
              <w:pStyle w:val="NormalWeb"/>
              <w:numPr>
                <w:ilvl w:val="0"/>
                <w:numId w:val="52"/>
              </w:numPr>
              <w:ind w:left="716"/>
              <w:rPr>
                <w:ins w:id="1044" w:author="Richard Halter" w:date="2010-08-30T17:05:00Z"/>
              </w:rPr>
              <w:pPrChange w:id="1045" w:author="Richard Halter" w:date="2010-08-30T17:05:00Z">
                <w:pPr>
                  <w:pStyle w:val="NormalWeb"/>
                </w:pPr>
              </w:pPrChange>
            </w:pPr>
            <w:ins w:id="1046" w:author="Richard Halter" w:date="2010-08-30T17:08:00Z">
              <w:r>
                <w:t>S</w:t>
              </w:r>
            </w:ins>
            <w:del w:id="1047" w:author="Richard Halter" w:date="2010-08-30T17:08:00Z">
              <w:r w:rsidR="00FA6BC9" w:rsidDel="00025407">
                <w:delText>s</w:delText>
              </w:r>
            </w:del>
            <w:r w:rsidR="00FA6BC9">
              <w:t xml:space="preserve">end the </w:t>
            </w:r>
            <w:r w:rsidR="00FA6BC9">
              <w:rPr>
                <w:rStyle w:val="HTMLCode"/>
              </w:rPr>
              <w:t>SIF_Ack</w:t>
            </w:r>
            <w:r w:rsidR="00FA6BC9">
              <w:t xml:space="preserve"> to the ZIS per </w:t>
            </w:r>
            <w:r w:rsidR="00FA6BC9">
              <w:rPr>
                <w:rStyle w:val="HTMLCode"/>
              </w:rPr>
              <w:t>SIF_Ack</w:t>
            </w:r>
            <w:r w:rsidR="00FA6BC9">
              <w:t xml:space="preserve"> (Pull-Mode) above</w:t>
            </w:r>
            <w:del w:id="1048" w:author="Richard Halter" w:date="2010-08-30T17:08:00Z">
              <w:r w:rsidR="00FA6BC9" w:rsidDel="00025407">
                <w:delText xml:space="preserve"> and</w:delText>
              </w:r>
            </w:del>
          </w:p>
          <w:p w:rsidR="00000000" w:rsidRDefault="00FA6BC9">
            <w:pPr>
              <w:pStyle w:val="NormalWeb"/>
              <w:numPr>
                <w:ilvl w:val="0"/>
                <w:numId w:val="52"/>
              </w:numPr>
              <w:ind w:left="716"/>
              <w:rPr>
                <w:ins w:id="1049" w:author="Richard Halter" w:date="2010-08-30T17:07:00Z"/>
              </w:rPr>
              <w:pPrChange w:id="1050" w:author="Richard Halter" w:date="2010-08-30T17:05:00Z">
                <w:pPr>
                  <w:pStyle w:val="NormalWeb"/>
                </w:pPr>
              </w:pPrChange>
            </w:pPr>
            <w:r>
              <w:t xml:space="preserve"> </w:t>
            </w:r>
            <w:ins w:id="1051" w:author="Richard Halter" w:date="2010-08-30T17:08:00Z">
              <w:r w:rsidR="00025407">
                <w:t>C</w:t>
              </w:r>
            </w:ins>
            <w:del w:id="1052" w:author="Richard Halter" w:date="2010-08-30T17:08:00Z">
              <w:r w:rsidDel="00025407">
                <w:delText>c</w:delText>
              </w:r>
            </w:del>
            <w:r>
              <w:t xml:space="preserve">ommence sending the necessary requests as described in the </w:t>
            </w:r>
            <w:r>
              <w:rPr>
                <w:rStyle w:val="HTMLCode"/>
              </w:rPr>
              <w:t>SIF_Request</w:t>
            </w:r>
            <w:r>
              <w:t xml:space="preserve"> protocol above to complete processing of the event per your Agent's business rules. </w:t>
            </w:r>
          </w:p>
          <w:p w:rsidR="00000000" w:rsidRDefault="00FA6BC9">
            <w:pPr>
              <w:pStyle w:val="NormalWeb"/>
              <w:numPr>
                <w:ilvl w:val="0"/>
                <w:numId w:val="52"/>
              </w:numPr>
              <w:ind w:left="716"/>
              <w:pPrChange w:id="1053" w:author="Richard Halter" w:date="2010-08-30T17:05:00Z">
                <w:pPr>
                  <w:pStyle w:val="NormalWeb"/>
                </w:pPr>
              </w:pPrChange>
            </w:pPr>
            <w:r>
              <w:t xml:space="preserve">When complete or if an error occurs, end SMB as described in the </w:t>
            </w:r>
            <w:r>
              <w:rPr>
                <w:rStyle w:val="HTMLCode"/>
              </w:rPr>
              <w:t>SIF_Ack</w:t>
            </w:r>
            <w:r>
              <w:t xml:space="preserve"> (Pull-Mode) protocol above. </w:t>
            </w:r>
          </w:p>
          <w:p w:rsidR="00000000" w:rsidRDefault="00FA6BC9">
            <w:pPr>
              <w:pStyle w:val="NormalWeb"/>
              <w:numPr>
                <w:ilvl w:val="0"/>
                <w:numId w:val="52"/>
              </w:numPr>
              <w:ind w:left="356"/>
              <w:pPrChange w:id="1054" w:author="Richard Halter" w:date="2010-08-30T16:55:00Z">
                <w:pPr>
                  <w:pStyle w:val="NormalWeb"/>
                </w:pPr>
              </w:pPrChange>
            </w:pPr>
            <w:r>
              <w:t xml:space="preserve">If an error occurs, it is </w:t>
            </w:r>
            <w:r>
              <w:rPr>
                <w:rStyle w:val="rfc21191"/>
              </w:rPr>
              <w:t>RECOMMENDED</w:t>
            </w:r>
            <w:r>
              <w:t xml:space="preserve"> that your Agent publish a </w:t>
            </w:r>
            <w:r>
              <w:rPr>
                <w:rStyle w:val="HTMLCode"/>
              </w:rPr>
              <w:t>SIF_LogEntry</w:t>
            </w:r>
            <w:r>
              <w:t> </w:t>
            </w:r>
            <w:r>
              <w:rPr>
                <w:rStyle w:val="HTMLCode"/>
              </w:rPr>
              <w:t>Add</w:t>
            </w:r>
            <w:r>
              <w:t xml:space="preserve"> event.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3"/>
              </w:numPr>
              <w:ind w:left="356"/>
              <w:rPr>
                <w:ins w:id="1055" w:author="Richard Halter" w:date="2010-08-30T17:10:00Z"/>
              </w:rPr>
              <w:pPrChange w:id="1056" w:author="Richard Halter" w:date="2010-08-30T17:09:00Z">
                <w:pPr>
                  <w:pStyle w:val="NormalWeb"/>
                </w:pPr>
              </w:pPrChange>
            </w:pPr>
            <w:r>
              <w:t xml:space="preserve">If your Agent is a Pull-Mode Agent, </w:t>
            </w:r>
          </w:p>
          <w:p w:rsidR="00000000" w:rsidRDefault="00FA6BC9">
            <w:pPr>
              <w:pStyle w:val="NormalWeb"/>
              <w:numPr>
                <w:ilvl w:val="0"/>
                <w:numId w:val="53"/>
              </w:numPr>
              <w:ind w:left="716"/>
              <w:rPr>
                <w:ins w:id="1057" w:author="Richard Halter" w:date="2010-08-30T17:10:00Z"/>
              </w:rPr>
              <w:pPrChange w:id="1058" w:author="Richard Halter" w:date="2010-08-30T17:10:00Z">
                <w:pPr>
                  <w:pStyle w:val="NormalWeb"/>
                </w:pPr>
              </w:pPrChange>
            </w:pPr>
            <w:r>
              <w:t xml:space="preserve">process the event per your Agent's business rules. </w:t>
            </w:r>
          </w:p>
          <w:p w:rsidR="00000000" w:rsidRDefault="00FA6BC9">
            <w:pPr>
              <w:pStyle w:val="NormalWeb"/>
              <w:numPr>
                <w:ilvl w:val="0"/>
                <w:numId w:val="53"/>
              </w:numPr>
              <w:ind w:left="716"/>
              <w:pPrChange w:id="1059" w:author="Richard Halter" w:date="2010-08-30T17:10:00Z">
                <w:pPr>
                  <w:pStyle w:val="NormalWeb"/>
                </w:pPr>
              </w:pPrChange>
            </w:pPr>
            <w:r>
              <w:t xml:space="preserve">When complete or if an error occurs, acknowledge the message and remove it from your Agent's queue per </w:t>
            </w:r>
            <w:r>
              <w:rPr>
                <w:rStyle w:val="HTMLCode"/>
              </w:rPr>
              <w:t>SIF_Ack</w:t>
            </w:r>
            <w:r>
              <w:t xml:space="preserve"> (Pull-Mode) above.</w:t>
            </w:r>
          </w:p>
          <w:p w:rsidR="00000000" w:rsidRDefault="00FA6BC9">
            <w:pPr>
              <w:pStyle w:val="NormalWeb"/>
              <w:numPr>
                <w:ilvl w:val="0"/>
                <w:numId w:val="53"/>
              </w:numPr>
              <w:ind w:left="356"/>
              <w:rPr>
                <w:ins w:id="1060" w:author="Richard Halter" w:date="2010-08-30T20:15:00Z"/>
              </w:rPr>
              <w:pPrChange w:id="1061" w:author="Richard Halter" w:date="2010-08-30T17:09:00Z">
                <w:pPr>
                  <w:pStyle w:val="NormalWeb"/>
                </w:pPr>
              </w:pPrChange>
            </w:pPr>
            <w:r>
              <w:t xml:space="preserve">If your Agent is a Push-Mode Agent, it has one of two options: process the event, then acknowledge it; or acknowledge the event, then process it. </w:t>
            </w:r>
          </w:p>
          <w:p w:rsidR="00000000" w:rsidRDefault="00FA6BC9">
            <w:pPr>
              <w:pStyle w:val="NormalWeb"/>
              <w:numPr>
                <w:ilvl w:val="0"/>
                <w:numId w:val="53"/>
              </w:numPr>
              <w:ind w:left="716"/>
              <w:rPr>
                <w:ins w:id="1062" w:author="Richard Halter" w:date="2010-08-30T20:15:00Z"/>
              </w:rPr>
              <w:pPrChange w:id="1063" w:author="Richard Halter" w:date="2010-08-30T20:15:00Z">
                <w:pPr>
                  <w:pStyle w:val="NormalWeb"/>
                </w:pPr>
              </w:pPrChange>
            </w:pPr>
            <w:r>
              <w:t xml:space="preserve">The advantage of first processing the event is the ability to return a descriptive error, if necessary, to the ZIS when acknowledging the message. The disadvantage of first processing is that if the processing is long running, the connection from the ZIS to your Agent may time out, which will lead to the event being redelivered to your Agent in another delivery attempt, to possibly run into another time-out. </w:t>
            </w:r>
          </w:p>
          <w:p w:rsidR="00000000" w:rsidRDefault="00FA6BC9">
            <w:pPr>
              <w:pStyle w:val="NormalWeb"/>
              <w:numPr>
                <w:ilvl w:val="0"/>
                <w:numId w:val="53"/>
              </w:numPr>
              <w:ind w:left="716"/>
              <w:pPrChange w:id="1064" w:author="Richard Halter" w:date="2010-08-30T20:15:00Z">
                <w:pPr>
                  <w:pStyle w:val="NormalWeb"/>
                </w:pPr>
              </w:pPrChange>
            </w:pPr>
            <w:r>
              <w:t xml:space="preserve">To avoid the latter, it is </w:t>
            </w:r>
            <w:r>
              <w:rPr>
                <w:rStyle w:val="rfc21191"/>
              </w:rPr>
              <w:t>RECOMMENDED</w:t>
            </w:r>
            <w:r>
              <w:t xml:space="preserve"> that your Push-Mode Agent first acknowledge the event, then process it, unless event processing is known to always occur within a reasonable amount of time. Agents that first acknowledge then process </w:t>
            </w:r>
            <w:r>
              <w:rPr>
                <w:rStyle w:val="rfc21191"/>
              </w:rPr>
              <w:t>SHOULD</w:t>
            </w:r>
            <w:r>
              <w:t xml:space="preserve"> persist the event locally until processing is complete, as the event is removed from your Agent's queue upon successful acknowledgement, otherwise the event will be lost </w:t>
            </w:r>
            <w:r>
              <w:lastRenderedPageBreak/>
              <w:t xml:space="preserve">in the case of an application or system error that affects your Agent's ability to complete processing of the event. </w:t>
            </w:r>
          </w:p>
          <w:p w:rsidR="00000000" w:rsidRDefault="00FA6BC9">
            <w:pPr>
              <w:pStyle w:val="NormalWeb"/>
              <w:numPr>
                <w:ilvl w:val="0"/>
                <w:numId w:val="53"/>
              </w:numPr>
              <w:ind w:left="356"/>
              <w:rPr>
                <w:ins w:id="1065" w:author="Richard Halter" w:date="2010-08-30T20:16:00Z"/>
              </w:rPr>
              <w:pPrChange w:id="1066" w:author="Richard Halter" w:date="2010-08-30T17:09:00Z">
                <w:pPr>
                  <w:pStyle w:val="NormalWeb"/>
                </w:pPr>
              </w:pPrChange>
            </w:pPr>
            <w:r>
              <w:t xml:space="preserve">Choose an option and process the event according to your Agent's business rules. When acknowledging: </w:t>
            </w:r>
          </w:p>
          <w:p w:rsidR="00000000" w:rsidRDefault="00FA6BC9">
            <w:pPr>
              <w:pStyle w:val="NormalWeb"/>
              <w:numPr>
                <w:ilvl w:val="0"/>
                <w:numId w:val="53"/>
              </w:numPr>
              <w:ind w:left="716"/>
              <w:rPr>
                <w:ins w:id="1067" w:author="Richard Halter" w:date="2010-08-30T20:16:00Z"/>
              </w:rPr>
              <w:pPrChange w:id="1068" w:author="Richard Halter" w:date="2010-08-30T20:16:00Z">
                <w:pPr>
                  <w:pStyle w:val="NormalWeb"/>
                </w:pPr>
              </w:pPrChange>
            </w:pPr>
            <w:r>
              <w:t xml:space="preserve">Prepare a </w:t>
            </w:r>
            <w:r w:rsidR="004A4768">
              <w:fldChar w:fldCharType="begin"/>
            </w:r>
            <w:r w:rsidR="00861C89">
              <w:instrText>HYPERLINK "http://specification.sifinfo.org/Implementation/2.4/Infrastructure.html" \l "SIF_Ack"</w:instrText>
            </w:r>
            <w:r w:rsidR="004A4768">
              <w:fldChar w:fldCharType="separate"/>
            </w:r>
            <w:r>
              <w:rPr>
                <w:rStyle w:val="HTMLCode"/>
                <w:color w:val="005696"/>
              </w:rPr>
              <w:t>SIF_Ack</w:t>
            </w:r>
            <w:r w:rsidR="004A4768">
              <w:fldChar w:fldCharType="end"/>
            </w:r>
            <w:r>
              <w:t xml:space="preserve"> message with </w:t>
            </w:r>
            <w:r w:rsidR="004A4768">
              <w:fldChar w:fldCharType="begin"/>
            </w:r>
            <w:r w:rsidR="00861C89">
              <w:instrText>HYPERLINK "http://specification.sifinfo.org/Implementation/2.4/Infrastructure.html" \l "SIF_Header"</w:instrText>
            </w:r>
            <w:r w:rsidR="004A4768">
              <w:fldChar w:fldCharType="separate"/>
            </w:r>
            <w:r>
              <w:rPr>
                <w:rStyle w:val="HTMLCode"/>
                <w:color w:val="005696"/>
              </w:rPr>
              <w:t>SIF_Header</w:t>
            </w:r>
            <w:r w:rsidR="004A4768">
              <w:fldChar w:fldCharType="end"/>
            </w:r>
            <w:r>
              <w:t xml:space="preserve"> containing a new </w:t>
            </w:r>
            <w:del w:id="1069" w:author="Richard Halter" w:date="2010-08-11T15:54:00Z">
              <w:r w:rsidDel="00EF6251">
                <w:delText>GUID</w:delText>
              </w:r>
            </w:del>
            <w:ins w:id="1070" w:author="Richard Halter" w:date="2010-08-11T15:54: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000000" w:rsidRDefault="00FA6BC9">
            <w:pPr>
              <w:pStyle w:val="NormalWeb"/>
              <w:numPr>
                <w:ilvl w:val="0"/>
                <w:numId w:val="53"/>
              </w:numPr>
              <w:ind w:left="716"/>
              <w:rPr>
                <w:ins w:id="1071" w:author="Richard Halter" w:date="2010-08-30T20:16:00Z"/>
              </w:rPr>
              <w:pPrChange w:id="1072" w:author="Richard Halter" w:date="2010-08-30T20:16:00Z">
                <w:pPr>
                  <w:pStyle w:val="NormalWeb"/>
                </w:pPr>
              </w:pPrChange>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000000" w:rsidRDefault="00FA6BC9">
            <w:pPr>
              <w:pStyle w:val="NormalWeb"/>
              <w:numPr>
                <w:ilvl w:val="0"/>
                <w:numId w:val="53"/>
              </w:numPr>
              <w:ind w:left="716"/>
              <w:rPr>
                <w:ins w:id="1073" w:author="Richard Halter" w:date="2010-08-30T20:16:00Z"/>
              </w:rPr>
              <w:pPrChange w:id="1074" w:author="Richard Halter" w:date="2010-08-30T20:16:00Z">
                <w:pPr>
                  <w:pStyle w:val="NormalWeb"/>
                </w:pPr>
              </w:pPrChange>
            </w:pPr>
            <w:r>
              <w:t xml:space="preserve">Place </w:t>
            </w:r>
            <w:r>
              <w:rPr>
                <w:rStyle w:val="HTMLCode"/>
              </w:rPr>
              <w:t>1</w:t>
            </w:r>
            <w:r>
              <w:t xml:space="preserve"> (immediate </w:t>
            </w:r>
            <w:r>
              <w:rPr>
                <w:rStyle w:val="HTMLCode"/>
              </w:rPr>
              <w:t>SIF_Ack</w:t>
            </w:r>
            <w:r>
              <w:t xml:space="preserve">) in </w:t>
            </w:r>
            <w:r>
              <w:rPr>
                <w:rStyle w:val="HTMLCode"/>
              </w:rPr>
              <w:t>SIF_Status/SIF_Data</w:t>
            </w:r>
            <w:r>
              <w:t xml:space="preserve"> in the case of successful processing, </w:t>
            </w:r>
            <w:del w:id="1075" w:author="Richard Halter" w:date="2010-08-30T20:16:00Z">
              <w:r w:rsidDel="001E4DF9">
                <w:delText xml:space="preserve">and </w:delText>
              </w:r>
            </w:del>
          </w:p>
          <w:p w:rsidR="00000000" w:rsidRDefault="00FA6BC9">
            <w:pPr>
              <w:pStyle w:val="NormalWeb"/>
              <w:numPr>
                <w:ilvl w:val="0"/>
                <w:numId w:val="53"/>
              </w:numPr>
              <w:ind w:left="716"/>
              <w:rPr>
                <w:ins w:id="1076" w:author="Richard Halter" w:date="2010-08-30T20:16:00Z"/>
              </w:rPr>
              <w:pPrChange w:id="1077" w:author="Richard Halter" w:date="2010-08-30T20:16:00Z">
                <w:pPr>
                  <w:pStyle w:val="NormalWeb"/>
                </w:pPr>
              </w:pPrChange>
            </w:pPr>
            <w:r>
              <w:t xml:space="preserve">return the </w:t>
            </w:r>
            <w:r>
              <w:rPr>
                <w:rStyle w:val="HTMLCode"/>
              </w:rPr>
              <w:t>SIF_Ack</w:t>
            </w:r>
            <w:r>
              <w:t xml:space="preserve"> to the ZIS. </w:t>
            </w:r>
          </w:p>
          <w:p w:rsidR="00000000" w:rsidRDefault="00FA6BC9">
            <w:pPr>
              <w:pStyle w:val="NormalWeb"/>
              <w:numPr>
                <w:ilvl w:val="0"/>
                <w:numId w:val="53"/>
              </w:numPr>
              <w:ind w:left="716"/>
              <w:pPrChange w:id="1078" w:author="Richard Halter" w:date="2010-08-30T20:16:00Z">
                <w:pPr>
                  <w:pStyle w:val="NormalWeb"/>
                </w:pPr>
              </w:pPrChange>
            </w:pPr>
            <w:r>
              <w:t xml:space="preserve">If an error has occurred, include a </w:t>
            </w:r>
            <w:r>
              <w:rPr>
                <w:rStyle w:val="HTMLCode"/>
              </w:rPr>
              <w:t>SIF_Error</w:t>
            </w:r>
            <w:r>
              <w:t xml:space="preserve"> element with an appropriate </w:t>
            </w:r>
            <w:r>
              <w:rPr>
                <w:rStyle w:val="HTMLCode"/>
              </w:rPr>
              <w:t>SIF_Category</w:t>
            </w:r>
            <w:r>
              <w:t xml:space="preserve"> and </w:t>
            </w:r>
            <w:r>
              <w:rPr>
                <w:rStyle w:val="HTMLCode"/>
              </w:rPr>
              <w:t>SIF_Code</w:t>
            </w:r>
            <w:r>
              <w:t xml:space="preserve"> and describe the error as needed in </w:t>
            </w:r>
            <w:r>
              <w:rPr>
                <w:rStyle w:val="HTMLCode"/>
              </w:rPr>
              <w:t>SIF_Desc</w:t>
            </w:r>
            <w:r>
              <w:t xml:space="preserve"> and optionally </w:t>
            </w:r>
            <w:r>
              <w:rPr>
                <w:rStyle w:val="HTMLCode"/>
              </w:rPr>
              <w:t>SIF_ExtendedDesc</w:t>
            </w:r>
            <w:r>
              <w:t xml:space="preserve">. Note that indicating a transport error will not remove the message from your Agent's queue, only acknowledge it. The same action can be accomplished indicating </w:t>
            </w:r>
            <w:r>
              <w:rPr>
                <w:rStyle w:val="HTMLCode"/>
              </w:rPr>
              <w:t>8</w:t>
            </w:r>
            <w:r>
              <w:t xml:space="preserve"> (receiver is sleeping) in </w:t>
            </w:r>
            <w:r>
              <w:rPr>
                <w:rStyle w:val="HTMLCode"/>
              </w:rPr>
              <w:t>SIF_Status/SIF_Code</w:t>
            </w:r>
            <w:r>
              <w:t xml:space="preserve">. </w:t>
            </w:r>
          </w:p>
          <w:p w:rsidR="00000000" w:rsidRDefault="00FA6BC9">
            <w:pPr>
              <w:pStyle w:val="NormalWeb"/>
              <w:numPr>
                <w:ilvl w:val="0"/>
                <w:numId w:val="53"/>
              </w:numPr>
              <w:ind w:left="356"/>
              <w:pPrChange w:id="1079" w:author="Richard Halter" w:date="2010-08-30T17:09:00Z">
                <w:pPr>
                  <w:pStyle w:val="NormalWeb"/>
                </w:pPr>
              </w:pPrChange>
            </w:pPr>
            <w:r>
              <w:t xml:space="preserve">If an error occurs regardless of the option chosen, it is </w:t>
            </w:r>
            <w:r>
              <w:rPr>
                <w:rStyle w:val="rfc21191"/>
              </w:rPr>
              <w:t>RECOMMENDED</w:t>
            </w:r>
            <w:r>
              <w:t xml:space="preserve"> that your Agent publish a </w:t>
            </w:r>
            <w:r>
              <w:rPr>
                <w:rStyle w:val="HTMLCode"/>
              </w:rPr>
              <w:t>SIF_LogEntry</w:t>
            </w:r>
            <w:r>
              <w:t> </w:t>
            </w:r>
            <w:r>
              <w:rPr>
                <w:rStyle w:val="HTMLCode"/>
              </w:rPr>
              <w:t>Add</w:t>
            </w:r>
            <w:r>
              <w:t xml:space="preserve"> event.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Message handling complete</w:t>
            </w:r>
          </w:p>
        </w:tc>
      </w:tr>
    </w:tbl>
    <w:p w:rsidR="00FA6BC9" w:rsidRDefault="00FA6BC9" w:rsidP="00FA6BC9">
      <w:r>
        <w:rPr>
          <w:rStyle w:val="Caption1"/>
        </w:rPr>
        <w:lastRenderedPageBreak/>
        <w:t>Table 4.1.2.2-1: SIF_Event Handling</w:t>
      </w:r>
      <w:r>
        <w:t xml:space="preserve"> </w:t>
      </w:r>
      <w:bookmarkStart w:id="1080" w:name="AgentMessageHandlingSIF_Request"/>
    </w:p>
    <w:p w:rsidR="00FA6BC9" w:rsidRDefault="00FA6BC9" w:rsidP="00FA6BC9">
      <w:pPr>
        <w:pStyle w:val="Heading4"/>
      </w:pPr>
      <w:r>
        <w:t>4.1.2.3 SIF_Request</w:t>
      </w:r>
    </w:p>
    <w:p w:rsidR="000C6ED5" w:rsidRDefault="00FA6BC9" w:rsidP="00FA6BC9">
      <w:pPr>
        <w:pStyle w:val="NormalWeb"/>
        <w:rPr>
          <w:ins w:id="1081" w:author="Richard Halter" w:date="2010-08-30T20:30:00Z"/>
        </w:rPr>
      </w:pPr>
      <w:r>
        <w:t xml:space="preserve">A ZIS places a </w:t>
      </w:r>
      <w:r>
        <w:rPr>
          <w:rStyle w:val="HTMLCode"/>
        </w:rPr>
        <w:t>SIF_Request</w:t>
      </w:r>
      <w:r>
        <w:t xml:space="preserve"> in your Agent's queue </w:t>
      </w:r>
    </w:p>
    <w:p w:rsidR="00000000" w:rsidRDefault="000C6ED5">
      <w:pPr>
        <w:pStyle w:val="ListParagraph"/>
        <w:numPr>
          <w:ilvl w:val="0"/>
          <w:numId w:val="54"/>
        </w:numPr>
        <w:rPr>
          <w:ins w:id="1082" w:author="Richard Halter" w:date="2010-08-30T20:31:00Z"/>
        </w:rPr>
        <w:pPrChange w:id="1083" w:author="Richard Halter" w:date="2010-08-30T20:32:00Z">
          <w:pPr>
            <w:pStyle w:val="NormalWeb"/>
          </w:pPr>
        </w:pPrChange>
      </w:pPr>
      <w:ins w:id="1084" w:author="Richard Halter" w:date="2010-08-30T20:32:00Z">
        <w:r>
          <w:t>W</w:t>
        </w:r>
      </w:ins>
      <w:del w:id="1085" w:author="Richard Halter" w:date="2010-08-30T20:32:00Z">
        <w:r w:rsidR="00FA6BC9" w:rsidDel="000C6ED5">
          <w:delText>w</w:delText>
        </w:r>
      </w:del>
      <w:r w:rsidR="00FA6BC9">
        <w:t xml:space="preserve">hen an Agent sends a request directly to your Agent, or </w:t>
      </w:r>
    </w:p>
    <w:p w:rsidR="00000000" w:rsidRDefault="000C6ED5">
      <w:pPr>
        <w:pStyle w:val="ListParagraph"/>
        <w:numPr>
          <w:ilvl w:val="0"/>
          <w:numId w:val="54"/>
        </w:numPr>
        <w:rPr>
          <w:ins w:id="1086" w:author="Richard Halter" w:date="2010-08-30T20:31:00Z"/>
        </w:rPr>
        <w:pPrChange w:id="1087" w:author="Richard Halter" w:date="2010-08-30T20:32:00Z">
          <w:pPr>
            <w:pStyle w:val="NormalWeb"/>
          </w:pPr>
        </w:pPrChange>
      </w:pPr>
      <w:ins w:id="1088" w:author="Richard Halter" w:date="2010-08-30T20:32:00Z">
        <w:r>
          <w:t>W</w:t>
        </w:r>
      </w:ins>
      <w:del w:id="1089" w:author="Richard Halter" w:date="2010-08-30T20:32:00Z">
        <w:r w:rsidR="00FA6BC9" w:rsidDel="000C6ED5">
          <w:delText>w</w:delText>
        </w:r>
      </w:del>
      <w:r w:rsidR="00FA6BC9">
        <w:t xml:space="preserve">hen an Agent sends a request without a </w:t>
      </w:r>
      <w:r w:rsidR="00FA6BC9">
        <w:rPr>
          <w:rStyle w:val="HTMLCode"/>
        </w:rPr>
        <w:t>SIF_DestinationId</w:t>
      </w:r>
      <w:r w:rsidR="00FA6BC9">
        <w:t xml:space="preserve"> and your agent is registered as the Provider for the object requested in </w:t>
      </w:r>
      <w:r w:rsidR="00FA6BC9">
        <w:rPr>
          <w:rStyle w:val="HTMLCode"/>
        </w:rPr>
        <w:t>SIF_Query</w:t>
      </w:r>
      <w:r w:rsidR="00FA6BC9">
        <w:t xml:space="preserve">, or </w:t>
      </w:r>
    </w:p>
    <w:p w:rsidR="00000000" w:rsidRDefault="000C6ED5">
      <w:pPr>
        <w:pStyle w:val="ListParagraph"/>
        <w:numPr>
          <w:ilvl w:val="0"/>
          <w:numId w:val="54"/>
        </w:numPr>
        <w:pPrChange w:id="1090" w:author="Richard Halter" w:date="2010-08-30T20:32:00Z">
          <w:pPr>
            <w:pStyle w:val="NormalWeb"/>
          </w:pPr>
        </w:pPrChange>
      </w:pPr>
      <w:ins w:id="1091" w:author="Richard Halter" w:date="2010-08-30T20:32:00Z">
        <w:r>
          <w:t>I</w:t>
        </w:r>
      </w:ins>
      <w:del w:id="1092" w:author="Richard Halter" w:date="2010-08-30T20:32:00Z">
        <w:r w:rsidR="00FA6BC9" w:rsidDel="000C6ED5">
          <w:delText>i</w:delText>
        </w:r>
      </w:del>
      <w:r w:rsidR="00FA6BC9">
        <w:t xml:space="preserve">n the case of </w:t>
      </w:r>
      <w:r w:rsidR="00FA6BC9">
        <w:rPr>
          <w:rStyle w:val="HTMLCode"/>
        </w:rPr>
        <w:t>SIF_ExtendedQuery</w:t>
      </w:r>
      <w:r w:rsidR="00FA6BC9">
        <w:t xml:space="preserve"> when your agent is registered as the Provider of the object specified by the Requester in </w:t>
      </w:r>
      <w:r w:rsidR="00FA6BC9">
        <w:rPr>
          <w:rStyle w:val="HTMLCode"/>
        </w:rPr>
        <w:t>SIF_ExtendedQuery/SIF_DestinationProvider</w:t>
      </w:r>
      <w:r w:rsidR="00FA6BC9">
        <w:t xml:space="preserve"> or </w:t>
      </w:r>
      <w:r w:rsidR="00FA6BC9">
        <w:rPr>
          <w:rStyle w:val="HTMLCode"/>
        </w:rPr>
        <w:t>SIF_ExtendedQuery/SIF_From/@ObjectName</w:t>
      </w:r>
      <w:r w:rsidR="00FA6BC9">
        <w:t xml:space="preserve">. The ZIS will not send your Agent a </w:t>
      </w:r>
      <w:r w:rsidR="00FA6BC9">
        <w:rPr>
          <w:rStyle w:val="HTMLCode"/>
        </w:rPr>
        <w:t>SIF_ExtendedQuery</w:t>
      </w:r>
      <w:r w:rsidR="00FA6BC9">
        <w:t xml:space="preserve"> unless your Agent has registered its support for that query type using </w:t>
      </w:r>
      <w:r w:rsidR="00FA6BC9">
        <w:rPr>
          <w:rStyle w:val="HTMLCode"/>
        </w:rPr>
        <w:t>SIF_Provide</w:t>
      </w:r>
      <w:r w:rsidR="00FA6BC9">
        <w:t xml:space="preserve"> or </w:t>
      </w:r>
      <w:r w:rsidR="00FA6BC9">
        <w:rPr>
          <w:rStyle w:val="HTMLCode"/>
        </w:rPr>
        <w:t>SIF_Provision</w:t>
      </w:r>
      <w:r w:rsidR="00FA6BC9">
        <w:t xml:space="preserve">. A </w:t>
      </w:r>
      <w:r w:rsidR="00FA6BC9">
        <w:rPr>
          <w:rStyle w:val="HTMLCode"/>
        </w:rPr>
        <w:t>SIF_Request</w:t>
      </w:r>
      <w:r w:rsidR="00FA6BC9">
        <w:t xml:space="preserve"> is delivered when it is the next message pending delivery in your Agent's queue. </w:t>
      </w:r>
    </w:p>
    <w:p w:rsidR="00000000" w:rsidRDefault="00FA6BC9">
      <w:pPr>
        <w:pStyle w:val="NormalWeb"/>
        <w:pBdr>
          <w:top w:val="single" w:sz="4" w:space="1" w:color="auto"/>
          <w:left w:val="single" w:sz="4" w:space="4" w:color="auto"/>
          <w:bottom w:val="single" w:sz="4" w:space="1" w:color="auto"/>
          <w:right w:val="single" w:sz="4" w:space="4" w:color="auto"/>
        </w:pBdr>
        <w:rPr>
          <w:ins w:id="1093" w:author="Richard Halter" w:date="2010-08-31T22:42:00Z"/>
        </w:rPr>
        <w:pPrChange w:id="1094" w:author="Richard Halter" w:date="2010-08-31T22:44:00Z">
          <w:pPr>
            <w:pStyle w:val="NormalWeb"/>
          </w:pPr>
        </w:pPrChange>
      </w:pPr>
      <w:r>
        <w:lastRenderedPageBreak/>
        <w:t xml:space="preserve">Any error that occurs while generating </w:t>
      </w:r>
      <w:r>
        <w:rPr>
          <w:rStyle w:val="HTMLCode"/>
        </w:rPr>
        <w:t>SIF_Response</w:t>
      </w:r>
      <w:r>
        <w:t xml:space="preserve">s during </w:t>
      </w:r>
      <w:r>
        <w:rPr>
          <w:rStyle w:val="HTMLCode"/>
        </w:rPr>
        <w:t>SIF_Request</w:t>
      </w:r>
      <w:r>
        <w:t xml:space="preserve"> handling </w:t>
      </w:r>
      <w:r>
        <w:rPr>
          <w:rStyle w:val="rfc21191"/>
        </w:rPr>
        <w:t>MUST</w:t>
      </w:r>
      <w:r>
        <w:t xml:space="preserve"> be sent to the Requester with </w:t>
      </w:r>
      <w:r>
        <w:rPr>
          <w:rStyle w:val="HTMLCode"/>
        </w:rPr>
        <w:t>SIF_MorePackets</w:t>
      </w:r>
      <w:r>
        <w:t xml:space="preserve"> set to </w:t>
      </w:r>
      <w:r>
        <w:rPr>
          <w:rStyle w:val="HTMLCode"/>
        </w:rPr>
        <w:t>No</w:t>
      </w:r>
      <w:r>
        <w:t xml:space="preserve">, at which point the response stream ends. </w:t>
      </w:r>
    </w:p>
    <w:p w:rsidR="00801F09" w:rsidRDefault="00801F09" w:rsidP="00801F09">
      <w:pPr>
        <w:pStyle w:val="NormalWeb"/>
        <w:rPr>
          <w:ins w:id="1095" w:author="Richard Halter" w:date="2010-08-31T22:43:00Z"/>
        </w:rPr>
      </w:pPr>
    </w:p>
    <w:p w:rsidR="00000000" w:rsidRDefault="00801F09">
      <w:pPr>
        <w:pStyle w:val="NormalWeb"/>
        <w:jc w:val="center"/>
        <w:rPr>
          <w:ins w:id="1096" w:author="Richard Halter" w:date="2010-08-31T22:45:00Z"/>
        </w:rPr>
        <w:pPrChange w:id="1097" w:author="Richard Halter" w:date="2010-08-31T22:46:00Z">
          <w:pPr>
            <w:pStyle w:val="NormalWeb"/>
          </w:pPr>
        </w:pPrChange>
      </w:pPr>
      <w:ins w:id="1098" w:author="Richard Halter" w:date="2010-08-31T22:45:00Z">
        <w:r>
          <w:object w:dxaOrig="10693" w:dyaOrig="12866">
            <v:shape id="_x0000_i1071" type="#_x0000_t75" style="width:6in;height:519.9pt" o:ole="">
              <v:imagedata r:id="rId277" o:title=""/>
            </v:shape>
            <o:OLEObject Type="Embed" ProgID="Visio.Drawing.11" ShapeID="_x0000_i1071" DrawAspect="Content" ObjectID="_1344927587" r:id="rId278"/>
          </w:object>
        </w:r>
      </w:ins>
    </w:p>
    <w:p w:rsidR="00801F09" w:rsidRDefault="00801F09" w:rsidP="00801F09">
      <w:pPr>
        <w:pStyle w:val="NormalWeb"/>
        <w:rPr>
          <w:ins w:id="1099" w:author="Richard Halter" w:date="2010-08-31T22:46:00Z"/>
        </w:rPr>
      </w:pPr>
    </w:p>
    <w:p w:rsidR="00000000" w:rsidRDefault="00801F09">
      <w:pPr>
        <w:pStyle w:val="NormalWeb"/>
        <w:jc w:val="center"/>
        <w:rPr>
          <w:ins w:id="1100" w:author="Richard Halter" w:date="2010-08-31T22:46:00Z"/>
        </w:rPr>
        <w:pPrChange w:id="1101" w:author="Richard Halter" w:date="2010-08-31T22:46:00Z">
          <w:pPr>
            <w:pStyle w:val="NormalWeb"/>
          </w:pPr>
        </w:pPrChange>
      </w:pPr>
      <w:ins w:id="1102" w:author="Richard Halter" w:date="2010-08-31T22:46:00Z">
        <w:r>
          <w:object w:dxaOrig="7363" w:dyaOrig="14311">
            <v:shape id="_x0000_i1072" type="#_x0000_t75" style="width:333.2pt;height:647.15pt" o:ole="">
              <v:imagedata r:id="rId279" o:title=""/>
            </v:shape>
            <o:OLEObject Type="Embed" ProgID="Visio.Drawing.11" ShapeID="_x0000_i1072" DrawAspect="Content" ObjectID="_1344927588" r:id="rId280"/>
          </w:object>
        </w:r>
      </w:ins>
    </w:p>
    <w:p w:rsidR="00000000" w:rsidRDefault="00801F09">
      <w:pPr>
        <w:pStyle w:val="NormalWeb"/>
        <w:jc w:val="center"/>
        <w:pPrChange w:id="1103" w:author="Richard Halter" w:date="2010-08-31T22:46:00Z">
          <w:pPr>
            <w:pStyle w:val="NormalWeb"/>
          </w:pPr>
        </w:pPrChange>
      </w:pPr>
      <w:ins w:id="1104" w:author="Richard Halter" w:date="2010-08-31T22:46:00Z">
        <w:r>
          <w:object w:dxaOrig="4894" w:dyaOrig="6355">
            <v:shape id="_x0000_i1073" type="#_x0000_t75" style="width:244.45pt;height:318.15pt" o:ole="">
              <v:imagedata r:id="rId281" o:title=""/>
            </v:shape>
            <o:OLEObject Type="Embed" ProgID="Visio.Drawing.11" ShapeID="_x0000_i1073" DrawAspect="Content" ObjectID="_1344927589" r:id="rId282"/>
          </w:object>
        </w:r>
      </w:ins>
    </w:p>
    <w:tbl>
      <w:tblPr>
        <w:tblW w:w="0" w:type="auto"/>
        <w:tblCellMar>
          <w:top w:w="15" w:type="dxa"/>
          <w:left w:w="15" w:type="dxa"/>
          <w:bottom w:w="15" w:type="dxa"/>
          <w:right w:w="15" w:type="dxa"/>
        </w:tblCellMar>
        <w:tblLook w:val="04A0"/>
      </w:tblPr>
      <w:tblGrid>
        <w:gridCol w:w="544"/>
        <w:gridCol w:w="5667"/>
        <w:gridCol w:w="251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105" w:name="Table41231SIF_RequestHandling"/>
            <w:bookmarkEnd w:id="1080"/>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w:t>
            </w:r>
            <w:r>
              <w:rPr>
                <w:rStyle w:val="HTMLCode"/>
              </w:rPr>
              <w:t>SIF_Header/SIF_Contexts</w:t>
            </w:r>
            <w:r>
              <w:t xml:space="preserve"> to determine the context for the request; if none is specified, the context is </w:t>
            </w:r>
            <w:r>
              <w:rPr>
                <w:rStyle w:val="HTMLCode"/>
              </w:rPr>
              <w:t>SIF_Default</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3 if the context 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5"/>
              </w:numPr>
              <w:ind w:left="356"/>
              <w:pPrChange w:id="1106" w:author="Richard Halter" w:date="2010-08-30T20:37:00Z">
                <w:pPr>
                  <w:pStyle w:val="NormalWeb"/>
                </w:pPr>
              </w:pPrChange>
            </w:pPr>
            <w:r>
              <w:t xml:space="preserve">Prepare a </w:t>
            </w:r>
            <w:commentRangeStart w:id="1107"/>
            <w:r>
              <w:rPr>
                <w:rStyle w:val="HTMLCode"/>
              </w:rPr>
              <w:t>SIF</w:t>
            </w:r>
            <w:commentRangeEnd w:id="1107"/>
            <w:r w:rsidR="00E64DF9">
              <w:rPr>
                <w:rStyle w:val="CommentReference"/>
              </w:rPr>
              <w:commentReference w:id="1107"/>
            </w:r>
            <w:r>
              <w:rPr>
                <w:rStyle w:val="HTMLCode"/>
              </w:rPr>
              <w:t>_Response</w:t>
            </w:r>
            <w:r>
              <w:t xml:space="preserve"> message with a copy of </w:t>
            </w:r>
            <w:r>
              <w:rPr>
                <w:rStyle w:val="HTMLCode"/>
              </w:rPr>
              <w:t>SIF_Contexts</w:t>
            </w:r>
            <w:r>
              <w:t xml:space="preserve">,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55"/>
              </w:numPr>
              <w:ind w:left="356"/>
              <w:pPrChange w:id="1108" w:author="Richard Halter" w:date="2010-08-30T20:37: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General Message Handling and </w:t>
            </w:r>
            <w:r>
              <w:rPr>
                <w:rStyle w:val="HTMLCode"/>
              </w:rPr>
              <w:t>SIF_Error/SIF_Code</w:t>
            </w:r>
            <w:r>
              <w:t xml:space="preserve"> and </w:t>
            </w:r>
            <w:r>
              <w:rPr>
                <w:rStyle w:val="HTMLCode"/>
              </w:rPr>
              <w:t>SIF_Error/SIF_Desc</w:t>
            </w:r>
            <w:r>
              <w:t xml:space="preserve"> to indicate that the requested context is not supported.</w:t>
            </w:r>
          </w:p>
          <w:p w:rsidR="00000000" w:rsidRDefault="00FA6BC9">
            <w:pPr>
              <w:pStyle w:val="NormalWeb"/>
              <w:numPr>
                <w:ilvl w:val="0"/>
                <w:numId w:val="55"/>
              </w:numPr>
              <w:ind w:left="356"/>
              <w:pPrChange w:id="1109" w:author="Richard Halter" w:date="2010-08-30T20:37: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55"/>
              </w:numPr>
              <w:ind w:left="356"/>
              <w:pPrChange w:id="1110" w:author="Richard Halter" w:date="2010-08-30T20:37: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w:t>
            </w:r>
            <w:r>
              <w:rPr>
                <w:rStyle w:val="HTMLCode"/>
              </w:rPr>
              <w:t>SIF_Version</w:t>
            </w:r>
            <w:r>
              <w:t xml:space="preserve"> element or elements specified </w:t>
            </w:r>
            <w:r>
              <w:lastRenderedPageBreak/>
              <w:t xml:space="preserve">in the </w:t>
            </w:r>
            <w:r>
              <w:rPr>
                <w:rStyle w:val="HTMLCode"/>
              </w:rPr>
              <w:t>SIF_Request</w:t>
            </w:r>
            <w:r>
              <w:t xml:space="preserve"> message. If more than one version is supported, select the highest version number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Go to Step 5 if a version </w:t>
            </w:r>
            <w:r>
              <w:lastRenderedPageBreak/>
              <w:t>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6"/>
              </w:numPr>
              <w:ind w:left="356"/>
              <w:pPrChange w:id="1111" w:author="Richard Halter" w:date="2010-08-30T20:37:00Z">
                <w:pPr>
                  <w:pStyle w:val="NormalWeb"/>
                </w:pPr>
              </w:pPrChange>
            </w:pPr>
            <w:r>
              <w:t xml:space="preserve">Prepare a </w:t>
            </w:r>
            <w:r>
              <w:rPr>
                <w:rStyle w:val="HTMLCode"/>
              </w:rPr>
              <w:t>SIF_Response</w:t>
            </w:r>
            <w:r>
              <w:t xml:space="preserve"> message with a copy of </w:t>
            </w:r>
            <w:r>
              <w:rPr>
                <w:rStyle w:val="HTMLCode"/>
              </w:rPr>
              <w:t>SIF_Contexts</w:t>
            </w:r>
            <w:r>
              <w:t xml:space="preserve">,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56"/>
              </w:numPr>
              <w:ind w:left="356"/>
              <w:pPrChange w:id="1112" w:author="Richard Halter" w:date="2010-08-30T20:37: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requested </w:t>
            </w:r>
            <w:r>
              <w:rPr>
                <w:rStyle w:val="HTMLCode"/>
              </w:rPr>
              <w:t>SIF_Version</w:t>
            </w:r>
            <w:r>
              <w:t>s are not supported.</w:t>
            </w:r>
          </w:p>
          <w:p w:rsidR="00000000" w:rsidRDefault="00FA6BC9">
            <w:pPr>
              <w:pStyle w:val="NormalWeb"/>
              <w:numPr>
                <w:ilvl w:val="0"/>
                <w:numId w:val="56"/>
              </w:numPr>
              <w:ind w:left="356"/>
              <w:pPrChange w:id="1113" w:author="Richard Halter" w:date="2010-08-30T20:37: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56"/>
              </w:numPr>
              <w:ind w:left="356"/>
              <w:pPrChange w:id="1114" w:author="Richard Halter" w:date="2010-08-30T20:38: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w:t>
            </w:r>
            <w:r>
              <w:rPr>
                <w:rStyle w:val="HTMLCode"/>
              </w:rPr>
              <w:t>SIF_MaxBufferSize</w:t>
            </w:r>
            <w:r>
              <w:t xml:space="preserve"> specified in the </w:t>
            </w:r>
            <w:r>
              <w:rPr>
                <w:rStyle w:val="HTMLCode"/>
              </w:rPr>
              <w:t>SIF_Request</w:t>
            </w:r>
            <w:r>
              <w:t xml:space="preserve"> message.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7 if it is greater than or equal to the minimum buffer size your Agent can support. (The buffer size of individual packets will be handled below).</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7"/>
              </w:numPr>
              <w:ind w:left="356"/>
              <w:pPrChange w:id="1115" w:author="Richard Halter" w:date="2010-08-30T20:39:00Z">
                <w:pPr>
                  <w:pStyle w:val="NormalWeb"/>
                </w:pPr>
              </w:pPrChange>
            </w:pPr>
            <w:r>
              <w:t xml:space="preserve">Using the SIF version selected in Step 1, 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57"/>
              </w:numPr>
              <w:ind w:left="356"/>
              <w:pPrChange w:id="1116" w:author="Richard Halter" w:date="2010-08-30T20:39: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w:t>
            </w:r>
            <w:r>
              <w:rPr>
                <w:rStyle w:val="HTMLCode"/>
              </w:rPr>
              <w:t>SIF_MaxBufferSize</w:t>
            </w:r>
            <w:r>
              <w:t xml:space="preserve"> cannot be honored.</w:t>
            </w:r>
          </w:p>
          <w:p w:rsidR="00000000" w:rsidRDefault="00FA6BC9">
            <w:pPr>
              <w:pStyle w:val="NormalWeb"/>
              <w:numPr>
                <w:ilvl w:val="0"/>
                <w:numId w:val="57"/>
              </w:numPr>
              <w:ind w:left="356"/>
              <w:pPrChange w:id="1117" w:author="Richard Halter" w:date="2010-08-30T20:39: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57"/>
              </w:numPr>
              <w:ind w:left="356"/>
              <w:pPrChange w:id="1118" w:author="Richard Halter" w:date="2010-08-30T20:39: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Is </w:t>
            </w:r>
            <w:r>
              <w:rPr>
                <w:rStyle w:val="HTMLCode"/>
              </w:rPr>
              <w:t>SIF_ExtendedQuery</w:t>
            </w:r>
            <w:r>
              <w:t xml:space="preserve"> specified?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The query type is </w:t>
            </w:r>
            <w:r>
              <w:rPr>
                <w:rStyle w:val="HTMLCode"/>
              </w:rPr>
              <w:t>SIF_Query</w:t>
            </w:r>
            <w:r>
              <w:t xml:space="preserve">. Examine the object name being queried in </w:t>
            </w:r>
            <w:r>
              <w:rPr>
                <w:rStyle w:val="HTMLCode"/>
              </w:rPr>
              <w:t>SIF_QueryObject/@ObjectName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10 if the object 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8"/>
              </w:numPr>
              <w:ind w:left="356"/>
              <w:pPrChange w:id="1119" w:author="Richard Halter" w:date="2010-08-30T20:40:00Z">
                <w:pPr>
                  <w:pStyle w:val="NormalWeb"/>
                </w:pPr>
              </w:pPrChange>
            </w:pPr>
            <w:r>
              <w:t xml:space="preserve">Prepare a </w:t>
            </w:r>
            <w:r>
              <w:rPr>
                <w:rStyle w:val="HTMLCode"/>
              </w:rPr>
              <w:t>SIF_Response</w:t>
            </w:r>
            <w:r>
              <w:t xml:space="preserve"> message using the version chosen in Step 1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58"/>
              </w:numPr>
              <w:ind w:left="356"/>
              <w:pPrChange w:id="1120" w:author="Richard Halter" w:date="2010-08-30T20:40: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object is not supported.</w:t>
            </w:r>
          </w:p>
          <w:p w:rsidR="00000000" w:rsidRDefault="00FA6BC9">
            <w:pPr>
              <w:pStyle w:val="NormalWeb"/>
              <w:numPr>
                <w:ilvl w:val="0"/>
                <w:numId w:val="58"/>
              </w:numPr>
              <w:ind w:left="356"/>
              <w:pPrChange w:id="1121" w:author="Richard Halter" w:date="2010-08-30T20:40: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58"/>
              </w:numPr>
              <w:ind w:left="356"/>
              <w:pPrChange w:id="1122" w:author="Richard Halter" w:date="2010-08-30T20:40: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query represented, if any, by </w:t>
            </w:r>
            <w:r>
              <w:rPr>
                <w:rStyle w:val="HTMLCode"/>
              </w:rPr>
              <w:t>SIF_ConditionGroup</w:t>
            </w:r>
            <w:r>
              <w:t xml:space="preserve">, or </w:t>
            </w:r>
            <w:r>
              <w:rPr>
                <w:rStyle w:val="HTMLCode"/>
              </w:rPr>
              <w:t>SIF_Example</w:t>
            </w:r>
            <w:r>
              <w:t xml:space="preserve"> in the case of objects that support query-by-example, and determine whether it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sidP="002A630F">
            <w:r>
              <w:t xml:space="preserve">Go to Step 14 if </w:t>
            </w:r>
            <w:del w:id="1123" w:author="Richard Halter" w:date="2010-08-31T20:04:00Z">
              <w:r w:rsidDel="002A630F">
                <w:delText xml:space="preserve">neither </w:delText>
              </w:r>
            </w:del>
            <w:ins w:id="1124" w:author="Richard Halter" w:date="2010-08-31T20:04:00Z">
              <w:r w:rsidR="002A630F">
                <w:t xml:space="preserve">either </w:t>
              </w:r>
            </w:ins>
            <w:r>
              <w:rPr>
                <w:rStyle w:val="HTMLCode"/>
              </w:rPr>
              <w:t>SIF_ConditionGroup</w:t>
            </w:r>
            <w:r>
              <w:t xml:space="preserve"> </w:t>
            </w:r>
            <w:ins w:id="1125" w:author="Richard Halter" w:date="2010-08-31T20:04:00Z">
              <w:r w:rsidR="002A630F">
                <w:t xml:space="preserve">or </w:t>
              </w:r>
            </w:ins>
            <w:del w:id="1126" w:author="Richard Halter" w:date="2010-08-31T20:04:00Z">
              <w:r w:rsidDel="002A630F">
                <w:delText xml:space="preserve">nor </w:delText>
              </w:r>
            </w:del>
            <w:r>
              <w:rPr>
                <w:rStyle w:val="HTMLCode"/>
              </w:rPr>
              <w:t>SIF_Example</w:t>
            </w:r>
            <w:r>
              <w:t xml:space="preserve"> is present, </w:t>
            </w:r>
            <w:commentRangeStart w:id="1127"/>
            <w:ins w:id="1128" w:author="Richard Halter" w:date="2010-08-31T20:05:00Z">
              <w:r w:rsidR="002A630F">
                <w:t>and</w:t>
              </w:r>
            </w:ins>
            <w:del w:id="1129" w:author="Richard Halter" w:date="2010-08-31T20:05:00Z">
              <w:r w:rsidDel="002A630F">
                <w:delText>or</w:delText>
              </w:r>
            </w:del>
            <w:commentRangeEnd w:id="1127"/>
            <w:r w:rsidR="002A630F">
              <w:rPr>
                <w:rStyle w:val="CommentReference"/>
              </w:rPr>
              <w:commentReference w:id="1127"/>
            </w:r>
            <w:r>
              <w:t xml:space="preserve"> if the query represented by </w:t>
            </w:r>
            <w:r>
              <w:rPr>
                <w:rStyle w:val="HTMLCode"/>
              </w:rPr>
              <w:t>SIF_ConditionGroup</w:t>
            </w:r>
            <w:r>
              <w:t xml:space="preserve"> or </w:t>
            </w:r>
            <w:r>
              <w:rPr>
                <w:rStyle w:val="HTMLCode"/>
              </w:rPr>
              <w:t>SIF_Example</w:t>
            </w:r>
            <w:r>
              <w:t xml:space="preserve"> 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59"/>
              </w:numPr>
              <w:ind w:left="356"/>
              <w:pPrChange w:id="1130" w:author="Richard Halter" w:date="2010-08-30T20:40:00Z">
                <w:pPr>
                  <w:pStyle w:val="NormalWeb"/>
                </w:pPr>
              </w:pPrChange>
            </w:pPr>
            <w:r>
              <w:t xml:space="preserve">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59"/>
              </w:numPr>
              <w:ind w:left="356"/>
              <w:pPrChange w:id="1131" w:author="Richard Halter" w:date="2010-08-30T20:40: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query is not supported.</w:t>
            </w:r>
          </w:p>
          <w:p w:rsidR="00000000" w:rsidRDefault="00FA6BC9">
            <w:pPr>
              <w:pStyle w:val="NormalWeb"/>
              <w:numPr>
                <w:ilvl w:val="0"/>
                <w:numId w:val="59"/>
              </w:numPr>
              <w:ind w:left="356"/>
              <w:pPrChange w:id="1132" w:author="Richard Halter" w:date="2010-08-30T20:40: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59"/>
              </w:numPr>
              <w:ind w:left="356"/>
              <w:pPrChange w:id="1133" w:author="Richard Halter" w:date="2010-08-30T20:40: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query represented by </w:t>
            </w:r>
            <w:r>
              <w:rPr>
                <w:rStyle w:val="HTMLCode"/>
              </w:rPr>
              <w:t>SIF_ExtendedQuery</w:t>
            </w:r>
            <w:r>
              <w:t xml:space="preserve">, and determine whether it is supported.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14 if the query 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60"/>
              </w:numPr>
              <w:ind w:left="356"/>
              <w:pPrChange w:id="1134" w:author="Richard Halter" w:date="2010-08-30T20:44:00Z">
                <w:pPr>
                  <w:pStyle w:val="NormalWeb"/>
                </w:pPr>
              </w:pPrChange>
            </w:pPr>
            <w:r>
              <w:t xml:space="preserve">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lastRenderedPageBreak/>
              <w:t>SIF_RequestMsgId</w:t>
            </w:r>
            <w:r>
              <w:t xml:space="preserve"> set to </w:t>
            </w:r>
            <w:r>
              <w:rPr>
                <w:rStyle w:val="HTMLCode"/>
              </w:rPr>
              <w:t>SIF_MsgId</w:t>
            </w:r>
            <w:r>
              <w:t xml:space="preserve"> from the </w:t>
            </w:r>
            <w:r>
              <w:rPr>
                <w:rStyle w:val="HTMLCode"/>
              </w:rPr>
              <w:t>SIF_Request</w:t>
            </w:r>
            <w:r>
              <w:t xml:space="preserve"> message.</w:t>
            </w:r>
          </w:p>
          <w:p w:rsidR="00000000" w:rsidRDefault="00FA6BC9">
            <w:pPr>
              <w:pStyle w:val="NormalWeb"/>
              <w:numPr>
                <w:ilvl w:val="0"/>
                <w:numId w:val="60"/>
              </w:numPr>
              <w:ind w:left="356"/>
              <w:pPrChange w:id="1135" w:author="Richard Halter" w:date="2010-08-30T20:44:00Z">
                <w:pPr>
                  <w:pStyle w:val="NormalWeb"/>
                </w:pPr>
              </w:pPrChange>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query is not supported.</w:t>
            </w:r>
          </w:p>
          <w:p w:rsidR="00000000" w:rsidRDefault="00FA6BC9">
            <w:pPr>
              <w:pStyle w:val="NormalWeb"/>
              <w:numPr>
                <w:ilvl w:val="0"/>
                <w:numId w:val="60"/>
              </w:numPr>
              <w:ind w:left="356"/>
              <w:pPrChange w:id="1136" w:author="Richard Halter" w:date="2010-08-30T20:44:00Z">
                <w:pPr>
                  <w:pStyle w:val="NormalWeb"/>
                </w:pPr>
              </w:pPrChange>
            </w:pPr>
            <w:r>
              <w:t xml:space="preserve">Add </w:t>
            </w:r>
            <w:r>
              <w:rPr>
                <w:rStyle w:val="HTMLCode"/>
              </w:rPr>
              <w:t>SIF_PacketNumber</w:t>
            </w:r>
            <w:r>
              <w:t xml:space="preserve"> with a value of </w:t>
            </w:r>
            <w:r>
              <w:rPr>
                <w:rStyle w:val="HTMLCode"/>
              </w:rPr>
              <w:t>1</w:t>
            </w:r>
            <w:r>
              <w:t xml:space="preserve"> and set </w:t>
            </w:r>
            <w:r>
              <w:rPr>
                <w:rStyle w:val="HTMLCode"/>
              </w:rPr>
              <w:t>SIF_MorePackets</w:t>
            </w:r>
            <w:r>
              <w:t xml:space="preserve"> to </w:t>
            </w:r>
            <w:r>
              <w:rPr>
                <w:rStyle w:val="HTMLCode"/>
              </w:rPr>
              <w:t>No</w:t>
            </w:r>
            <w:r>
              <w:t>.</w:t>
            </w:r>
          </w:p>
          <w:p w:rsidR="00000000" w:rsidRDefault="00FA6BC9">
            <w:pPr>
              <w:pStyle w:val="NormalWeb"/>
              <w:numPr>
                <w:ilvl w:val="0"/>
                <w:numId w:val="60"/>
              </w:numPr>
              <w:ind w:left="356"/>
              <w:pPrChange w:id="1137" w:author="Richard Halter" w:date="2010-08-30T20:44:00Z">
                <w:pPr>
                  <w:pStyle w:val="NormalWeb"/>
                </w:pPr>
              </w:pPrChange>
            </w:pPr>
            <w:r>
              <w:t xml:space="preserve">Send the </w:t>
            </w:r>
            <w:r>
              <w:rPr>
                <w:rStyle w:val="HTMLCode"/>
              </w:rPr>
              <w:t>SIF_Response</w:t>
            </w:r>
            <w:r>
              <w:t xml:space="preserve"> to the original requester and acknowledge the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62"/>
              </w:numPr>
              <w:ind w:left="356"/>
              <w:pPrChange w:id="1138" w:author="Richard Halter" w:date="2010-08-30T21:01:00Z">
                <w:pPr>
                  <w:pStyle w:val="NormalWeb"/>
                </w:pPr>
              </w:pPrChange>
            </w:pPr>
            <w:r>
              <w:t xml:space="preserve">Note that Push-Mode Agents should acknowledge receipt of the </w:t>
            </w:r>
            <w:r>
              <w:rPr>
                <w:rStyle w:val="HTMLCode"/>
              </w:rPr>
              <w:t>SIF_Request</w:t>
            </w:r>
            <w:r>
              <w:t xml:space="preserve"> as response generation is typically a long-running operation that will typically lead to HTTP time-outs. </w:t>
            </w:r>
            <w:del w:id="1139" w:author="Richard Halter" w:date="2010-08-31T20:57:00Z">
              <w:r w:rsidDel="00BE0271">
                <w:delText xml:space="preserve">As </w:delText>
              </w:r>
            </w:del>
            <w:ins w:id="1140" w:author="Richard Halter" w:date="2010-08-31T20:57:00Z">
              <w:r w:rsidR="00BE0271">
                <w:t xml:space="preserve">Upon the time-out </w:t>
              </w:r>
            </w:ins>
            <w:r>
              <w:t>the request will be removed from the Agent's queue,</w:t>
            </w:r>
            <w:ins w:id="1141" w:author="Richard Halter" w:date="2010-08-31T20:57:00Z">
              <w:r w:rsidR="00BE0271">
                <w:t xml:space="preserve"> therefore</w:t>
              </w:r>
            </w:ins>
            <w:r>
              <w:t xml:space="preserve"> it is </w:t>
            </w:r>
            <w:r>
              <w:rPr>
                <w:rStyle w:val="rfc21191"/>
              </w:rPr>
              <w:t>RECOMMENDED</w:t>
            </w:r>
            <w:r>
              <w:t xml:space="preserve"> that the Push-Mode Agent persist the request and its </w:t>
            </w:r>
            <w:r>
              <w:rPr>
                <w:rStyle w:val="HTMLCode"/>
              </w:rPr>
              <w:t>SIF_PacketNumber</w:t>
            </w:r>
            <w:r>
              <w:t xml:space="preserve"> while generating responses, in case of an application or system failure that prevents it from completing the request processing; upon restarting, the Agent can end the response stream with a </w:t>
            </w:r>
            <w:r>
              <w:rPr>
                <w:rStyle w:val="HTMLCode"/>
              </w:rPr>
              <w:t>SIF_Error</w:t>
            </w:r>
            <w:r>
              <w:t xml:space="preserve">, </w:t>
            </w:r>
            <w:r>
              <w:rPr>
                <w:rStyle w:val="HTMLCode"/>
              </w:rPr>
              <w:t>SIF_PacketNumber</w:t>
            </w:r>
            <w:r>
              <w:t xml:space="preserve"> set to the last successfully transmitted </w:t>
            </w:r>
            <w:r>
              <w:rPr>
                <w:rStyle w:val="HTMLCode"/>
              </w:rPr>
              <w:t>SIF_PacketNumber + 1</w:t>
            </w:r>
            <w:r>
              <w:t xml:space="preserve"> and </w:t>
            </w:r>
            <w:r>
              <w:rPr>
                <w:rStyle w:val="HTMLCode"/>
              </w:rPr>
              <w:t>SIF_MorePackets</w:t>
            </w:r>
            <w:r>
              <w:t xml:space="preserve"> set to </w:t>
            </w:r>
            <w:r>
              <w:rPr>
                <w:rStyle w:val="HTMLCode"/>
              </w:rPr>
              <w:t>No</w:t>
            </w:r>
            <w:r>
              <w:t>.</w:t>
            </w:r>
          </w:p>
          <w:p w:rsidR="00000000" w:rsidRDefault="00FA6BC9">
            <w:pPr>
              <w:pStyle w:val="NormalWeb"/>
              <w:numPr>
                <w:ilvl w:val="0"/>
                <w:numId w:val="62"/>
              </w:numPr>
              <w:ind w:left="356"/>
              <w:pPrChange w:id="1142" w:author="Richard Halter" w:date="2010-08-30T21:01:00Z">
                <w:pPr>
                  <w:pStyle w:val="NormalWeb"/>
                </w:pPr>
              </w:pPrChange>
            </w:pPr>
            <w:r>
              <w:t>If a Push-Mode Agent elects to successfully acknowledge the request before processing, it can do so. Otherwise it should acknowledge receipt of the request upon completion of response generation.</w:t>
            </w:r>
          </w:p>
          <w:p w:rsidR="00000000" w:rsidRDefault="00FA6BC9">
            <w:pPr>
              <w:pStyle w:val="NormalWeb"/>
              <w:numPr>
                <w:ilvl w:val="0"/>
                <w:numId w:val="62"/>
              </w:numPr>
              <w:ind w:left="356"/>
              <w:pPrChange w:id="1143" w:author="Richard Halter" w:date="2010-08-30T21:01:00Z">
                <w:pPr>
                  <w:pStyle w:val="NormalWeb"/>
                </w:pPr>
              </w:pPrChange>
            </w:pPr>
            <w:r>
              <w:t>Pull-Mode Agents can choose to acknowledge receipt of the request here or at the end of response generation.</w:t>
            </w:r>
          </w:p>
          <w:p w:rsidR="00000000" w:rsidRDefault="00FA6BC9">
            <w:pPr>
              <w:pStyle w:val="NormalWeb"/>
              <w:numPr>
                <w:ilvl w:val="0"/>
                <w:numId w:val="62"/>
              </w:numPr>
              <w:ind w:left="356"/>
              <w:pPrChange w:id="1144" w:author="Richard Halter" w:date="2010-08-30T21:01:00Z">
                <w:pPr>
                  <w:pStyle w:val="NormalWeb"/>
                </w:pPr>
              </w:pPrChange>
            </w:pPr>
            <w:r>
              <w:t>Initialize packet counter to 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 When handling </w:t>
            </w:r>
            <w:r>
              <w:rPr>
                <w:rStyle w:val="HTMLCode"/>
              </w:rPr>
              <w:t>SIF_ExtendedQuery</w:t>
            </w:r>
            <w:r>
              <w:t xml:space="preserve">, copy the requested columns into </w:t>
            </w:r>
            <w:r>
              <w:rPr>
                <w:rStyle w:val="HTMLCode"/>
              </w:rPr>
              <w:t>SIF_ExtendedQueryResults/SIF_ColumnHeaders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79642E" w:rsidRDefault="00FA6BC9">
            <w:pPr>
              <w:rPr>
                <w:ins w:id="1145" w:author="Richard Halter" w:date="2010-08-31T22:03:00Z"/>
              </w:rPr>
            </w:pPr>
            <w:r>
              <w:t xml:space="preserve">Add one or more of the matching objects into </w:t>
            </w:r>
            <w:r>
              <w:rPr>
                <w:rStyle w:val="HTMLCode"/>
              </w:rPr>
              <w:lastRenderedPageBreak/>
              <w:t>SIF_ObjectData</w:t>
            </w:r>
            <w:del w:id="1146" w:author="Richard Halter" w:date="2010-08-31T22:02:00Z">
              <w:r w:rsidDel="0079642E">
                <w:delText xml:space="preserve">, </w:delText>
              </w:r>
            </w:del>
            <w:r>
              <w:t xml:space="preserve">for </w:t>
            </w:r>
            <w:r>
              <w:rPr>
                <w:rStyle w:val="HTMLCode"/>
              </w:rPr>
              <w:t>SIF_Query</w:t>
            </w:r>
            <w:r>
              <w:t xml:space="preserve">, or rows into </w:t>
            </w:r>
            <w:r>
              <w:rPr>
                <w:rStyle w:val="HTMLCode"/>
              </w:rPr>
              <w:t>SIF_ExtendedQueryResult</w:t>
            </w:r>
            <w:r>
              <w:t xml:space="preserve">, for </w:t>
            </w:r>
            <w:r>
              <w:rPr>
                <w:rStyle w:val="HTMLCode"/>
              </w:rPr>
              <w:t>SIF_ExtendedQuery</w:t>
            </w:r>
            <w:r>
              <w:t xml:space="preserve">, until no more will fit within the specified buffer size. </w:t>
            </w:r>
          </w:p>
          <w:p w:rsidR="007D024A" w:rsidRDefault="00FA6BC9">
            <w:pPr>
              <w:rPr>
                <w:ins w:id="1147" w:author="Richard Halter" w:date="2010-08-30T20:54:00Z"/>
              </w:rPr>
            </w:pPr>
            <w:r>
              <w:t xml:space="preserve">If no objects or rows will fit within </w:t>
            </w:r>
            <w:r>
              <w:rPr>
                <w:rStyle w:val="HTMLCode"/>
              </w:rPr>
              <w:t>SIF_MaxBufferSize</w:t>
            </w:r>
            <w:r>
              <w:t xml:space="preserve">, go to Step 15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w:t>
            </w:r>
            <w:r>
              <w:rPr>
                <w:rStyle w:val="HTMLCode"/>
              </w:rPr>
              <w:t>SIF_MaxBufferSize</w:t>
            </w:r>
            <w:r>
              <w:t xml:space="preserve"> cannot be honored. Otherwise, note that only requested columns are returned when processing </w:t>
            </w:r>
            <w:r>
              <w:rPr>
                <w:rStyle w:val="HTMLCode"/>
              </w:rPr>
              <w:t>SIF_ExtendedQuery</w:t>
            </w:r>
            <w:r>
              <w:t xml:space="preserve">. When processing </w:t>
            </w:r>
            <w:r>
              <w:rPr>
                <w:rStyle w:val="HTMLCode"/>
              </w:rPr>
              <w:t>SIF_Query</w:t>
            </w:r>
            <w:r>
              <w:t xml:space="preserve">, if the requester specified only certain elements be returned, that the Responder needs to return only those elements and their parent elements and attributes. </w:t>
            </w:r>
          </w:p>
          <w:p w:rsidR="00FA6BC9" w:rsidRDefault="00FA6BC9">
            <w:r>
              <w:t xml:space="preserve">Not supporting a requested element/attribute does not exclude the object from the response stream; include the parent elements/attributes of any missing elements, including the object itself.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If no errors occur in </w:t>
            </w:r>
            <w:r>
              <w:lastRenderedPageBreak/>
              <w:t>retrieving/adding matching objects, go to step 18.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17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Set </w:t>
            </w:r>
            <w:r>
              <w:rPr>
                <w:rStyle w:val="HTMLCode"/>
              </w:rPr>
              <w:t>SIF_PacketNumber</w:t>
            </w:r>
            <w:r>
              <w:t xml:space="preserve"> to the current packet counter and </w:t>
            </w:r>
            <w:r>
              <w:rPr>
                <w:rStyle w:val="HTMLCode"/>
              </w:rPr>
              <w:t>SIF_MorePackets</w:t>
            </w:r>
            <w:r>
              <w:t xml:space="preserve"> to </w:t>
            </w:r>
            <w:r>
              <w:rPr>
                <w:rStyle w:val="HTMLCode"/>
              </w:rPr>
              <w:t>No</w:t>
            </w:r>
            <w:r>
              <w:t xml:space="preserve">. Add an appropriate </w:t>
            </w:r>
            <w:r>
              <w:rPr>
                <w:rStyle w:val="HTMLCode"/>
              </w:rPr>
              <w:t>SIF_Error</w:t>
            </w:r>
            <w:r>
              <w:t xml:space="preserve"> element to the </w:t>
            </w:r>
            <w:r>
              <w:rPr>
                <w:rStyle w:val="HTMLCode"/>
              </w:rPr>
              <w:t>SIF_Response</w:t>
            </w:r>
            <w:r>
              <w:t xml:space="preserve"> and send the </w:t>
            </w:r>
            <w:r>
              <w:rPr>
                <w:rStyle w:val="HTMLCode"/>
              </w:rPr>
              <w:t>SIF_Response</w:t>
            </w:r>
            <w:r>
              <w:t xml:space="preserve">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21.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Set </w:t>
            </w:r>
            <w:r>
              <w:rPr>
                <w:rStyle w:val="HTMLCode"/>
              </w:rPr>
              <w:t>SIF_PacketNumber</w:t>
            </w:r>
            <w:r>
              <w:t xml:space="preserve"> to the current packet counter value and set </w:t>
            </w:r>
            <w:r>
              <w:rPr>
                <w:rStyle w:val="HTMLCode"/>
              </w:rPr>
              <w:t>SIF_MorePackets</w:t>
            </w:r>
            <w:r>
              <w:t xml:space="preserve"> appropriately. Send the </w:t>
            </w:r>
            <w:r>
              <w:rPr>
                <w:rStyle w:val="HTMLCode"/>
              </w:rPr>
              <w:t>SIF_Response</w:t>
            </w:r>
            <w:r>
              <w:t xml:space="preserve">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w:t>
            </w:r>
            <w:r>
              <w:rPr>
                <w:rStyle w:val="HTMLCode"/>
              </w:rPr>
              <w:t>SIF_Ack</w:t>
            </w:r>
            <w:r>
              <w:t xml:space="preserve"> returned by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an error occurred, stop processing the </w:t>
            </w:r>
            <w:r>
              <w:rPr>
                <w:rStyle w:val="HTMLCode"/>
              </w:rPr>
              <w:t>SIF_Request</w:t>
            </w:r>
            <w:r>
              <w:t xml:space="preserve"> message. Go to Step 21.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Determine if more objects or rows match the specified conditions.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increment the packet counter and go to Step 15; otherwise, go to Step 21.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your Agent has not yet acknowledged receipt of the incoming request, acknowledge successful receipt of the request, or return a descriptive error to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Message handling complete.</w:t>
            </w:r>
          </w:p>
        </w:tc>
      </w:tr>
    </w:tbl>
    <w:p w:rsidR="00FA6BC9" w:rsidRDefault="00FA6BC9" w:rsidP="00FA6BC9">
      <w:r>
        <w:rPr>
          <w:rStyle w:val="Caption1"/>
        </w:rPr>
        <w:t>Table 4.1.2.3-1: SIF_Request Handling</w:t>
      </w:r>
      <w:r>
        <w:t xml:space="preserve"> </w:t>
      </w:r>
      <w:bookmarkStart w:id="1148" w:name="AgentMessageHandlingSIF_Response"/>
      <w:bookmarkEnd w:id="1105"/>
    </w:p>
    <w:p w:rsidR="00FA6BC9" w:rsidRDefault="00FA6BC9" w:rsidP="00FA6BC9">
      <w:pPr>
        <w:pStyle w:val="Heading4"/>
      </w:pPr>
      <w:r>
        <w:t>4.1.2.4 SIF_Response</w:t>
      </w:r>
    </w:p>
    <w:p w:rsidR="00A74DEE" w:rsidRDefault="00A74DEE" w:rsidP="00FA6BC9">
      <w:pPr>
        <w:pStyle w:val="NormalWeb"/>
        <w:rPr>
          <w:ins w:id="1149" w:author="Richard Halter" w:date="2010-08-31T16:39:00Z"/>
        </w:rPr>
      </w:pPr>
      <w:ins w:id="1150" w:author="Richard Halter" w:date="2010-08-31T16:39:00Z">
        <w:r>
          <w:t>When a responder sends a response to an Agent</w:t>
        </w:r>
      </w:ins>
      <w:ins w:id="1151" w:author="Richard Halter" w:date="2010-08-31T16:40:00Z">
        <w:r>
          <w:t>’s request, the ZIS places the SIF_Response on the queue of the requesting Agent.</w:t>
        </w:r>
      </w:ins>
    </w:p>
    <w:p w:rsidR="00FA6BC9" w:rsidRDefault="00FA6BC9" w:rsidP="00FA6BC9">
      <w:pPr>
        <w:pStyle w:val="NormalWeb"/>
        <w:rPr>
          <w:ins w:id="1152" w:author="Richard Halter" w:date="2010-09-01T12:42:00Z"/>
        </w:rPr>
      </w:pPr>
      <w:del w:id="1153" w:author="Richard Halter" w:date="2010-08-31T16:41:00Z">
        <w:r w:rsidDel="00A74DEE">
          <w:lastRenderedPageBreak/>
          <w:delText xml:space="preserve">A ZIS places a </w:delText>
        </w:r>
        <w:r w:rsidDel="00A74DEE">
          <w:rPr>
            <w:rStyle w:val="HTMLCode"/>
          </w:rPr>
          <w:delText>SIF_Response</w:delText>
        </w:r>
        <w:r w:rsidDel="00A74DEE">
          <w:delText xml:space="preserve"> in your Agent's queue when a responder sends a response packet to your Agent per a </w:delText>
        </w:r>
        <w:r w:rsidDel="00A74DEE">
          <w:rPr>
            <w:rStyle w:val="HTMLCode"/>
          </w:rPr>
          <w:delText>SIF_Request</w:delText>
        </w:r>
        <w:r w:rsidDel="00A74DEE">
          <w:delText xml:space="preserve"> previously sent by your Agent. </w:delText>
        </w:r>
      </w:del>
      <w:r>
        <w:t xml:space="preserve">It is delivered when it is the next message available for delivery to </w:t>
      </w:r>
      <w:del w:id="1154" w:author="Richard Halter" w:date="2010-08-31T16:41:00Z">
        <w:r w:rsidDel="00A74DEE">
          <w:delText xml:space="preserve">your </w:delText>
        </w:r>
      </w:del>
      <w:ins w:id="1155" w:author="Richard Halter" w:date="2010-08-31T16:41:00Z">
        <w:r w:rsidR="00A74DEE">
          <w:t xml:space="preserve">the requesting </w:t>
        </w:r>
      </w:ins>
      <w:r>
        <w:t xml:space="preserve">Agent. </w:t>
      </w:r>
    </w:p>
    <w:p w:rsidR="009B64F1" w:rsidRDefault="009B64F1" w:rsidP="009B64F1">
      <w:pPr>
        <w:pStyle w:val="NormalWeb"/>
        <w:keepNext/>
        <w:jc w:val="center"/>
        <w:rPr>
          <w:ins w:id="1156" w:author="Richard Halter" w:date="2010-09-01T12:42:00Z"/>
        </w:rPr>
      </w:pPr>
      <w:ins w:id="1157" w:author="Richard Halter" w:date="2010-09-01T12:42:00Z">
        <w:r>
          <w:object w:dxaOrig="10207" w:dyaOrig="11714">
            <v:shape id="_x0000_i1074" type="#_x0000_t75" style="width:6in;height:495.65pt" o:ole="">
              <v:imagedata r:id="rId283" o:title=""/>
            </v:shape>
            <o:OLEObject Type="Embed" ProgID="Visio.Drawing.11" ShapeID="_x0000_i1074" DrawAspect="Content" ObjectID="_1344927590" r:id="rId284"/>
          </w:object>
        </w:r>
      </w:ins>
    </w:p>
    <w:p w:rsidR="009B64F1" w:rsidRDefault="009B64F1" w:rsidP="009B64F1">
      <w:pPr>
        <w:pStyle w:val="Caption"/>
        <w:jc w:val="center"/>
      </w:pPr>
      <w:ins w:id="1158" w:author="Richard Halter" w:date="2010-09-01T12:42:00Z">
        <w:r>
          <w:t xml:space="preserve">Figure </w:t>
        </w:r>
        <w:r w:rsidR="004A4768">
          <w:fldChar w:fldCharType="begin"/>
        </w:r>
        <w:r>
          <w:instrText xml:space="preserve"> SEQ Figure \* ARABIC </w:instrText>
        </w:r>
      </w:ins>
      <w:r w:rsidR="004A4768">
        <w:fldChar w:fldCharType="separate"/>
      </w:r>
      <w:ins w:id="1159" w:author="Richard Halter" w:date="2010-09-02T10:11:00Z">
        <w:r w:rsidR="00C42E3C">
          <w:rPr>
            <w:noProof/>
          </w:rPr>
          <w:t>47</w:t>
        </w:r>
      </w:ins>
      <w:ins w:id="1160" w:author="Richard Halter" w:date="2010-09-01T12:42:00Z">
        <w:r w:rsidR="004A4768">
          <w:fldChar w:fldCharType="end"/>
        </w:r>
        <w:r>
          <w:t>: SIF_Response</w:t>
        </w:r>
      </w:ins>
    </w:p>
    <w:tbl>
      <w:tblPr>
        <w:tblW w:w="0" w:type="auto"/>
        <w:tblCellMar>
          <w:top w:w="15" w:type="dxa"/>
          <w:left w:w="15" w:type="dxa"/>
          <w:bottom w:w="15" w:type="dxa"/>
          <w:right w:w="15" w:type="dxa"/>
        </w:tblCellMar>
        <w:tblLook w:val="04A0"/>
      </w:tblPr>
      <w:tblGrid>
        <w:gridCol w:w="544"/>
        <w:gridCol w:w="5171"/>
        <w:gridCol w:w="301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161" w:name="Table41241SIF_ResponseHandling"/>
            <w:bookmarkEnd w:id="1148"/>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rPr>
                <w:rStyle w:val="HTMLCode"/>
              </w:rPr>
              <w:t>SIF_RequestMsgId</w:t>
            </w:r>
            <w:r>
              <w:t xml:space="preserve"> indicates which of your </w:t>
            </w:r>
            <w:r>
              <w:rPr>
                <w:rStyle w:val="HTMLCode"/>
              </w:rPr>
              <w:t>SIF_Request</w:t>
            </w:r>
            <w:r>
              <w:t xml:space="preserve">s this packet is in response to. Is </w:t>
            </w:r>
            <w:r>
              <w:rPr>
                <w:rStyle w:val="HTMLCode"/>
              </w:rPr>
              <w:t>SIF_Error</w:t>
            </w:r>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000000" w:rsidRDefault="00FA6BC9">
            <w:pPr>
              <w:pStyle w:val="NormalWeb"/>
              <w:numPr>
                <w:ilvl w:val="0"/>
                <w:numId w:val="61"/>
              </w:numPr>
              <w:ind w:left="356"/>
              <w:pPrChange w:id="1162" w:author="Richard Halter" w:date="2010-08-30T20:57:00Z">
                <w:pPr>
                  <w:pStyle w:val="NormalWeb"/>
                </w:pPr>
              </w:pPrChange>
            </w:pPr>
            <w:r>
              <w:t xml:space="preserve">The Responder's handling of your Agent's </w:t>
            </w:r>
            <w:r>
              <w:rPr>
                <w:rStyle w:val="HTMLCode"/>
              </w:rPr>
              <w:t>SIF_Request</w:t>
            </w:r>
            <w:r>
              <w:t xml:space="preserve"> has failed due to a </w:t>
            </w:r>
            <w:bookmarkEnd w:id="1161"/>
            <w:r w:rsidR="004A4768">
              <w:fldChar w:fldCharType="begin"/>
            </w:r>
            <w:r>
              <w:instrText xml:space="preserve"> HYPERLINK "http://specification.sifinfo.org/Implementation/2.4/Infrastructure.html" \l "SIF_Error" </w:instrText>
            </w:r>
            <w:r w:rsidR="004A4768">
              <w:fldChar w:fldCharType="separate"/>
            </w:r>
            <w:r>
              <w:rPr>
                <w:rStyle w:val="HTMLCode"/>
                <w:color w:val="005696"/>
              </w:rPr>
              <w:t>SIF_Error</w:t>
            </w:r>
            <w:r w:rsidR="004A4768">
              <w:fldChar w:fldCharType="end"/>
            </w:r>
            <w:r>
              <w:t xml:space="preserve"> condition. See </w:t>
            </w:r>
            <w:r w:rsidR="004A4768">
              <w:fldChar w:fldCharType="begin"/>
            </w:r>
            <w:r w:rsidR="00861C89">
              <w:instrText>HYPERLINK "http://specification.sifinfo.org/Implementation/2.4/CodeSets.html" \l "InfrastructureErrorCategoryType"</w:instrText>
            </w:r>
            <w:r w:rsidR="004A4768">
              <w:fldChar w:fldCharType="separate"/>
            </w:r>
            <w:r>
              <w:rPr>
                <w:rStyle w:val="Hyperlink"/>
              </w:rPr>
              <w:t>Error Codes</w:t>
            </w:r>
            <w:r w:rsidR="004A4768">
              <w:fldChar w:fldCharType="end"/>
            </w:r>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This is the last packet your Agent will receive associated with that request. </w:t>
            </w:r>
          </w:p>
          <w:p w:rsidR="00000000" w:rsidRDefault="00FA6BC9">
            <w:pPr>
              <w:pStyle w:val="NormalWeb"/>
              <w:numPr>
                <w:ilvl w:val="0"/>
                <w:numId w:val="61"/>
              </w:numPr>
              <w:ind w:left="356"/>
              <w:pPrChange w:id="1163" w:author="Richard Halter" w:date="2010-08-30T20:57:00Z">
                <w:pPr>
                  <w:pStyle w:val="NormalWeb"/>
                </w:pPr>
              </w:pPrChange>
            </w:pPr>
            <w:r>
              <w:t xml:space="preserve">If your Agent is a Pull-Mode Agent, acknowledge the message per </w:t>
            </w:r>
            <w:r>
              <w:rPr>
                <w:rStyle w:val="HTMLCode"/>
              </w:rPr>
              <w:t>SIF_Ack</w:t>
            </w:r>
            <w:r>
              <w:t xml:space="preserve"> (Pull-Mode) above.</w:t>
            </w:r>
          </w:p>
          <w:p w:rsidR="00000000" w:rsidRDefault="00FA6BC9">
            <w:pPr>
              <w:pStyle w:val="NormalWeb"/>
              <w:numPr>
                <w:ilvl w:val="0"/>
                <w:numId w:val="61"/>
              </w:numPr>
              <w:ind w:left="356"/>
              <w:rPr>
                <w:ins w:id="1164" w:author="Richard Halter" w:date="2010-08-30T20:58:00Z"/>
              </w:rPr>
              <w:pPrChange w:id="1165" w:author="Richard Halter" w:date="2010-08-30T20:57:00Z">
                <w:pPr>
                  <w:pStyle w:val="NormalWeb"/>
                </w:pPr>
              </w:pPrChange>
            </w:pPr>
            <w:r>
              <w:t xml:space="preserve">If your Agent is a Push-Mode Agent: Prepare a </w:t>
            </w:r>
            <w:r w:rsidR="004A4768">
              <w:fldChar w:fldCharType="begin"/>
            </w:r>
            <w:r w:rsidR="00861C89">
              <w:instrText>HYPERLINK "http://specification.sifinfo.org/Implementation/2.4/Infrastructure.html" \l "SIF_Ack"</w:instrText>
            </w:r>
            <w:r w:rsidR="004A4768">
              <w:fldChar w:fldCharType="separate"/>
            </w:r>
            <w:r>
              <w:rPr>
                <w:rStyle w:val="HTMLCode"/>
                <w:color w:val="005696"/>
              </w:rPr>
              <w:t>SIF_Ack</w:t>
            </w:r>
            <w:r w:rsidR="004A4768">
              <w:fldChar w:fldCharType="end"/>
            </w:r>
            <w:r>
              <w:t xml:space="preserve"> message with </w:t>
            </w:r>
            <w:r w:rsidR="004A4768">
              <w:fldChar w:fldCharType="begin"/>
            </w:r>
            <w:r w:rsidR="00861C89">
              <w:instrText>HYPERLINK "http://specification.sifinfo.org/Implementation/2.4/Infrastructure.html" \l "SIF_Header"</w:instrText>
            </w:r>
            <w:r w:rsidR="004A4768">
              <w:fldChar w:fldCharType="separate"/>
            </w:r>
            <w:r>
              <w:rPr>
                <w:rStyle w:val="HTMLCode"/>
                <w:color w:val="005696"/>
              </w:rPr>
              <w:t>SIF_Header</w:t>
            </w:r>
            <w:r w:rsidR="004A4768">
              <w:fldChar w:fldCharType="end"/>
            </w:r>
            <w:r>
              <w:t xml:space="preserve"> containing a new </w:t>
            </w:r>
            <w:del w:id="1166" w:author="Richard Halter" w:date="2010-08-11T15:54:00Z">
              <w:r w:rsidDel="00EF6251">
                <w:delText>GUID</w:delText>
              </w:r>
            </w:del>
            <w:ins w:id="1167" w:author="Richard Halter" w:date="2010-08-11T15:55: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000000" w:rsidRDefault="00FA6BC9">
            <w:pPr>
              <w:pStyle w:val="NormalWeb"/>
              <w:numPr>
                <w:ilvl w:val="0"/>
                <w:numId w:val="61"/>
              </w:numPr>
              <w:ind w:left="716"/>
              <w:rPr>
                <w:ins w:id="1168" w:author="Richard Halter" w:date="2010-08-30T20:58:00Z"/>
              </w:rPr>
              <w:pPrChange w:id="1169" w:author="Richard Halter" w:date="2010-08-30T20:58:00Z">
                <w:pPr>
                  <w:pStyle w:val="NormalWeb"/>
                </w:pPr>
              </w:pPrChange>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w:t>
            </w:r>
          </w:p>
          <w:p w:rsidR="00000000" w:rsidRDefault="00FA6BC9">
            <w:pPr>
              <w:pStyle w:val="NormalWeb"/>
              <w:numPr>
                <w:ilvl w:val="0"/>
                <w:numId w:val="61"/>
              </w:numPr>
              <w:ind w:left="716"/>
              <w:rPr>
                <w:ins w:id="1170" w:author="Richard Halter" w:date="2010-08-30T20:58:00Z"/>
              </w:rPr>
              <w:pPrChange w:id="1171" w:author="Richard Halter" w:date="2010-08-30T20:58:00Z">
                <w:pPr>
                  <w:pStyle w:val="NormalWeb"/>
                </w:pPr>
              </w:pPrChange>
            </w:pPr>
            <w:r>
              <w:t xml:space="preserve">Place </w:t>
            </w:r>
            <w:r>
              <w:rPr>
                <w:rStyle w:val="HTMLCode"/>
              </w:rPr>
              <w:t>1</w:t>
            </w:r>
            <w:r>
              <w:t xml:space="preserve"> (immediate </w:t>
            </w:r>
            <w:r>
              <w:rPr>
                <w:rStyle w:val="HTMLCode"/>
              </w:rPr>
              <w:t>SIF_Ack</w:t>
            </w:r>
            <w:r>
              <w:t xml:space="preserve">) in </w:t>
            </w:r>
            <w:r>
              <w:rPr>
                <w:rStyle w:val="HTMLCode"/>
              </w:rPr>
              <w:t>SIF_Status/SIF_Data</w:t>
            </w:r>
            <w:r>
              <w:t xml:space="preserve">, </w:t>
            </w:r>
            <w:del w:id="1172" w:author="Richard Halter" w:date="2010-08-30T20:58:00Z">
              <w:r w:rsidDel="007D024A">
                <w:delText>and</w:delText>
              </w:r>
            </w:del>
            <w:r>
              <w:t xml:space="preserve"> </w:t>
            </w:r>
          </w:p>
          <w:p w:rsidR="00000000" w:rsidRDefault="00FA6BC9">
            <w:pPr>
              <w:pStyle w:val="NormalWeb"/>
              <w:numPr>
                <w:ilvl w:val="0"/>
                <w:numId w:val="61"/>
              </w:numPr>
              <w:ind w:left="716"/>
              <w:pPrChange w:id="1173" w:author="Richard Halter" w:date="2010-08-30T20:58:00Z">
                <w:pPr>
                  <w:pStyle w:val="NormalWeb"/>
                </w:pPr>
              </w:pPrChange>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Message handling complete. Any resources associated with the request can be released.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your Agent is a Pull-Mode Agent, process the response per your Agent's business rules. When complete or if an error occurs, acknowledge the message and remove it from your Agent's queue per </w:t>
            </w:r>
            <w:r>
              <w:rPr>
                <w:rStyle w:val="HTMLCode"/>
              </w:rPr>
              <w:t>SIF_Ack</w:t>
            </w:r>
            <w:r>
              <w:t xml:space="preserve"> (Pull-Mode) above. </w:t>
            </w:r>
          </w:p>
          <w:p w:rsidR="00FA6BC9" w:rsidRDefault="00FA6BC9">
            <w:pPr>
              <w:pStyle w:val="NormalWeb"/>
            </w:pPr>
            <w:r>
              <w:t xml:space="preserve">If your Agent is a Push-Mode Agent, it has one of two options: process the response, then acknowledge it; or acknowledge the response, then process it. The advantage of first processing the response is the ability to return a descriptive error, if necessary, to the ZIS when acknowledging the message. The disadvantage of first processing is that if the processing is long running, the connection </w:t>
            </w:r>
            <w:r>
              <w:lastRenderedPageBreak/>
              <w:t xml:space="preserve">from the ZIS to your Agent may time out, which will lead to the response being redelivered to your Agent in another delivery attempt, to possibly run into another time-out. To avoid the latter, it is </w:t>
            </w:r>
            <w:r>
              <w:rPr>
                <w:rStyle w:val="rfc21191"/>
              </w:rPr>
              <w:t>RECOMMENDED</w:t>
            </w:r>
            <w:r>
              <w:t xml:space="preserve"> that your Push-Mode Agent first acknowledge the response, then process it, unless response processing is known to always occur within a reasonable amount of time. Agents that first acknowledge then process </w:t>
            </w:r>
            <w:r>
              <w:rPr>
                <w:rStyle w:val="rfc21191"/>
              </w:rPr>
              <w:t>SHOULD</w:t>
            </w:r>
            <w:r>
              <w:t xml:space="preserve"> persist the response locally until processing is complete, as the response is removed from your Agent's queue upon successful acknowledgement, otherwise the response will be lost in the case of an application or system error that affects your Agent's ability to complete processing of the response. </w:t>
            </w:r>
          </w:p>
          <w:p w:rsidR="009B64F1" w:rsidRDefault="00FA6BC9">
            <w:pPr>
              <w:pStyle w:val="NormalWeb"/>
              <w:rPr>
                <w:ins w:id="1174" w:author="Richard Halter" w:date="2010-09-01T12:41:00Z"/>
              </w:rPr>
            </w:pPr>
            <w:r>
              <w:t xml:space="preserve">Choose an option and process the response according to your Agent's business rules. When acknowledging: Prepare a </w:t>
            </w:r>
            <w:hyperlink r:id="rId285" w:anchor="SIF_Ack" w:history="1">
              <w:r>
                <w:rPr>
                  <w:rStyle w:val="HTMLCode"/>
                  <w:color w:val="005696"/>
                </w:rPr>
                <w:t>SIF_Ack</w:t>
              </w:r>
            </w:hyperlink>
            <w:r>
              <w:t xml:space="preserve"> message with </w:t>
            </w:r>
            <w:hyperlink r:id="rId286" w:anchor="SIF_Header" w:history="1">
              <w:r>
                <w:rPr>
                  <w:rStyle w:val="HTMLCode"/>
                  <w:color w:val="005696"/>
                </w:rPr>
                <w:t>SIF_Header</w:t>
              </w:r>
            </w:hyperlink>
            <w:r>
              <w:t xml:space="preserve"> containing a new </w:t>
            </w:r>
            <w:del w:id="1175" w:author="Richard Halter" w:date="2010-08-11T15:54:00Z">
              <w:r w:rsidDel="00EF6251">
                <w:delText>GUID</w:delText>
              </w:r>
            </w:del>
            <w:ins w:id="1176"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w:t>
            </w:r>
          </w:p>
          <w:p w:rsidR="009B64F1" w:rsidRDefault="00FA6BC9">
            <w:pPr>
              <w:pStyle w:val="NormalWeb"/>
              <w:rPr>
                <w:ins w:id="1177" w:author="Richard Halter" w:date="2010-09-01T12:41:00Z"/>
              </w:rPr>
            </w:pPr>
            <w:r>
              <w:t xml:space="preserve">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Place </w:t>
            </w:r>
            <w:r>
              <w:rPr>
                <w:rStyle w:val="HTMLCode"/>
              </w:rPr>
              <w:t>1</w:t>
            </w:r>
            <w:r>
              <w:t xml:space="preserve"> (immediate </w:t>
            </w:r>
            <w:r>
              <w:rPr>
                <w:rStyle w:val="HTMLCode"/>
              </w:rPr>
              <w:t>SIF_Ack</w:t>
            </w:r>
            <w:r>
              <w:t xml:space="preserve">) in </w:t>
            </w:r>
            <w:r>
              <w:rPr>
                <w:rStyle w:val="HTMLCode"/>
              </w:rPr>
              <w:t>SIF_Status/SIF_Data</w:t>
            </w:r>
            <w:r>
              <w:t xml:space="preserve"> in the case of successful processing, and return the </w:t>
            </w:r>
            <w:r>
              <w:rPr>
                <w:rStyle w:val="HTMLCode"/>
              </w:rPr>
              <w:t>SIF_Ack</w:t>
            </w:r>
            <w:r>
              <w:t xml:space="preserve"> to the ZIS.</w:t>
            </w:r>
          </w:p>
          <w:p w:rsidR="00FA6BC9" w:rsidRDefault="00FA6BC9">
            <w:pPr>
              <w:pStyle w:val="NormalWeb"/>
            </w:pPr>
            <w:r>
              <w:t xml:space="preserve"> If an error has occurred, include a </w:t>
            </w:r>
            <w:r>
              <w:rPr>
                <w:rStyle w:val="HTMLCode"/>
              </w:rPr>
              <w:t>SIF_Error</w:t>
            </w:r>
            <w:r>
              <w:t xml:space="preserve"> element with an appropriate </w:t>
            </w:r>
            <w:r>
              <w:rPr>
                <w:rStyle w:val="HTMLCode"/>
              </w:rPr>
              <w:t>SIF_Category</w:t>
            </w:r>
            <w:r>
              <w:t xml:space="preserve"> and </w:t>
            </w:r>
            <w:r>
              <w:rPr>
                <w:rStyle w:val="HTMLCode"/>
              </w:rPr>
              <w:t>SIF_Code</w:t>
            </w:r>
            <w:r>
              <w:t xml:space="preserve"> and describe the error as needed in </w:t>
            </w:r>
            <w:r>
              <w:rPr>
                <w:rStyle w:val="HTMLCode"/>
              </w:rPr>
              <w:t>SIF_Desc</w:t>
            </w:r>
            <w:r>
              <w:t xml:space="preserve"> and optionally </w:t>
            </w:r>
            <w:r>
              <w:rPr>
                <w:rStyle w:val="HTMLCode"/>
              </w:rPr>
              <w:t>SIF_ExtendedDesc</w:t>
            </w:r>
            <w:r>
              <w:t xml:space="preserve">. Note that indicating a transport error will not remove the message from your Agent's queue, only acknowledge it. The same action can be accomplished indicating </w:t>
            </w:r>
            <w:r>
              <w:rPr>
                <w:rStyle w:val="HTMLCode"/>
              </w:rPr>
              <w:t>8</w:t>
            </w:r>
            <w:r>
              <w:t xml:space="preserve"> (receiver is sleeping) in </w:t>
            </w:r>
            <w:r>
              <w:rPr>
                <w:rStyle w:val="HTMLCode"/>
              </w:rPr>
              <w:t>SIF_Status/SIF_Code</w:t>
            </w:r>
            <w:r>
              <w:t>.</w:t>
            </w:r>
          </w:p>
          <w:p w:rsidR="00FA6BC9" w:rsidRDefault="00FA6BC9">
            <w:pPr>
              <w:pStyle w:val="NormalWeb"/>
            </w:pPr>
            <w:r>
              <w:t xml:space="preserve">If an error occurs regardless of the option chosen, it is </w:t>
            </w:r>
            <w:r>
              <w:rPr>
                <w:rStyle w:val="rfc21191"/>
              </w:rPr>
              <w:t>RECOMMENDED</w:t>
            </w:r>
            <w:r>
              <w:t xml:space="preserve"> that your Agent publish a </w:t>
            </w:r>
            <w:r>
              <w:rPr>
                <w:rStyle w:val="HTMLCode"/>
              </w:rPr>
              <w:lastRenderedPageBreak/>
              <w:t>SIF_LogEntry</w:t>
            </w:r>
            <w:r>
              <w:t> </w:t>
            </w:r>
            <w:r>
              <w:rPr>
                <w:rStyle w:val="HTMLCode"/>
              </w:rPr>
              <w:t>Add</w:t>
            </w:r>
            <w:r>
              <w:t xml:space="preserve"> event.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Message handling complete. If </w:t>
            </w:r>
            <w:r>
              <w:rPr>
                <w:rStyle w:val="HTMLCode"/>
              </w:rPr>
              <w:t>SIF_MorePackets</w:t>
            </w:r>
            <w:r>
              <w:t xml:space="preserve"> is </w:t>
            </w:r>
            <w:r>
              <w:rPr>
                <w:rStyle w:val="HTMLCode"/>
              </w:rPr>
              <w:t>No</w:t>
            </w:r>
            <w:r>
              <w:t xml:space="preserve">, this is the last packet associated with the request your Agent will receive; any resources associated with the request can be released. </w:t>
            </w:r>
          </w:p>
        </w:tc>
      </w:tr>
    </w:tbl>
    <w:p w:rsidR="00FA6BC9" w:rsidRDefault="00FA6BC9" w:rsidP="00FA6BC9">
      <w:r>
        <w:rPr>
          <w:rStyle w:val="Caption1"/>
        </w:rPr>
        <w:lastRenderedPageBreak/>
        <w:t>Table 4.1.2.4-1: SIF_Response Handling</w:t>
      </w:r>
      <w:r>
        <w:t xml:space="preserve"> </w:t>
      </w:r>
      <w:bookmarkStart w:id="1178" w:name="AgentMessageHandlingSIF_Ping"/>
    </w:p>
    <w:p w:rsidR="00FA6BC9" w:rsidRDefault="00FA6BC9" w:rsidP="00FA6BC9">
      <w:pPr>
        <w:pStyle w:val="Heading4"/>
      </w:pPr>
      <w:r>
        <w:t>4.1.2.5 SIF_Ping (Push-Mode only)</w:t>
      </w:r>
    </w:p>
    <w:p w:rsidR="00FA6BC9" w:rsidRDefault="00FA6BC9" w:rsidP="00FA6BC9">
      <w:pPr>
        <w:pStyle w:val="NormalWeb"/>
        <w:rPr>
          <w:ins w:id="1179" w:author="Richard Halter" w:date="2010-09-01T12:55:00Z"/>
        </w:rPr>
      </w:pPr>
      <w:r>
        <w:t xml:space="preserve">The ZIS </w:t>
      </w:r>
      <w:del w:id="1180" w:author="Richard Halter" w:date="2010-09-01T12:43:00Z">
        <w:r w:rsidDel="00A74CB7">
          <w:delText xml:space="preserve">is </w:delText>
        </w:r>
      </w:del>
      <w:r>
        <w:t>ping</w:t>
      </w:r>
      <w:ins w:id="1181" w:author="Richard Halter" w:date="2010-09-01T12:43:00Z">
        <w:r w:rsidR="00A74CB7">
          <w:t>s</w:t>
        </w:r>
      </w:ins>
      <w:del w:id="1182" w:author="Richard Halter" w:date="2010-09-01T12:43:00Z">
        <w:r w:rsidDel="00A74CB7">
          <w:delText>ing</w:delText>
        </w:r>
      </w:del>
      <w:r>
        <w:t xml:space="preserve"> your Agent to see if it is reachable, "awake" and/or processing messages. </w:t>
      </w:r>
    </w:p>
    <w:p w:rsidR="003E6729" w:rsidRDefault="00A74CB7" w:rsidP="003E6729">
      <w:pPr>
        <w:pStyle w:val="NormalWeb"/>
        <w:keepNext/>
        <w:jc w:val="center"/>
        <w:rPr>
          <w:ins w:id="1183" w:author="Richard Halter" w:date="2010-09-01T12:56:00Z"/>
        </w:rPr>
      </w:pPr>
      <w:ins w:id="1184" w:author="Richard Halter" w:date="2010-09-01T12:55:00Z">
        <w:r>
          <w:object w:dxaOrig="5304" w:dyaOrig="5351">
            <v:shape id="_x0000_i1075" type="#_x0000_t75" style="width:265.4pt;height:267.9pt" o:ole="">
              <v:imagedata r:id="rId287" o:title=""/>
            </v:shape>
            <o:OLEObject Type="Embed" ProgID="Visio.Drawing.11" ShapeID="_x0000_i1075" DrawAspect="Content" ObjectID="_1344927591" r:id="rId288"/>
          </w:object>
        </w:r>
      </w:ins>
    </w:p>
    <w:p w:rsidR="00A74CB7" w:rsidRDefault="003E6729" w:rsidP="003E6729">
      <w:pPr>
        <w:pStyle w:val="Caption"/>
        <w:jc w:val="center"/>
      </w:pPr>
      <w:ins w:id="1185" w:author="Richard Halter" w:date="2010-09-01T12:56:00Z">
        <w:r>
          <w:t xml:space="preserve">Figure </w:t>
        </w:r>
        <w:r w:rsidR="004A4768">
          <w:fldChar w:fldCharType="begin"/>
        </w:r>
        <w:r>
          <w:instrText xml:space="preserve"> SEQ Figure \* ARABIC </w:instrText>
        </w:r>
      </w:ins>
      <w:r w:rsidR="004A4768">
        <w:fldChar w:fldCharType="separate"/>
      </w:r>
      <w:ins w:id="1186" w:author="Richard Halter" w:date="2010-09-02T10:11:00Z">
        <w:r w:rsidR="00C42E3C">
          <w:rPr>
            <w:noProof/>
          </w:rPr>
          <w:t>48</w:t>
        </w:r>
      </w:ins>
      <w:ins w:id="1187" w:author="Richard Halter" w:date="2010-09-01T12:56:00Z">
        <w:r w:rsidR="004A4768">
          <w:fldChar w:fldCharType="end"/>
        </w:r>
        <w:r>
          <w:t>: SIF_Ping (Push-Mode only)</w:t>
        </w:r>
      </w:ins>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188" w:name="Table41251SIF_PingHandling"/>
            <w:bookmarkEnd w:id="1178"/>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188"/>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289" w:anchor="SIF_Header" w:history="1">
              <w:r>
                <w:rPr>
                  <w:rStyle w:val="HTMLCode"/>
                  <w:color w:val="005696"/>
                </w:rPr>
                <w:t>SIF_Header</w:t>
              </w:r>
            </w:hyperlink>
            <w:r>
              <w:t xml:space="preserve"> containing a new </w:t>
            </w:r>
            <w:del w:id="1189" w:author="Richard Halter" w:date="2010-08-11T15:54:00Z">
              <w:r w:rsidDel="00EF6251">
                <w:delText>GUID</w:delText>
              </w:r>
            </w:del>
            <w:ins w:id="1190"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If your Agent is "awake," include a </w:t>
            </w:r>
            <w:r>
              <w:rPr>
                <w:rStyle w:val="HTMLCode"/>
              </w:rPr>
              <w:t>SIF_Status</w:t>
            </w:r>
            <w:r>
              <w:t xml:space="preserve"> element with a </w:t>
            </w:r>
            <w:r>
              <w:rPr>
                <w:rStyle w:val="HTMLCode"/>
              </w:rPr>
              <w:t>SIF_Code</w:t>
            </w:r>
            <w:r>
              <w:t xml:space="preserve"> of </w:t>
            </w:r>
            <w:r>
              <w:rPr>
                <w:rStyle w:val="HTMLCode"/>
              </w:rPr>
              <w:t>1</w:t>
            </w:r>
            <w:r>
              <w:t xml:space="preserve"> (immediate </w:t>
            </w:r>
            <w:r>
              <w:rPr>
                <w:rStyle w:val="HTMLCode"/>
              </w:rPr>
              <w:t>SIF_Ack</w:t>
            </w:r>
            <w:r>
              <w:t xml:space="preserve">). Otherwise you may optionally notify the ZIS that your Agent is asleep by returning a </w:t>
            </w:r>
            <w:r>
              <w:rPr>
                <w:rStyle w:val="HTMLCode"/>
              </w:rPr>
              <w:t>SIF_Code</w:t>
            </w:r>
            <w:r>
              <w:t xml:space="preserve"> of </w:t>
            </w:r>
            <w:r>
              <w:rPr>
                <w:rStyle w:val="HTMLCode"/>
              </w:rPr>
              <w:t>8</w:t>
            </w:r>
            <w:r>
              <w:t xml:space="preserve"> (receiver is sleeping).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Message </w:t>
            </w:r>
            <w:r>
              <w:lastRenderedPageBreak/>
              <w:t>processing complete (success).</w:t>
            </w:r>
          </w:p>
        </w:tc>
      </w:tr>
    </w:tbl>
    <w:p w:rsidR="00FA6BC9" w:rsidRDefault="00FA6BC9" w:rsidP="00FA6BC9">
      <w:r>
        <w:rPr>
          <w:rStyle w:val="Caption1"/>
        </w:rPr>
        <w:lastRenderedPageBreak/>
        <w:t>Table 4.1.2.5-1: SIF_Ping Handling</w:t>
      </w:r>
      <w:r>
        <w:t xml:space="preserve"> </w:t>
      </w:r>
      <w:bookmarkStart w:id="1191" w:name="AgentMessageHandlingSIF_Sleep"/>
    </w:p>
    <w:p w:rsidR="00FA6BC9" w:rsidRDefault="00FA6BC9" w:rsidP="00FA6BC9">
      <w:pPr>
        <w:pStyle w:val="Heading4"/>
      </w:pPr>
      <w:r>
        <w:t>4.1.2.6 SIF_Sleep (Push-Mode only)</w:t>
      </w:r>
    </w:p>
    <w:p w:rsidR="00FA6BC9" w:rsidRDefault="00FA6BC9" w:rsidP="00FA6BC9">
      <w:pPr>
        <w:pStyle w:val="NormalWeb"/>
        <w:rPr>
          <w:ins w:id="1192" w:author="Richard Halter" w:date="2010-09-01T12:59:00Z"/>
        </w:rPr>
      </w:pPr>
      <w:r>
        <w:t xml:space="preserve">The ZIS has changed its state to "asleep" and is either not processing incoming messages or all incoming messages will be acknowledged with a </w:t>
      </w:r>
      <w:r>
        <w:rPr>
          <w:rStyle w:val="HTMLCode"/>
        </w:rPr>
        <w:t>SIF_Ack/SIF_Status/SIF_Code</w:t>
      </w:r>
      <w:r>
        <w:t xml:space="preserve"> value of </w:t>
      </w:r>
      <w:r>
        <w:rPr>
          <w:rStyle w:val="HTMLCode"/>
        </w:rPr>
        <w:t>8</w:t>
      </w:r>
      <w:r>
        <w:t xml:space="preserve"> (receiver is sleeping); delivery of queued messages to your Agent is halted. Your Agent </w:t>
      </w:r>
      <w:r>
        <w:rPr>
          <w:rStyle w:val="rfc21191"/>
        </w:rPr>
        <w:t>SHOULD</w:t>
      </w:r>
      <w:r>
        <w:t xml:space="preserve"> avoid sending messages to the ZIS until receipt of a </w:t>
      </w:r>
      <w:r>
        <w:rPr>
          <w:rStyle w:val="HTMLCode"/>
        </w:rPr>
        <w:t>SIF_Wakeup</w:t>
      </w:r>
      <w:r>
        <w:t xml:space="preserve"> message, or be prepared to handle transport errors or the aforementioned acknowledgement. </w:t>
      </w:r>
    </w:p>
    <w:p w:rsidR="002D47C7" w:rsidRDefault="002D47C7" w:rsidP="002D47C7">
      <w:pPr>
        <w:pStyle w:val="NormalWeb"/>
        <w:keepNext/>
        <w:jc w:val="center"/>
        <w:rPr>
          <w:ins w:id="1193" w:author="Richard Halter" w:date="2010-09-01T12:59:00Z"/>
        </w:rPr>
      </w:pPr>
      <w:ins w:id="1194" w:author="Richard Halter" w:date="2010-09-01T12:59:00Z">
        <w:r>
          <w:object w:dxaOrig="2935" w:dyaOrig="4546">
            <v:shape id="_x0000_i1076" type="#_x0000_t75" style="width:147.35pt;height:226.9pt" o:ole="">
              <v:imagedata r:id="rId290" o:title=""/>
            </v:shape>
            <o:OLEObject Type="Embed" ProgID="Visio.Drawing.11" ShapeID="_x0000_i1076" DrawAspect="Content" ObjectID="_1344927592" r:id="rId291"/>
          </w:object>
        </w:r>
      </w:ins>
    </w:p>
    <w:p w:rsidR="002D47C7" w:rsidRDefault="002D47C7" w:rsidP="002D47C7">
      <w:pPr>
        <w:pStyle w:val="Caption"/>
        <w:jc w:val="center"/>
      </w:pPr>
      <w:ins w:id="1195" w:author="Richard Halter" w:date="2010-09-01T12:59:00Z">
        <w:r>
          <w:t xml:space="preserve">Figure </w:t>
        </w:r>
        <w:r w:rsidR="004A4768">
          <w:fldChar w:fldCharType="begin"/>
        </w:r>
        <w:r>
          <w:instrText xml:space="preserve"> SEQ Figure \* ARABIC </w:instrText>
        </w:r>
      </w:ins>
      <w:r w:rsidR="004A4768">
        <w:fldChar w:fldCharType="separate"/>
      </w:r>
      <w:ins w:id="1196" w:author="Richard Halter" w:date="2010-09-02T10:11:00Z">
        <w:r w:rsidR="00C42E3C">
          <w:rPr>
            <w:noProof/>
          </w:rPr>
          <w:t>49</w:t>
        </w:r>
      </w:ins>
      <w:ins w:id="1197" w:author="Richard Halter" w:date="2010-09-01T12:59:00Z">
        <w:r w:rsidR="004A4768">
          <w:fldChar w:fldCharType="end"/>
        </w:r>
        <w:r>
          <w:t>: SIF_Sleep</w:t>
        </w:r>
      </w:ins>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198" w:name="Table41261SIF_SleepHandling"/>
            <w:bookmarkEnd w:id="119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198"/>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292" w:anchor="SIF_Header" w:history="1">
              <w:r>
                <w:rPr>
                  <w:rStyle w:val="HTMLCode"/>
                  <w:color w:val="005696"/>
                </w:rPr>
                <w:t>SIF_Header</w:t>
              </w:r>
            </w:hyperlink>
            <w:r>
              <w:t xml:space="preserve"> containing a new </w:t>
            </w:r>
            <w:del w:id="1199" w:author="Richard Halter" w:date="2010-08-11T15:54:00Z">
              <w:r w:rsidDel="00EF6251">
                <w:delText>GUID</w:delText>
              </w:r>
            </w:del>
            <w:ins w:id="1200"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1</w:t>
            </w:r>
            <w:r>
              <w:t xml:space="preserve"> (immediate </w:t>
            </w:r>
            <w:r>
              <w:rPr>
                <w:rStyle w:val="HTMLCode"/>
              </w:rPr>
              <w:t>SIF_Ack</w:t>
            </w:r>
            <w:r>
              <w:t xml:space="preserve">). Change your Agent's </w:t>
            </w:r>
            <w:r>
              <w:lastRenderedPageBreak/>
              <w:t xml:space="preserve">ZIS state to "asleep."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4.1.2.6-1: SIF_Sleep Handling</w:t>
      </w:r>
      <w:r>
        <w:t xml:space="preserve"> </w:t>
      </w:r>
      <w:bookmarkStart w:id="1201" w:name="AgentMessageHandlingSIF_Wakeup"/>
    </w:p>
    <w:p w:rsidR="00FA6BC9" w:rsidRDefault="00FA6BC9" w:rsidP="00FA6BC9">
      <w:pPr>
        <w:pStyle w:val="Heading4"/>
      </w:pPr>
      <w:r>
        <w:t>4.1.2.7 SIF_Wakeup (Push-Mode only)</w:t>
      </w:r>
    </w:p>
    <w:p w:rsidR="00FA6BC9" w:rsidRDefault="00FA6BC9" w:rsidP="00FA6BC9">
      <w:pPr>
        <w:pStyle w:val="NormalWeb"/>
        <w:rPr>
          <w:ins w:id="1202" w:author="Richard Halter" w:date="2010-09-01T13:20:00Z"/>
        </w:rPr>
      </w:pPr>
      <w:r>
        <w:t>The ZIS has changed its state to "awake" and is processing incoming messages and delivering queued messages again.</w:t>
      </w:r>
    </w:p>
    <w:p w:rsidR="00236992" w:rsidRDefault="00236992" w:rsidP="00236992">
      <w:pPr>
        <w:pStyle w:val="NormalWeb"/>
        <w:keepNext/>
        <w:jc w:val="center"/>
        <w:rPr>
          <w:ins w:id="1203" w:author="Richard Halter" w:date="2010-09-01T13:20:00Z"/>
        </w:rPr>
      </w:pPr>
      <w:ins w:id="1204" w:author="Richard Halter" w:date="2010-09-01T13:20:00Z">
        <w:r>
          <w:object w:dxaOrig="2935" w:dyaOrig="4546">
            <v:shape id="_x0000_i1077" type="#_x0000_t75" style="width:147.35pt;height:226.9pt" o:ole="">
              <v:imagedata r:id="rId293" o:title=""/>
            </v:shape>
            <o:OLEObject Type="Embed" ProgID="Visio.Drawing.11" ShapeID="_x0000_i1077" DrawAspect="Content" ObjectID="_1344927593" r:id="rId294"/>
          </w:object>
        </w:r>
      </w:ins>
    </w:p>
    <w:p w:rsidR="00236992" w:rsidRDefault="00236992" w:rsidP="00236992">
      <w:pPr>
        <w:pStyle w:val="Caption"/>
        <w:jc w:val="center"/>
      </w:pPr>
      <w:ins w:id="1205" w:author="Richard Halter" w:date="2010-09-01T13:20:00Z">
        <w:r>
          <w:t xml:space="preserve">Figure </w:t>
        </w:r>
        <w:r w:rsidR="004A4768">
          <w:fldChar w:fldCharType="begin"/>
        </w:r>
        <w:r>
          <w:instrText xml:space="preserve"> SEQ Figure \* ARABIC </w:instrText>
        </w:r>
      </w:ins>
      <w:r w:rsidR="004A4768">
        <w:fldChar w:fldCharType="separate"/>
      </w:r>
      <w:ins w:id="1206" w:author="Richard Halter" w:date="2010-09-02T10:11:00Z">
        <w:r w:rsidR="00C42E3C">
          <w:rPr>
            <w:noProof/>
          </w:rPr>
          <w:t>50</w:t>
        </w:r>
      </w:ins>
      <w:ins w:id="1207" w:author="Richard Halter" w:date="2010-09-01T13:20:00Z">
        <w:r w:rsidR="004A4768">
          <w:fldChar w:fldCharType="end"/>
        </w:r>
        <w:r>
          <w:t>: SIF_Wakeup</w:t>
        </w:r>
      </w:ins>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08" w:name="Table41271SIF_WakeupHandling"/>
            <w:bookmarkEnd w:id="120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08"/>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295" w:anchor="SIF_Header" w:history="1">
              <w:r>
                <w:rPr>
                  <w:rStyle w:val="HTMLCode"/>
                  <w:color w:val="005696"/>
                </w:rPr>
                <w:t>SIF_Header</w:t>
              </w:r>
            </w:hyperlink>
            <w:r>
              <w:t xml:space="preserve"> containing a new </w:t>
            </w:r>
            <w:del w:id="1209" w:author="Richard Halter" w:date="2010-08-11T15:55:00Z">
              <w:r w:rsidDel="00EF6251">
                <w:delText>GUID</w:delText>
              </w:r>
            </w:del>
            <w:ins w:id="1210"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1</w:t>
            </w:r>
            <w:r>
              <w:t xml:space="preserve"> (immediate </w:t>
            </w:r>
            <w:r>
              <w:rPr>
                <w:rStyle w:val="HTMLCode"/>
              </w:rPr>
              <w:t>SIF_Ack</w:t>
            </w:r>
            <w:r>
              <w:t xml:space="preserve">). Change your Agent's ZIS state to "awake."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4.1.2.7-1: SIF_Wakeup Handling</w:t>
      </w:r>
      <w:r>
        <w:t xml:space="preserve"> </w:t>
      </w:r>
      <w:bookmarkStart w:id="1211" w:name="AgentMessageHandlingSIF_CancelRequests"/>
    </w:p>
    <w:p w:rsidR="00FA6BC9" w:rsidRDefault="00FA6BC9" w:rsidP="00FA6BC9">
      <w:pPr>
        <w:pStyle w:val="Heading4"/>
      </w:pPr>
      <w:r>
        <w:t>4.1.2.8 SIF_CancelRequests (Push-Mode only) (optional)</w:t>
      </w:r>
    </w:p>
    <w:p w:rsidR="00FA6BC9" w:rsidRDefault="00FA6BC9" w:rsidP="00FA6BC9">
      <w:pPr>
        <w:pStyle w:val="NormalWeb"/>
        <w:rPr>
          <w:ins w:id="1212" w:author="Richard Halter" w:date="2010-09-01T13:47:00Z"/>
        </w:rPr>
      </w:pPr>
      <w:r>
        <w:t xml:space="preserve">A ZIS </w:t>
      </w:r>
      <w:del w:id="1213" w:author="Richard Halter" w:date="2010-09-01T13:22:00Z">
        <w:r w:rsidDel="00236992">
          <w:delText xml:space="preserve">is </w:delText>
        </w:r>
      </w:del>
      <w:r>
        <w:t>request</w:t>
      </w:r>
      <w:ins w:id="1214" w:author="Richard Halter" w:date="2010-09-01T13:22:00Z">
        <w:r w:rsidR="00236992">
          <w:t>s</w:t>
        </w:r>
      </w:ins>
      <w:del w:id="1215" w:author="Richard Halter" w:date="2010-09-01T13:22:00Z">
        <w:r w:rsidDel="00236992">
          <w:delText>ing</w:delText>
        </w:r>
      </w:del>
      <w:r>
        <w:t xml:space="preserve"> that your Agent cancel</w:t>
      </w:r>
      <w:ins w:id="1216" w:author="Richard Halter" w:date="2010-09-01T13:49:00Z">
        <w:r w:rsidR="005C690C">
          <w:t>a</w:t>
        </w:r>
      </w:ins>
      <w:r>
        <w:t xml:space="preserve"> processing of one or more </w:t>
      </w:r>
      <w:r>
        <w:rPr>
          <w:rStyle w:val="HTMLCode"/>
        </w:rPr>
        <w:t>SIF_Request</w:t>
      </w:r>
      <w:r>
        <w:t xml:space="preserve"> messages. Support for handling of this message is currently optional for Push-Mode Agents. If your Agent does not support </w:t>
      </w:r>
      <w:r>
        <w:rPr>
          <w:rStyle w:val="HTMLCode"/>
        </w:rPr>
        <w:t>SIF_CancelRequests</w:t>
      </w:r>
      <w:r>
        <w:t xml:space="preserve">, it returns a Generic Message Handling error upon receipt of the </w:t>
      </w:r>
      <w:r>
        <w:rPr>
          <w:rStyle w:val="HTMLCode"/>
        </w:rPr>
        <w:t>SIF_SystemControl</w:t>
      </w:r>
      <w:r>
        <w:t xml:space="preserve"> message, error code "Message not supported," per the </w:t>
      </w:r>
      <w:bookmarkEnd w:id="1211"/>
      <w:r w:rsidR="004A4768">
        <w:fldChar w:fldCharType="begin"/>
      </w:r>
      <w:r>
        <w:instrText xml:space="preserve"> HYPERLINK "http://specification.sifinfo.org/Implementation/2.4/Messaging.html" \l "AgentMessageHandlingSIF_Message" </w:instrText>
      </w:r>
      <w:r w:rsidR="004A4768">
        <w:fldChar w:fldCharType="separate"/>
      </w:r>
      <w:r>
        <w:rPr>
          <w:rStyle w:val="HTMLCode"/>
          <w:color w:val="005696"/>
        </w:rPr>
        <w:t>SIF_Message</w:t>
      </w:r>
      <w:r w:rsidR="004A4768">
        <w:fldChar w:fldCharType="end"/>
      </w:r>
      <w:r>
        <w:t xml:space="preserve"> handling protocol. </w:t>
      </w:r>
    </w:p>
    <w:p w:rsidR="005C690C" w:rsidRDefault="005C690C" w:rsidP="005C690C">
      <w:pPr>
        <w:pStyle w:val="NormalWeb"/>
        <w:keepNext/>
        <w:jc w:val="center"/>
        <w:rPr>
          <w:ins w:id="1217" w:author="Richard Halter" w:date="2010-09-01T13:47:00Z"/>
        </w:rPr>
      </w:pPr>
      <w:ins w:id="1218" w:author="Richard Halter" w:date="2010-09-01T13:47:00Z">
        <w:r>
          <w:object w:dxaOrig="4234" w:dyaOrig="7362">
            <v:shape id="_x0000_i1078" type="#_x0000_t75" style="width:211.8pt;height:368.35pt" o:ole="">
              <v:imagedata r:id="rId296" o:title=""/>
            </v:shape>
            <o:OLEObject Type="Embed" ProgID="Visio.Drawing.11" ShapeID="_x0000_i1078" DrawAspect="Content" ObjectID="_1344927594" r:id="rId297"/>
          </w:object>
        </w:r>
      </w:ins>
    </w:p>
    <w:p w:rsidR="005C690C" w:rsidRDefault="005C690C" w:rsidP="005C690C">
      <w:pPr>
        <w:pStyle w:val="Caption"/>
        <w:jc w:val="center"/>
      </w:pPr>
      <w:ins w:id="1219" w:author="Richard Halter" w:date="2010-09-01T13:47:00Z">
        <w:r>
          <w:t xml:space="preserve">Figure </w:t>
        </w:r>
        <w:r w:rsidR="004A4768">
          <w:fldChar w:fldCharType="begin"/>
        </w:r>
        <w:r>
          <w:instrText xml:space="preserve"> SEQ Figure \* ARABIC </w:instrText>
        </w:r>
      </w:ins>
      <w:r w:rsidR="004A4768">
        <w:fldChar w:fldCharType="separate"/>
      </w:r>
      <w:ins w:id="1220" w:author="Richard Halter" w:date="2010-09-02T10:11:00Z">
        <w:r w:rsidR="00C42E3C">
          <w:rPr>
            <w:noProof/>
          </w:rPr>
          <w:t>51</w:t>
        </w:r>
      </w:ins>
      <w:ins w:id="1221" w:author="Richard Halter" w:date="2010-09-01T13:47:00Z">
        <w:r w:rsidR="004A4768">
          <w:fldChar w:fldCharType="end"/>
        </w:r>
        <w:r>
          <w:t>: SIF_CancelRequests</w:t>
        </w:r>
      </w:ins>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22" w:name="Table41281SIF_CancelRequestsHandling"/>
            <w:r>
              <w:rPr>
                <w:b/>
                <w:bCs/>
                <w:color w:val="FFFFFF"/>
              </w:rPr>
              <w:lastRenderedPageBreak/>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22"/>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298" w:anchor="SIF_Header" w:history="1">
              <w:r>
                <w:rPr>
                  <w:rStyle w:val="HTMLCode"/>
                  <w:color w:val="005696"/>
                </w:rPr>
                <w:t>SIF_Header</w:t>
              </w:r>
            </w:hyperlink>
            <w:r>
              <w:t xml:space="preserve"> containing a new </w:t>
            </w:r>
            <w:del w:id="1223" w:author="Richard Halter" w:date="2010-08-11T15:55:00Z">
              <w:r w:rsidDel="00EF6251">
                <w:delText>GUID</w:delText>
              </w:r>
            </w:del>
            <w:ins w:id="1224"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1</w:t>
            </w:r>
            <w:r>
              <w:t xml:space="preserve"> (immediate SIF_Ack).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your Agent is currently preparing </w:t>
            </w:r>
            <w:r>
              <w:rPr>
                <w:rStyle w:val="HTMLCode"/>
              </w:rPr>
              <w:t>SIF_Response</w:t>
            </w:r>
            <w:r>
              <w:t xml:space="preserve"> packets for any of the </w:t>
            </w:r>
            <w:r>
              <w:rPr>
                <w:rStyle w:val="HTMLCode"/>
              </w:rPr>
              <w:t>SIF_Request</w:t>
            </w:r>
            <w:r>
              <w:t xml:space="preserve"> messages specified in the </w:t>
            </w:r>
            <w:r>
              <w:rPr>
                <w:rStyle w:val="HTMLCode"/>
              </w:rPr>
              <w:t>SIF_RequestMsgId</w:t>
            </w:r>
            <w:r>
              <w:t xml:space="preserve"> element(s), stop processing the request(s). If your Agent has any of the specified </w:t>
            </w:r>
            <w:r>
              <w:rPr>
                <w:rStyle w:val="HTMLCode"/>
              </w:rPr>
              <w:t>SIF_Request</w:t>
            </w:r>
            <w:r>
              <w:t xml:space="preserve">s queued locally, remove them from the agent local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4.1.2.8-1: SIF_CancelRequests Handling</w:t>
      </w:r>
      <w:r>
        <w:t xml:space="preserve"> </w:t>
      </w:r>
      <w:bookmarkStart w:id="1225" w:name="AgentMessageHandlingSIF_CancelServiceInp"/>
    </w:p>
    <w:p w:rsidR="00FA6BC9" w:rsidRDefault="00FA6BC9" w:rsidP="00FA6BC9">
      <w:pPr>
        <w:pStyle w:val="Heading4"/>
      </w:pPr>
      <w:r>
        <w:t>4.1.2.9 SIF_CancelServiceInputs (Push-Mode only) (optional)</w:t>
      </w:r>
    </w:p>
    <w:p w:rsidR="00FA6BC9" w:rsidRDefault="00FA6BC9" w:rsidP="00FA6BC9">
      <w:pPr>
        <w:pStyle w:val="NormalWeb"/>
        <w:rPr>
          <w:ins w:id="1226" w:author="Richard Halter" w:date="2010-09-01T13:51:00Z"/>
        </w:rPr>
      </w:pPr>
      <w:r>
        <w:t xml:space="preserve">A ZIS is requesting that your Agent cancel processing of one or more </w:t>
      </w:r>
      <w:r>
        <w:rPr>
          <w:rStyle w:val="HTMLCode"/>
        </w:rPr>
        <w:t>SIF_ServiceInput</w:t>
      </w:r>
      <w:r>
        <w:t xml:space="preserve"> messages. Support for handling of this message is currently optional for Push-Mode Agents. If your Agent does not support </w:t>
      </w:r>
      <w:r>
        <w:rPr>
          <w:rStyle w:val="HTMLCode"/>
        </w:rPr>
        <w:t>SIF_CancelServiceInputs</w:t>
      </w:r>
      <w:r>
        <w:t xml:space="preserve">, it returns a Generic Message Handling error upon receipt of the </w:t>
      </w:r>
      <w:r>
        <w:rPr>
          <w:rStyle w:val="HTMLCode"/>
        </w:rPr>
        <w:t>SIF_SystemControl</w:t>
      </w:r>
      <w:r>
        <w:t xml:space="preserve"> message, error code "Message not supported," per the </w:t>
      </w:r>
      <w:bookmarkEnd w:id="1225"/>
      <w:r w:rsidR="004A4768">
        <w:fldChar w:fldCharType="begin"/>
      </w:r>
      <w:r>
        <w:instrText xml:space="preserve"> HYPERLINK "http://specification.sifinfo.org/Implementation/2.4/Messaging.html" \l "AgentMessageHandlingSIF_Message" </w:instrText>
      </w:r>
      <w:r w:rsidR="004A4768">
        <w:fldChar w:fldCharType="separate"/>
      </w:r>
      <w:r>
        <w:rPr>
          <w:rStyle w:val="HTMLCode"/>
          <w:color w:val="005696"/>
        </w:rPr>
        <w:t>SIF_Message</w:t>
      </w:r>
      <w:r w:rsidR="004A4768">
        <w:fldChar w:fldCharType="end"/>
      </w:r>
      <w:r>
        <w:t xml:space="preserve"> handling protocol. </w:t>
      </w:r>
    </w:p>
    <w:p w:rsidR="00745C30" w:rsidRDefault="005C690C" w:rsidP="00745C30">
      <w:pPr>
        <w:pStyle w:val="NormalWeb"/>
        <w:keepNext/>
        <w:jc w:val="center"/>
        <w:rPr>
          <w:ins w:id="1227" w:author="Richard Halter" w:date="2010-09-01T13:51:00Z"/>
        </w:rPr>
      </w:pPr>
      <w:ins w:id="1228" w:author="Richard Halter" w:date="2010-09-01T13:51:00Z">
        <w:r>
          <w:object w:dxaOrig="4416" w:dyaOrig="7362">
            <v:shape id="_x0000_i1079" type="#_x0000_t75" style="width:220.2pt;height:368.35pt" o:ole="">
              <v:imagedata r:id="rId299" o:title=""/>
            </v:shape>
            <o:OLEObject Type="Embed" ProgID="Visio.Drawing.11" ShapeID="_x0000_i1079" DrawAspect="Content" ObjectID="_1344927595" r:id="rId300"/>
          </w:object>
        </w:r>
      </w:ins>
    </w:p>
    <w:p w:rsidR="005C690C" w:rsidRDefault="00745C30" w:rsidP="00745C30">
      <w:pPr>
        <w:pStyle w:val="Caption"/>
        <w:jc w:val="center"/>
      </w:pPr>
      <w:ins w:id="1229" w:author="Richard Halter" w:date="2010-09-01T13:51:00Z">
        <w:r>
          <w:t xml:space="preserve">Figure </w:t>
        </w:r>
        <w:r w:rsidR="004A4768">
          <w:fldChar w:fldCharType="begin"/>
        </w:r>
        <w:r>
          <w:instrText xml:space="preserve"> SEQ Figure \* ARABIC </w:instrText>
        </w:r>
      </w:ins>
      <w:r w:rsidR="004A4768">
        <w:fldChar w:fldCharType="separate"/>
      </w:r>
      <w:ins w:id="1230" w:author="Richard Halter" w:date="2010-09-02T10:11:00Z">
        <w:r w:rsidR="00C42E3C">
          <w:rPr>
            <w:noProof/>
          </w:rPr>
          <w:t>52</w:t>
        </w:r>
      </w:ins>
      <w:ins w:id="1231" w:author="Richard Halter" w:date="2010-09-01T13:51:00Z">
        <w:r w:rsidR="004A4768">
          <w:fldChar w:fldCharType="end"/>
        </w:r>
        <w:r>
          <w:t>: SIF_CancelServiceInputs</w:t>
        </w:r>
      </w:ins>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32" w:name="Table41291SIF_CancelServiceInputsHandlin"/>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32"/>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01" w:anchor="SIF_Header" w:history="1">
              <w:r>
                <w:rPr>
                  <w:rStyle w:val="HTMLCode"/>
                  <w:color w:val="005696"/>
                </w:rPr>
                <w:t>SIF_Header</w:t>
              </w:r>
            </w:hyperlink>
            <w:r>
              <w:t xml:space="preserve"> containing a new </w:t>
            </w:r>
            <w:del w:id="1233" w:author="Richard Halter" w:date="2010-08-11T15:55:00Z">
              <w:r w:rsidDel="00EF6251">
                <w:delText>GUID</w:delText>
              </w:r>
            </w:del>
            <w:ins w:id="1234" w:author="Richard Halter" w:date="2010-08-11T15:58:00Z">
              <w:r w:rsidR="00EF6251">
                <w:t>UUID</w:t>
              </w:r>
            </w:ins>
            <w:r>
              <w:t xml:space="preserve"> in </w:t>
            </w:r>
            <w:r>
              <w:rPr>
                <w:rStyle w:val="HTMLCode"/>
              </w:rPr>
              <w:t>SIF_MsgId</w:t>
            </w:r>
            <w:r>
              <w:t xml:space="preserve">, your Agent's Agent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1</w:t>
            </w:r>
            <w:r>
              <w:t xml:space="preserve"> (immediate SIF_Ack).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your Agent is currently preparing </w:t>
            </w:r>
            <w:r>
              <w:rPr>
                <w:rStyle w:val="HTMLCode"/>
              </w:rPr>
              <w:t>SIF_ServiceOutput</w:t>
            </w:r>
            <w:r>
              <w:t xml:space="preserve"> packets for any of the </w:t>
            </w:r>
            <w:r>
              <w:rPr>
                <w:rStyle w:val="HTMLCode"/>
              </w:rPr>
              <w:t>SIF_ServiceInput</w:t>
            </w:r>
            <w:r>
              <w:t xml:space="preserve"> messages specified in the </w:t>
            </w:r>
            <w:r>
              <w:rPr>
                <w:rStyle w:val="HTMLCode"/>
              </w:rPr>
              <w:t>SIF_ServiceMsgId</w:t>
            </w:r>
            <w:r>
              <w:t xml:space="preserve"> element(s), stop processing the request(s). If your Agent has any of the specified </w:t>
            </w:r>
            <w:r>
              <w:rPr>
                <w:rStyle w:val="HTMLCode"/>
              </w:rPr>
              <w:t>SIF_ServiceInput</w:t>
            </w:r>
            <w:r>
              <w:t xml:space="preserve"> queued locally, remove them from the agent local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4.1.2.9-1: SIF_CancelServiceInputs Handling</w:t>
      </w:r>
      <w:r>
        <w:t xml:space="preserve"> </w:t>
      </w:r>
      <w:bookmarkStart w:id="1235" w:name="AgentMessageHandlingSIF_ServiceNotify"/>
    </w:p>
    <w:p w:rsidR="00FA6BC9" w:rsidRDefault="00FA6BC9" w:rsidP="00FA6BC9">
      <w:pPr>
        <w:pStyle w:val="Heading4"/>
      </w:pPr>
      <w:r>
        <w:t>4.1.2.10 SIF_ServiceNotify</w:t>
      </w:r>
    </w:p>
    <w:p w:rsidR="00FA6BC9" w:rsidRDefault="00FA6BC9" w:rsidP="00FA6BC9">
      <w:pPr>
        <w:pStyle w:val="NormalWeb"/>
      </w:pPr>
      <w:r>
        <w:t xml:space="preserve">SIF_ServiceNotify is a message definition used to deliver service events. </w:t>
      </w:r>
    </w:p>
    <w:p w:rsidR="00FA6BC9" w:rsidRDefault="00FA6BC9" w:rsidP="00FA6BC9">
      <w:pPr>
        <w:pStyle w:val="NormalWeb"/>
      </w:pPr>
      <w:r>
        <w:t xml:space="preserve">A ZIS places a SIF_ServiceNotify </w:t>
      </w:r>
      <w:del w:id="1236" w:author="Richard Halter" w:date="2010-09-01T13:53:00Z">
        <w:r w:rsidDel="00745C30">
          <w:delText xml:space="preserve">in </w:delText>
        </w:r>
      </w:del>
      <w:ins w:id="1237" w:author="Richard Halter" w:date="2010-09-01T13:53:00Z">
        <w:r w:rsidR="00745C30">
          <w:t xml:space="preserve">on </w:t>
        </w:r>
      </w:ins>
      <w:r>
        <w:t xml:space="preserve">your Agent's queue when a service notification event occurs in the zone and your agent has previously provisioned itself as a subscriber to that event. A SIF_ServiceNotify is delivered when it is the next message pending delivery in the queue. </w:t>
      </w:r>
    </w:p>
    <w:p w:rsidR="00FA6BC9" w:rsidRDefault="00B13C50" w:rsidP="00FA6BC9">
      <w:pPr>
        <w:pStyle w:val="NormalWeb"/>
      </w:pPr>
      <w:ins w:id="1238" w:author="Richard Halter" w:date="2010-09-01T15:53:00Z">
        <w:r>
          <w:t xml:space="preserve"> SIF_ServiceOutput can apply to only one context.  </w:t>
        </w:r>
      </w:ins>
      <w:ins w:id="1239" w:author="Richard Halter" w:date="2010-09-01T15:54:00Z">
        <w:r>
          <w:t>Therefore a</w:t>
        </w:r>
      </w:ins>
      <w:del w:id="1240" w:author="Richard Halter" w:date="2010-09-01T15:54:00Z">
        <w:r w:rsidR="00FA6BC9" w:rsidDel="00B13C50">
          <w:delText>A</w:delText>
        </w:r>
      </w:del>
      <w:r w:rsidR="00FA6BC9">
        <w:t xml:space="preserve"> service event may only apply to the SIF_Default context. If SIF_Contexts is not present, the context for the event is SIF_Default. The Service that created the event is specified in the SIF_Service element. The name of the notification event is specified in the SIF_Operation element. </w:t>
      </w:r>
    </w:p>
    <w:p w:rsidR="00FA6BC9" w:rsidRDefault="00FA6BC9" w:rsidP="00FA6BC9">
      <w:pPr>
        <w:pStyle w:val="NormalWeb"/>
        <w:rPr>
          <w:ins w:id="1241" w:author="Richard Halter" w:date="2010-09-01T14:24:00Z"/>
        </w:rPr>
      </w:pPr>
      <w:r>
        <w:t>Note that unlike SIF_Event messages, SIF_ServiceNotify does not support SMB and can be delivered in more than one packet.</w:t>
      </w:r>
    </w:p>
    <w:p w:rsidR="00104FBC" w:rsidRDefault="00104FBC" w:rsidP="00104FBC">
      <w:pPr>
        <w:pStyle w:val="NormalWeb"/>
        <w:keepNext/>
        <w:jc w:val="center"/>
        <w:rPr>
          <w:ins w:id="1242" w:author="Richard Halter" w:date="2010-09-01T14:24:00Z"/>
        </w:rPr>
      </w:pPr>
      <w:ins w:id="1243" w:author="Richard Halter" w:date="2010-09-01T14:24:00Z">
        <w:r>
          <w:object w:dxaOrig="7932" w:dyaOrig="9277">
            <v:shape id="_x0000_i1080" type="#_x0000_t75" style="width:396.85pt;height:463pt" o:ole="">
              <v:imagedata r:id="rId302" o:title=""/>
            </v:shape>
            <o:OLEObject Type="Embed" ProgID="Visio.Drawing.11" ShapeID="_x0000_i1080" DrawAspect="Content" ObjectID="_1344927596" r:id="rId303"/>
          </w:object>
        </w:r>
      </w:ins>
    </w:p>
    <w:p w:rsidR="00104FBC" w:rsidRDefault="00104FBC" w:rsidP="00104FBC">
      <w:pPr>
        <w:pStyle w:val="Caption"/>
        <w:jc w:val="center"/>
      </w:pPr>
      <w:ins w:id="1244" w:author="Richard Halter" w:date="2010-09-01T14:24:00Z">
        <w:r>
          <w:t xml:space="preserve">Figure </w:t>
        </w:r>
        <w:r w:rsidR="004A4768">
          <w:fldChar w:fldCharType="begin"/>
        </w:r>
        <w:r>
          <w:instrText xml:space="preserve"> SEQ Figure \* ARABIC </w:instrText>
        </w:r>
      </w:ins>
      <w:r w:rsidR="004A4768">
        <w:fldChar w:fldCharType="separate"/>
      </w:r>
      <w:ins w:id="1245" w:author="Richard Halter" w:date="2010-09-02T10:11:00Z">
        <w:r w:rsidR="00C42E3C">
          <w:rPr>
            <w:noProof/>
          </w:rPr>
          <w:t>53</w:t>
        </w:r>
      </w:ins>
      <w:ins w:id="1246" w:author="Richard Halter" w:date="2010-09-01T14:24:00Z">
        <w:r w:rsidR="004A4768">
          <w:fldChar w:fldCharType="end"/>
        </w:r>
        <w:r>
          <w:t>: SIF_ServiceNotify</w:t>
        </w:r>
      </w:ins>
    </w:p>
    <w:tbl>
      <w:tblPr>
        <w:tblW w:w="0" w:type="auto"/>
        <w:tblCellMar>
          <w:top w:w="15" w:type="dxa"/>
          <w:left w:w="15" w:type="dxa"/>
          <w:bottom w:w="15" w:type="dxa"/>
          <w:right w:w="15" w:type="dxa"/>
        </w:tblCellMar>
        <w:tblLook w:val="04A0"/>
      </w:tblPr>
      <w:tblGrid>
        <w:gridCol w:w="544"/>
        <w:gridCol w:w="6893"/>
        <w:gridCol w:w="129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47" w:name="Table412101SIF_ServiceNotifyHandling"/>
            <w:bookmarkEnd w:id="123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If your Agent is a Pull-Mode Agent, process the service event per your Agent's business rules. When complete or if an error occurs, acknowledge the message and remove it from your Agent's queue per SIF_Ack (Pull-Mode) above.</w:t>
            </w:r>
          </w:p>
          <w:p w:rsidR="00FA6BC9" w:rsidRDefault="00FA6BC9">
            <w:pPr>
              <w:pStyle w:val="NormalWeb"/>
            </w:pPr>
            <w:r>
              <w:t xml:space="preserve">If your Agent is a Push-Mode Agent, it has one of two options: process the service event, then acknowledge it; or acknowledge the </w:t>
            </w:r>
            <w:r>
              <w:lastRenderedPageBreak/>
              <w:t xml:space="preserve">service event, then process it. The advantage of first processing the event is the ability to return a descriptive error, if necessary, to the ZIS when acknowledging the message. The disadvantage of first processing is that if the processing is long running, the connection from the ZIS to your Agent may time out, which will lead to the event being redelivered to your Agent in another delivery attempt, to possibly run into another time-out. To avoid the latter, it is </w:t>
            </w:r>
            <w:r>
              <w:rPr>
                <w:rStyle w:val="rfc21191"/>
              </w:rPr>
              <w:t>RECOMMENDED</w:t>
            </w:r>
            <w:r>
              <w:t xml:space="preserve"> that your Push-Mode Agent first acknowledge the event, then process it, unless event processing is known to always occur within a reasonable amount of time. Agents that first acknowledge then process </w:t>
            </w:r>
            <w:r>
              <w:rPr>
                <w:rStyle w:val="rfc21191"/>
              </w:rPr>
              <w:t>SHOULD</w:t>
            </w:r>
            <w:r>
              <w:t xml:space="preserve"> persist the event locally until processing is complete, as the event is removed from your Agent's queue upon successful acknowledgement, otherwise the event will be lost in the case of an application or system error that affects your Agent's ability to complete processing of the service event. </w:t>
            </w:r>
          </w:p>
          <w:p w:rsidR="00FA6BC9" w:rsidRDefault="00FA6BC9">
            <w:pPr>
              <w:pStyle w:val="NormalWeb"/>
            </w:pPr>
            <w:r>
              <w:t xml:space="preserve">Choose an option and process the service event according to your Agent's business rules. When acknowledging: Prepare a SIF_Ack message with SIF_Header containing a new </w:t>
            </w:r>
            <w:del w:id="1248" w:author="Richard Halter" w:date="2010-08-11T15:55:00Z">
              <w:r w:rsidDel="00EF6251">
                <w:delText>GUID</w:delText>
              </w:r>
            </w:del>
            <w:ins w:id="1249" w:author="Richard Halter" w:date="2010-08-11T15:58:00Z">
              <w:r w:rsidR="00EF6251">
                <w:t>UUID</w:t>
              </w:r>
            </w:ins>
            <w:r>
              <w:t xml:space="preserve"> in SIF_MsgId, your Agent's Agent Id in SIF_SourceId and the current time in SIF_Timestamp; other SIF_Header elements do not apply. Place the incoming SIF_Header/SIF_SourceId and SIF_Header/SIF_MsgId in SIF_OriginalSourceId and SIF_OriginalMsgId, respectively. Place 1 (immediate SIF_Ack) in SIF_Status/SIF_Data in the case of successful processing, and return the SIF_Ack to the ZIS.</w:t>
            </w:r>
          </w:p>
          <w:p w:rsidR="00FA6BC9" w:rsidRDefault="00FA6BC9">
            <w:pPr>
              <w:pStyle w:val="NormalWeb"/>
            </w:pPr>
            <w:r>
              <w:t>If an error has occurred, include a SIF_Error element with an appropriate SIF_Category and SIF_Code and describe the error as needed in SIF_Desc and optionally SIF_ExtendedDesc. Note that indicating a transport error will not remove the message from your Agent's queue, only acknowledge it. The same action can be accomplished indicating 8 (receiver is sleeping) in SIF_Status/SIF_Code.</w:t>
            </w:r>
          </w:p>
          <w:p w:rsidR="00FA6BC9" w:rsidRDefault="00FA6BC9">
            <w:pPr>
              <w:pStyle w:val="NormalWeb"/>
            </w:pPr>
            <w:r>
              <w:t xml:space="preserve">If an error occurs regardless of the option chosen, it is </w:t>
            </w:r>
            <w:r>
              <w:rPr>
                <w:rStyle w:val="rfc21191"/>
              </w:rPr>
              <w:t>RECOMMENDED</w:t>
            </w:r>
            <w:r>
              <w:t xml:space="preserve"> that your Agent publish a SIF_LogEntry Add 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Message handling complete.</w:t>
            </w:r>
          </w:p>
        </w:tc>
      </w:tr>
    </w:tbl>
    <w:p w:rsidR="00FA6BC9" w:rsidRDefault="00FA6BC9" w:rsidP="00FA6BC9">
      <w:r>
        <w:rPr>
          <w:rStyle w:val="Caption1"/>
        </w:rPr>
        <w:lastRenderedPageBreak/>
        <w:t>Table 4.1.2.10-1: SIF_ServiceNotify Handling</w:t>
      </w:r>
      <w:r>
        <w:t xml:space="preserve"> </w:t>
      </w:r>
      <w:bookmarkStart w:id="1250" w:name="AgentMessagingHandlingSIF_ServiceInput"/>
      <w:bookmarkEnd w:id="1247"/>
    </w:p>
    <w:p w:rsidR="00FA6BC9" w:rsidRDefault="00FA6BC9" w:rsidP="00FA6BC9">
      <w:pPr>
        <w:pStyle w:val="Heading4"/>
      </w:pPr>
      <w:r>
        <w:t>4.1.2.11 SIF_ServiceInput</w:t>
      </w:r>
    </w:p>
    <w:p w:rsidR="00FA6BC9" w:rsidRDefault="00FA6BC9" w:rsidP="00FA6BC9">
      <w:pPr>
        <w:pStyle w:val="NormalWeb"/>
      </w:pPr>
      <w:r>
        <w:t>This message is used to invoke a method</w:t>
      </w:r>
      <w:del w:id="1251" w:author="Richard Halter" w:date="2010-09-01T14:26:00Z">
        <w:r w:rsidDel="00842616">
          <w:delText xml:space="preserve"> that is</w:delText>
        </w:r>
      </w:del>
      <w:r>
        <w:t xml:space="preserve"> exposed by a SIF Zone Service.</w:t>
      </w:r>
    </w:p>
    <w:p w:rsidR="00854D48" w:rsidRDefault="00FA6BC9" w:rsidP="00FA6BC9">
      <w:pPr>
        <w:pStyle w:val="NormalWeb"/>
      </w:pPr>
      <w:r>
        <w:lastRenderedPageBreak/>
        <w:t>A ZIS places a SIF_ServiceInput in your Agent's queue when an</w:t>
      </w:r>
      <w:ins w:id="1252" w:author="Richard Halter" w:date="2010-09-01T14:26:00Z">
        <w:r w:rsidR="00842616">
          <w:t>other</w:t>
        </w:r>
      </w:ins>
      <w:r>
        <w:t xml:space="preserve"> Agent sends a directed service request to your Agent, or when an</w:t>
      </w:r>
      <w:ins w:id="1253" w:author="Richard Halter" w:date="2010-09-01T14:27:00Z">
        <w:r w:rsidR="00842616">
          <w:t>other</w:t>
        </w:r>
      </w:ins>
      <w:r>
        <w:t xml:space="preserve"> Agent sends a request without a SIF_DestinationId and your agent is registered as the provider of the service specified in SIF_Operation. A SIF_ServiceInput is delivered when it is the next message pending delivery in your Agent's queue.</w:t>
      </w:r>
    </w:p>
    <w:p w:rsidR="00854D48" w:rsidRDefault="00FA6BC9" w:rsidP="00FA6BC9">
      <w:pPr>
        <w:pStyle w:val="NormalWeb"/>
      </w:pPr>
      <w:r>
        <w:t xml:space="preserve">Any error that occurs while generating SIF_ServiceOutputs during SIF_ServiceInput handling </w:t>
      </w:r>
      <w:r>
        <w:rPr>
          <w:rStyle w:val="rfc21191"/>
        </w:rPr>
        <w:t>MUST</w:t>
      </w:r>
      <w:r>
        <w:t xml:space="preserve"> be sent to the Requester with SIF_MorePackets set to </w:t>
      </w:r>
      <w:r>
        <w:rPr>
          <w:rStyle w:val="HTMLCode"/>
        </w:rPr>
        <w:t>No</w:t>
      </w:r>
      <w:r>
        <w:t>, at which point the response stream ends.</w:t>
      </w:r>
    </w:p>
    <w:p w:rsidR="00FA6BC9" w:rsidRDefault="00FA6BC9" w:rsidP="00FA6BC9">
      <w:pPr>
        <w:pStyle w:val="NormalWeb"/>
        <w:rPr>
          <w:ins w:id="1254" w:author="Richard Halter" w:date="2010-09-01T15:46:00Z"/>
        </w:rPr>
      </w:pPr>
      <w:r>
        <w:t>An Agent may wait until all SIF_ServiceInput packets have been received before processing the SIF_ServiceInput. This will impact the type of SIF_Ack returned per packet received.</w:t>
      </w:r>
    </w:p>
    <w:p w:rsidR="00B13C50" w:rsidRDefault="001877C0" w:rsidP="00FA6BC9">
      <w:pPr>
        <w:pStyle w:val="NormalWeb"/>
        <w:rPr>
          <w:ins w:id="1255" w:author="Richard Halter" w:date="2010-09-01T20:58:00Z"/>
        </w:rPr>
      </w:pPr>
      <w:ins w:id="1256" w:author="Richard Halter" w:date="2010-09-02T07:32:00Z">
        <w:r>
          <w:object w:dxaOrig="8938" w:dyaOrig="12917">
            <v:shape id="_x0000_i1081" type="#_x0000_t75" style="width:6in;height:623.7pt" o:ole="">
              <v:imagedata r:id="rId304" o:title=""/>
            </v:shape>
            <o:OLEObject Type="Embed" ProgID="Visio.Drawing.11" ShapeID="_x0000_i1081" DrawAspect="Content" ObjectID="_1344927597" r:id="rId305"/>
          </w:object>
        </w:r>
      </w:ins>
      <w:del w:id="1257" w:author="Richard Halter" w:date="2010-09-02T07:32:00Z">
        <w:r w:rsidR="004A4768" w:rsidDel="001877C0">
          <w:fldChar w:fldCharType="begin"/>
        </w:r>
        <w:r w:rsidR="004A4768" w:rsidDel="001877C0">
          <w:fldChar w:fldCharType="end"/>
        </w:r>
      </w:del>
    </w:p>
    <w:p w:rsidR="000778BE" w:rsidRDefault="001877C0" w:rsidP="00FA6BC9">
      <w:pPr>
        <w:pStyle w:val="NormalWeb"/>
        <w:rPr>
          <w:ins w:id="1258" w:author="Richard Halter" w:date="2010-09-01T20:57:00Z"/>
        </w:rPr>
      </w:pPr>
      <w:ins w:id="1259" w:author="Richard Halter" w:date="2010-09-02T07:32:00Z">
        <w:r>
          <w:object w:dxaOrig="8882" w:dyaOrig="14401">
            <v:shape id="_x0000_i1082" type="#_x0000_t75" style="width:399.35pt;height:647.15pt" o:ole="">
              <v:imagedata r:id="rId306" o:title=""/>
            </v:shape>
            <o:OLEObject Type="Embed" ProgID="Visio.Drawing.11" ShapeID="_x0000_i1082" DrawAspect="Content" ObjectID="_1344927598" r:id="rId307"/>
          </w:object>
        </w:r>
      </w:ins>
      <w:del w:id="1260" w:author="Richard Halter" w:date="2010-09-02T07:32:00Z">
        <w:r w:rsidR="004A4768" w:rsidDel="001877C0">
          <w:fldChar w:fldCharType="begin"/>
        </w:r>
        <w:r w:rsidR="004A4768" w:rsidDel="001877C0">
          <w:fldChar w:fldCharType="end"/>
        </w:r>
      </w:del>
    </w:p>
    <w:p w:rsidR="000778BE" w:rsidRDefault="000778BE" w:rsidP="00FA6BC9">
      <w:pPr>
        <w:pStyle w:val="NormalWeb"/>
      </w:pPr>
    </w:p>
    <w:tbl>
      <w:tblPr>
        <w:tblW w:w="0" w:type="auto"/>
        <w:tblCellMar>
          <w:top w:w="15" w:type="dxa"/>
          <w:left w:w="15" w:type="dxa"/>
          <w:bottom w:w="15" w:type="dxa"/>
          <w:right w:w="15" w:type="dxa"/>
        </w:tblCellMar>
        <w:tblLook w:val="04A0"/>
      </w:tblPr>
      <w:tblGrid>
        <w:gridCol w:w="544"/>
        <w:gridCol w:w="5969"/>
        <w:gridCol w:w="221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61" w:name="Table412111SIF_ServiceInputHandling"/>
            <w:bookmarkEnd w:id="1250"/>
            <w:r>
              <w:rPr>
                <w:b/>
                <w:bCs/>
                <w:color w:val="FFFFFF"/>
              </w:rPr>
              <w:t xml:space="preserve">Step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Process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Flow Control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commentRangeStart w:id="1262"/>
            <w:r>
              <w:t>Since</w:t>
            </w:r>
            <w:commentRangeEnd w:id="1262"/>
            <w:r w:rsidR="00854D48">
              <w:rPr>
                <w:rStyle w:val="CommentReference"/>
              </w:rPr>
              <w:commentReference w:id="1262"/>
            </w:r>
            <w:r>
              <w:t xml:space="preserve"> a SIF_ServiceInput can apply only to the default context, it is not necessary to specify a value for SIF_Header/SIF_Contexts.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Specify the maximum buffer size the Zone Service must respect when sending SIF_ServiceOutput packets; this </w:t>
            </w:r>
            <w:r>
              <w:rPr>
                <w:rStyle w:val="rfc21191"/>
              </w:rPr>
              <w:t>MUST</w:t>
            </w:r>
            <w:r>
              <w:t xml:space="preserve"> be less than or equal to the SIF_MaxBufferSize with which your Agent registered with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Examine the SIF_Version element or elements specified in the SIF_ServiceInput message. If more than one version is supported, select the highest version number supported. If a wildcard * anywhere in a version was specified, choose the maximum matching version supported by your agent or the version appropriate for the Service operation.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Go to step 5 if the version is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SIF_ServiceOutput message with SIF_DestinationId set to SIF_SourceId and SIF_ServiceMsgId set to SIF_ServiceMsgId from the SIF_ServiceInput message. Add a SIF_Error element with the SIF_Error/SIF_Category set to indicate registration and SIF_Error/SIF_Code and SIF_Error/SIF_Desc to indicate that the version is not supported. Add SIF_PacketNumber with a value of 1 and set SIF_MorePackets to </w:t>
            </w:r>
            <w:r>
              <w:rPr>
                <w:rStyle w:val="HTMLCode"/>
              </w:rPr>
              <w:t>No</w:t>
            </w:r>
            <w:r>
              <w:t xml:space="preserve">. Send the SIF_ServiceOutput to the Zone and acknowledge the error to the Zone via a SIF_Ack if a SIF_Ack has not already been returned.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Examine the SIF_MaxBufferSize specified in the SIF_ServiceInput message if it is greater than the minimum buffer size supported by your agent.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Go to step 7 if the buffer size is greater than the minimum buffer size in your agent.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SIF_ServiceOutput message with SIF_DestinationId set to SIF_SourceId and SIF_ServiceMsgId set to SIF_ServiceMsgId from the SIF_ServiceInput message. Add a SIF_Error element with the SIF_Error/SIF_Category set to indicate Zone Services and SIF_Error/SIF_Code and SIF_Error/SIF_Desc to indicate that the SIF_MaxBufferSize is not supported. Add SIF_PacketNumber with a value of 1 and set SIF_MorePackets to </w:t>
            </w:r>
            <w:r>
              <w:rPr>
                <w:rStyle w:val="HTMLCode"/>
              </w:rPr>
              <w:t>No</w:t>
            </w:r>
            <w:r>
              <w:t xml:space="preserve">. Send the SIF_ServiceOutput to the Zone and acknowledge the error to the Zone via a SIF_Ack if a SIF_Ack has not already been returned.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Examine the SIF_ServiceInput/SIF_Service and SIF_ServiceInput/SIF_Operation if they are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9 if they are supported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SIF_ServiceOutput message with SIF_DestinationId set to SIF_SourceId and SIF_ServiceMsgId set to SIF_ServiceMsgId from the SIF_ServiceInput message. Add a SIF_Error element with the SIF_Error/SIF_Category set to indicate Zone Services and SIF_Error/SIF_Code and SIF_Error/SIF_Desc to indicate that the SIF_Service and/or SIF_Operation is invalid. Add SIF_PacketNumber with a value of 1 and set SIF_MorePackets to </w:t>
            </w:r>
            <w:r>
              <w:rPr>
                <w:rStyle w:val="HTMLCode"/>
              </w:rPr>
              <w:t>No</w:t>
            </w:r>
            <w:r>
              <w:t xml:space="preserve">. Send the SIF_ServiceOutput to the Zone and acknowledge the error to the Zone via a SIF_Ack if a SIF_Ack has not already been returned.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Process the service operation accordingly.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the processing is complete go to step 11.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SIF_ServiceOutput message with SIF_DestinationId set to SIF_SourceId and SIF_ServiceMsgId set to SIF_ServiceMsgId from the SIF_ServiceInput message. Add a SIF_Error element with the SIF_Error/SIF_Category set to indicate Zone Services and SIF_Error/SIF_Code and SIF_Error/SIF_Desc to indicate that the SIF_Service and/or SIF_Operation failed. Add SIF_PacketNumber with a value of 1 and set SIF_MorePackets to </w:t>
            </w:r>
            <w:r>
              <w:rPr>
                <w:rStyle w:val="HTMLCode"/>
              </w:rPr>
              <w:t>No</w:t>
            </w:r>
            <w:r>
              <w:t xml:space="preserve">. Send the SIF_ServiceOutput to the Zone and acknowledge the error to the Zone via a SIF_Ack if a SIF_Ack has not already been returned.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Prepare to return the results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12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Initialize Current Packet Number to 1</w:t>
            </w:r>
            <w:r>
              <w:br/>
              <w:t>Collect sender's SIF_SourceId from SIF_ServiceInput/SIF_Header/SIF_SourceId</w:t>
            </w:r>
            <w:r>
              <w:br/>
              <w:t>Collect Maximum Buffer Size from SIF_ServiceInput/SIF_MaxBufferSize</w:t>
            </w:r>
            <w:r>
              <w:br/>
              <w:t xml:space="preserve">Collect SIF_Version(s) from SIF_ServiceInput/SIF_Version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13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Prepare a new SIF_ServiceOutput message.</w:t>
            </w:r>
            <w:r>
              <w:br/>
              <w:t xml:space="preserve">Initialize the SIF_Header containing a new </w:t>
            </w:r>
            <w:del w:id="1263" w:author="Richard Halter" w:date="2010-08-11T15:55:00Z">
              <w:r w:rsidDel="00EF6251">
                <w:delText>GUID</w:delText>
              </w:r>
            </w:del>
            <w:ins w:id="1264" w:author="Richard Halter" w:date="2010-08-11T15:58:00Z">
              <w:r w:rsidR="00EF6251">
                <w:t>UUID</w:t>
              </w:r>
            </w:ins>
            <w:r>
              <w:t xml:space="preserve"> in SIF_MsgId, your Agent's Agent Id in SIF_SourceId and the current time in SIF_Timestamp.</w:t>
            </w:r>
            <w:r>
              <w:br/>
              <w:t xml:space="preserve">If the agent would like to indicate minimum encryption and/or authentication requirements for agents receiving this SIF_ServiceNotify, supply SIF_Security with the appropriate settings. Use an equally secure channel when </w:t>
            </w:r>
            <w:r>
              <w:lastRenderedPageBreak/>
              <w:t xml:space="preserve">communicating with the Zone, if desired. </w:t>
            </w:r>
            <w:r>
              <w:br/>
              <w:t>Since SIF_ServiceOutput can apply to only one context, the value in SIF_Contexts is always SIF_Default.</w:t>
            </w:r>
            <w:r>
              <w:br/>
              <w:t>Set SIF_ServiceOutput/SIF_Header/SIF_DestinationId to the value from SIF_ServiceInput/SIF_Header/SIF_SourceId</w:t>
            </w:r>
            <w:r>
              <w:br/>
              <w:t>Set SIF_PacketNumber to the Current Packet Number.</w:t>
            </w:r>
            <w:r>
              <w:br/>
              <w:t>Set SIF_Service to the name of the SIF Zone Service.</w:t>
            </w:r>
            <w:r>
              <w:br/>
              <w:t>Set SIF_Operation to the name of the operation.</w:t>
            </w:r>
            <w:r>
              <w:br/>
              <w:t>Set SIF_ServiceMsgId to the SIF_ServiceMsgId of the original SIF_ServiceInput/SIF_ServiceMsgId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14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Initialize SIF Zone Service operation SIF_Body and set the appropriate values for the operation call.</w:t>
            </w:r>
            <w:r>
              <w:br/>
              <w:t>If the operation SIF_Body supports packets add records to the SIF_Body while the SIF_Message + SIF_Body is less than either the default SIF Zone Service buffer size or the stated buffer size within the SIF Zone Service documentation. If a record cannot be added under the maximum buffer size abort processing the operation.</w:t>
            </w:r>
            <w:r>
              <w:br/>
              <w:t xml:space="preserve">Add the SIF_Body to the SIF_ServiceOutput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 record could not be added go to step 19.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15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all data records has been added to the SIF_Body set SIF_MorePackets to </w:t>
            </w:r>
            <w:r>
              <w:rPr>
                <w:rStyle w:val="HTMLCode"/>
              </w:rPr>
              <w:t>No</w:t>
            </w:r>
            <w:r>
              <w:t xml:space="preserve">. If there is more data to be added in a new SIF_ServiceOutput message set SIF_MorePackets to </w:t>
            </w:r>
            <w:r>
              <w:rPr>
                <w:rStyle w:val="HTMLCode"/>
              </w:rPr>
              <w:t>Yes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16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Send SIF_Message/SIF_ServiceOutput to Zone over appropriate communication channel.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Zone returns SIF_Ack/SIF_Error go to step 20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17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more data to send increment Current Packet Number +1 and go to step 2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Go to step 13 if more </w:t>
            </w:r>
            <w:commentRangeStart w:id="1265"/>
            <w:r>
              <w:t>data</w:t>
            </w:r>
            <w:commentRangeEnd w:id="1265"/>
            <w:r w:rsidR="000778BE">
              <w:rPr>
                <w:rStyle w:val="CommentReference"/>
              </w:rPr>
              <w:commentReference w:id="1265"/>
            </w:r>
            <w:r>
              <w:t xml:space="preserve"> to send.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18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Processing is complete if no more data left to send.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Stop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19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a record could not be added to the SIF_ServiceOutput</w:t>
            </w:r>
            <w:r>
              <w:br/>
              <w:t xml:space="preserve">Set SIF_MorePackets to </w:t>
            </w:r>
            <w:r>
              <w:rPr>
                <w:rStyle w:val="HTMLCode"/>
              </w:rPr>
              <w:t>No</w:t>
            </w:r>
            <w:r>
              <w:br/>
              <w:t>Create a new SIF_Error with the SIF_Error/SIF_Code and SIF_Error/SIF_Desc set appropriately.</w:t>
            </w:r>
            <w:r>
              <w:br/>
              <w:t>Send the SIF_ServiceOutput to the Zone. If the first SIF_ServiceOutput packet was not sent, the agent may not have to send the error to the Zone. It may abort the SIF_ServiceOutput.</w:t>
            </w:r>
            <w:r>
              <w:br/>
              <w:t xml:space="preserve">The agent should log the error.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Stop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20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Processing terminated by the Zone.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Stop </w:t>
            </w:r>
          </w:p>
        </w:tc>
      </w:tr>
    </w:tbl>
    <w:p w:rsidR="00FA6BC9" w:rsidRDefault="00FA6BC9" w:rsidP="00FA6BC9">
      <w:r>
        <w:rPr>
          <w:rStyle w:val="Caption1"/>
        </w:rPr>
        <w:t>Table 4.1.2.11-1: SIF_ServiceInput Handling</w:t>
      </w:r>
      <w:r>
        <w:t xml:space="preserve"> </w:t>
      </w:r>
      <w:bookmarkStart w:id="1266" w:name="AgentMessagingHandlingSIF_ServiceOutput"/>
      <w:bookmarkEnd w:id="1261"/>
    </w:p>
    <w:p w:rsidR="00FA6BC9" w:rsidRDefault="00FA6BC9" w:rsidP="00FA6BC9">
      <w:pPr>
        <w:pStyle w:val="Heading4"/>
      </w:pPr>
      <w:r>
        <w:lastRenderedPageBreak/>
        <w:t xml:space="preserve">4.1.2.12 SIF_ServiceOutput </w:t>
      </w:r>
    </w:p>
    <w:p w:rsidR="00FA6BC9" w:rsidRDefault="00FA6BC9" w:rsidP="00FA6BC9">
      <w:pPr>
        <w:pStyle w:val="NormalWeb"/>
        <w:rPr>
          <w:ins w:id="1267" w:author="Richard Halter" w:date="2010-09-02T10:11:00Z"/>
        </w:rPr>
      </w:pPr>
      <w:r>
        <w:t xml:space="preserve">A ZIS places a SIF_ServiceOut in your Agent's queue when a responder sends a response packet to your Agent per a SIF_ServiceIn previously sent by your Agent. It is delivered when it is the next message available for delivery to your Agent. </w:t>
      </w:r>
    </w:p>
    <w:p w:rsidR="00C42E3C" w:rsidRDefault="00C42E3C" w:rsidP="00C42E3C">
      <w:pPr>
        <w:pStyle w:val="NormalWeb"/>
        <w:keepNext/>
        <w:jc w:val="center"/>
        <w:rPr>
          <w:ins w:id="1268" w:author="Richard Halter" w:date="2010-09-02T10:11:00Z"/>
        </w:rPr>
      </w:pPr>
      <w:ins w:id="1269" w:author="Richard Halter" w:date="2010-09-02T10:11:00Z">
        <w:r>
          <w:object w:dxaOrig="9300" w:dyaOrig="11830">
            <v:shape id="_x0000_i1083" type="#_x0000_t75" style="width:6in;height:549.2pt" o:ole="">
              <v:imagedata r:id="rId308" o:title=""/>
            </v:shape>
            <o:OLEObject Type="Embed" ProgID="Visio.Drawing.11" ShapeID="_x0000_i1083" DrawAspect="Content" ObjectID="_1344927599" r:id="rId309"/>
          </w:object>
        </w:r>
      </w:ins>
    </w:p>
    <w:p w:rsidR="00C42E3C" w:rsidRDefault="00C42E3C" w:rsidP="00C42E3C">
      <w:pPr>
        <w:pStyle w:val="Caption"/>
        <w:jc w:val="center"/>
      </w:pPr>
      <w:ins w:id="1270" w:author="Richard Halter" w:date="2010-09-02T10:11:00Z">
        <w:r>
          <w:t xml:space="preserve">Figure </w:t>
        </w:r>
        <w:r>
          <w:fldChar w:fldCharType="begin"/>
        </w:r>
        <w:r>
          <w:instrText xml:space="preserve"> SEQ Figure \* ARABIC </w:instrText>
        </w:r>
      </w:ins>
      <w:r>
        <w:fldChar w:fldCharType="separate"/>
      </w:r>
      <w:ins w:id="1271" w:author="Richard Halter" w:date="2010-09-02T10:11:00Z">
        <w:r>
          <w:rPr>
            <w:noProof/>
          </w:rPr>
          <w:t>54</w:t>
        </w:r>
        <w:r>
          <w:fldChar w:fldCharType="end"/>
        </w:r>
        <w:r>
          <w:t>: SIF_ServiceOutput</w:t>
        </w:r>
      </w:ins>
    </w:p>
    <w:tbl>
      <w:tblPr>
        <w:tblW w:w="0" w:type="auto"/>
        <w:tblCellMar>
          <w:top w:w="15" w:type="dxa"/>
          <w:left w:w="15" w:type="dxa"/>
          <w:bottom w:w="15" w:type="dxa"/>
          <w:right w:w="15" w:type="dxa"/>
        </w:tblCellMar>
        <w:tblLook w:val="04A0"/>
      </w:tblPr>
      <w:tblGrid>
        <w:gridCol w:w="544"/>
        <w:gridCol w:w="5036"/>
        <w:gridCol w:w="315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72" w:name="Table412121SIF_ServiceOutputHandling"/>
            <w:bookmarkEnd w:id="1266"/>
            <w:r>
              <w:rPr>
                <w:b/>
                <w:bCs/>
                <w:color w:val="FFFFFF"/>
              </w:rPr>
              <w:t xml:space="preserve">Step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Process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Flow Control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SIF_ServiceInMsgId indicates which of your </w:t>
            </w:r>
            <w:r>
              <w:lastRenderedPageBreak/>
              <w:t>SIF_ServiceIn</w:t>
            </w:r>
            <w:ins w:id="1273" w:author="Richard Halter" w:date="2010-09-02T07:34:00Z">
              <w:r w:rsidR="001877C0">
                <w:t>put</w:t>
              </w:r>
            </w:ins>
            <w:r>
              <w:t xml:space="preserve">s this packet is in response to. Is SIF_Error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If no,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The Responder's handling of your Agent's SIF_ServiceIn</w:t>
            </w:r>
            <w:ins w:id="1274" w:author="Richard Halter" w:date="2010-09-02T07:34:00Z">
              <w:r w:rsidR="001877C0">
                <w:t>put</w:t>
              </w:r>
            </w:ins>
            <w:r>
              <w:t xml:space="preserve"> has failed due to a SIF_Error condition. See Error Codes with SIF_Category and SIF_Code, and examine SIF_Desc and SIF_ExtendedDesc, if included. This is the last packet your Agent will receive associated with that request. </w:t>
            </w:r>
          </w:p>
          <w:p w:rsidR="00FA6BC9" w:rsidRDefault="00FA6BC9">
            <w:pPr>
              <w:pStyle w:val="NormalWeb"/>
            </w:pPr>
            <w:r>
              <w:t>If your Agent is a Pull-Mode Agent, acknowledge the message per SIF_Ack (Pull-Mode) above.</w:t>
            </w:r>
          </w:p>
          <w:p w:rsidR="00FA6BC9" w:rsidRDefault="00FA6BC9">
            <w:pPr>
              <w:pStyle w:val="NormalWeb"/>
            </w:pPr>
            <w:r>
              <w:t xml:space="preserve">If your Agent is a Push-Mode Agent: Prepare a SIF_Ack message with SIF_Header containing a new </w:t>
            </w:r>
            <w:del w:id="1275" w:author="Richard Halter" w:date="2010-08-11T15:55:00Z">
              <w:r w:rsidDel="00EF6251">
                <w:delText>GUID</w:delText>
              </w:r>
            </w:del>
            <w:ins w:id="1276" w:author="Richard Halter" w:date="2010-08-11T15:58:00Z">
              <w:r w:rsidR="00EF6251">
                <w:t>UUID</w:t>
              </w:r>
            </w:ins>
            <w:r>
              <w:t xml:space="preserve"> in SIF_MsgId, your Agent's Agent Id in SIF_SourceId and the current time in SIF_Timestamp; other SIF_Header elements do not apply. Place the incoming SIF_Header/SIF_SourceId and SIF_Header/SIF_MsgId in SIF_OriginalSourceId and SIF_OriginalMsgId, respectively. Place 1 (immediate SIF_Ack) in SIF_Status/SIF_Data, and return the SIF_Ack to the ZIS.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Message handling complete. Any resources associated with the request can be released.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your Agent is a Pull-Mode Agent, process the response per your Agent's business rules. When complete or if an error occurs, acknowledge the message and remove it from your Agent's queue per SIF_Ack (Pull-Mode) above. </w:t>
            </w:r>
          </w:p>
          <w:p w:rsidR="00FA6BC9" w:rsidRDefault="00FA6BC9">
            <w:pPr>
              <w:pStyle w:val="NormalWeb"/>
            </w:pPr>
            <w:r>
              <w:t xml:space="preserve">If your Agent is a Push-Mode Agent, it has one of two options: process the response, then acknowledge it; or acknowledge the response, then process it. The advantage of first processing the response is the ability to return a descriptive error, if necessary, to the ZIS when acknowledging the message. The disadvantage of first processing is that if the processing is long running, the connection from the ZIS to your Agent may time out, which will lead to the response being redelivered to your Agent in another delivery attempt, to possibly run into another time-out. To </w:t>
            </w:r>
            <w:r>
              <w:lastRenderedPageBreak/>
              <w:t xml:space="preserve">avoid the latter, it is </w:t>
            </w:r>
            <w:r>
              <w:rPr>
                <w:rStyle w:val="rfc21191"/>
              </w:rPr>
              <w:t>RECOMMENDED</w:t>
            </w:r>
            <w:r>
              <w:t xml:space="preserve"> that your Push-Mode Agent first acknowledge the response, then process it, unless response processing is known to always occur within a reasonable amount of time. Agents that first acknowledge then process </w:t>
            </w:r>
            <w:r>
              <w:rPr>
                <w:rStyle w:val="rfc21191"/>
              </w:rPr>
              <w:t>SHOULD</w:t>
            </w:r>
            <w:r>
              <w:t xml:space="preserve"> persist the response locally until processing is complete, as the response is removed from your Agent's queue upon successful acknowledgement, otherwise the response will be lost in the case of an application or system error that affects your Agent's ability to complete processing of the response. </w:t>
            </w:r>
          </w:p>
          <w:p w:rsidR="00FA6BC9" w:rsidRDefault="00FA6BC9">
            <w:pPr>
              <w:pStyle w:val="NormalWeb"/>
            </w:pPr>
            <w:r>
              <w:t xml:space="preserve">Choose an option and process the response according to your Agent's business rules. When acknowledging: Prepare a SIF_Ack message with SIF_Header containing a new </w:t>
            </w:r>
            <w:del w:id="1277" w:author="Richard Halter" w:date="2010-08-11T15:55:00Z">
              <w:r w:rsidDel="00EF6251">
                <w:delText>GUID</w:delText>
              </w:r>
            </w:del>
            <w:ins w:id="1278" w:author="Richard Halter" w:date="2010-08-11T15:58:00Z">
              <w:r w:rsidR="00EF6251">
                <w:t>UUID</w:t>
              </w:r>
            </w:ins>
            <w:r>
              <w:t xml:space="preserve"> in SIF_MsgId, your Agent's Agent Id in SIF_SourceId and the current time in SIF_Timestamp; other SIF_Header elements do not apply. Place the incoming SIF_Header/SIF_SourceId and SIF_Header/SIF_MsgId in SIF_OriginalSourceId and SIF_OriginalMsgId, respectively. Place 1 (immediate SIF_Ack) in SIF_Status/SIF_Data in the case of successful processing, and return the SIF_Ack to the ZIS. If an error has occurred, include a SIF_Error element with an appropriate SIF_Category and SIF_Code and describe the error as needed in SIF_Desc and optionally SIF_ExtendedDesc. Note that indicating a transport error will not remove the message from your Agent's queue, only acknowledge it. The same action can be accomplished indicating 8 (receiver is sleeping) in SIF_Status/SIF_Code.</w:t>
            </w:r>
          </w:p>
          <w:p w:rsidR="00FA6BC9" w:rsidRDefault="00FA6BC9">
            <w:pPr>
              <w:pStyle w:val="NormalWeb"/>
            </w:pPr>
            <w:r>
              <w:t xml:space="preserve">If an error occurs regardless of the option chosen, it is </w:t>
            </w:r>
            <w:r>
              <w:rPr>
                <w:rStyle w:val="rfc21191"/>
              </w:rPr>
              <w:t>RECOMMENDED</w:t>
            </w:r>
            <w:r>
              <w:t xml:space="preserve"> that your Agent publish a SIF_LogEntry Add event.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Message handling complete. If SIF_MorePackets is </w:t>
            </w:r>
            <w:r>
              <w:rPr>
                <w:rStyle w:val="HTMLCode"/>
              </w:rPr>
              <w:t>No</w:t>
            </w:r>
            <w:r>
              <w:t xml:space="preserve">, this is the last packet associated with the request your Agent will receive; any resources associated with the request can be released. </w:t>
            </w:r>
          </w:p>
        </w:tc>
      </w:tr>
    </w:tbl>
    <w:p w:rsidR="00FA6BC9" w:rsidRDefault="00FA6BC9" w:rsidP="00FA6BC9">
      <w:r>
        <w:rPr>
          <w:rStyle w:val="Caption1"/>
        </w:rPr>
        <w:lastRenderedPageBreak/>
        <w:t>Table 4.1.2.12-1: SIF_ServiceOutput Handling</w:t>
      </w:r>
      <w:r>
        <w:t xml:space="preserve"> </w:t>
      </w:r>
      <w:bookmarkStart w:id="1279" w:name="ZISProtocols"/>
      <w:bookmarkEnd w:id="1272"/>
    </w:p>
    <w:p w:rsidR="00FA6BC9" w:rsidRDefault="00FA6BC9" w:rsidP="00FA6BC9">
      <w:pPr>
        <w:pStyle w:val="Heading2"/>
      </w:pPr>
      <w:bookmarkStart w:id="1280" w:name="_Toc271175899"/>
      <w:r>
        <w:t>4.2 ZIS Protocols</w:t>
      </w:r>
      <w:bookmarkEnd w:id="1280"/>
    </w:p>
    <w:p w:rsidR="00FA6BC9" w:rsidRDefault="00FA6BC9" w:rsidP="00FA6BC9">
      <w:pPr>
        <w:pStyle w:val="Heading3"/>
      </w:pPr>
      <w:bookmarkStart w:id="1281" w:name="_Toc271175900"/>
      <w:bookmarkStart w:id="1282" w:name="ZISMessagingProtocols"/>
      <w:bookmarkEnd w:id="1279"/>
      <w:r>
        <w:lastRenderedPageBreak/>
        <w:t>4.2.1 ZIS Messaging Protocols</w:t>
      </w:r>
      <w:bookmarkEnd w:id="1281"/>
    </w:p>
    <w:p w:rsidR="00FA6BC9" w:rsidRDefault="00FA6BC9" w:rsidP="00FA6BC9">
      <w:pPr>
        <w:pStyle w:val="NormalWeb"/>
      </w:pPr>
      <w:r>
        <w:t>This section documents how Zone Integration Servers send individual messages, and the resulting post-conditions upon success or failure, along with any necessary steps to take. These correspond to each of the actions a Zone Integration Server can initiate.</w:t>
      </w:r>
    </w:p>
    <w:p w:rsidR="00FA6BC9" w:rsidRDefault="00FA6BC9" w:rsidP="00FA6BC9">
      <w:pPr>
        <w:pStyle w:val="Heading4"/>
      </w:pPr>
      <w:bookmarkStart w:id="1283" w:name="SIF_MessageDeliverySIF_EventSIF_RequestS"/>
      <w:bookmarkEnd w:id="1282"/>
      <w:r>
        <w:t>4.2.1.1 SIF_Message Delivery (SIF_Event, SIF_Request, SIF_Response, SIF_ServiceInput, SIF_ServiceOutput, SIF_ServiceNotify to a Push-mode Agent)</w:t>
      </w:r>
    </w:p>
    <w:p w:rsidR="00FA6BC9" w:rsidRDefault="00FA6BC9" w:rsidP="00FA6BC9">
      <w:pPr>
        <w:pStyle w:val="NormalWeb"/>
      </w:pPr>
      <w:r>
        <w:t xml:space="preserve">A ZIS contacts a Push-Mode Agent to deliver </w:t>
      </w:r>
      <w:r>
        <w:rPr>
          <w:rStyle w:val="HTMLCode"/>
        </w:rPr>
        <w:t>SIF_Event</w:t>
      </w:r>
      <w:r>
        <w:t xml:space="preserve">, </w:t>
      </w:r>
      <w:r>
        <w:rPr>
          <w:rStyle w:val="HTMLCode"/>
        </w:rPr>
        <w:t>SIF_Request</w:t>
      </w:r>
      <w:r>
        <w:t xml:space="preserve"> and </w:t>
      </w:r>
      <w:r>
        <w:rPr>
          <w:rStyle w:val="HTMLCode"/>
        </w:rPr>
        <w:t>SIF_Response</w:t>
      </w:r>
      <w:r>
        <w:t xml:space="preserve"> messages queued for the Agent. This delivery protocol starts with a check on whether there are messages pending, as the protocol can loop as messages are delivered. </w:t>
      </w:r>
    </w:p>
    <w:tbl>
      <w:tblPr>
        <w:tblW w:w="0" w:type="auto"/>
        <w:tblCellMar>
          <w:top w:w="15" w:type="dxa"/>
          <w:left w:w="15" w:type="dxa"/>
          <w:bottom w:w="15" w:type="dxa"/>
          <w:right w:w="15" w:type="dxa"/>
        </w:tblCellMar>
        <w:tblLook w:val="04A0"/>
      </w:tblPr>
      <w:tblGrid>
        <w:gridCol w:w="544"/>
        <w:gridCol w:w="4959"/>
        <w:gridCol w:w="322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84" w:name="Table42111SIF_MessageDeliveryProtocol"/>
            <w:bookmarkEnd w:id="128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Are there messages queued for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yes, go to Step 2. Otherwise messaging protocol complete (success).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the state of the Agent "asleep?" If yes, the ZIS </w:t>
            </w:r>
            <w:r>
              <w:rPr>
                <w:rStyle w:val="rfc21191"/>
              </w:rPr>
              <w:t>SHOULD</w:t>
            </w:r>
            <w:r>
              <w:t xml:space="preserve"> wait until the Agent sends a </w:t>
            </w:r>
            <w:r>
              <w:rPr>
                <w:rStyle w:val="HTMLCode"/>
              </w:rPr>
              <w:t>SIF_Wakeup</w:t>
            </w:r>
            <w:r>
              <w:t xml:space="preserve"> message or re-registers in Push mode before attempting message delivery. Otherwise the ZIS </w:t>
            </w:r>
            <w:r>
              <w:rPr>
                <w:rStyle w:val="rfc21191"/>
              </w:rPr>
              <w:t>MUST</w:t>
            </w:r>
            <w:r>
              <w:t xml:space="preserve"> be prepared to handle transport errors/exceptions and/or the Agent responding with a </w:t>
            </w:r>
            <w:r>
              <w:rPr>
                <w:rStyle w:val="HTMLCode"/>
              </w:rPr>
              <w:t>SIF_Status/SIF_Code</w:t>
            </w:r>
            <w:r>
              <w:t xml:space="preserve"> of </w:t>
            </w:r>
            <w:r>
              <w:rPr>
                <w:rStyle w:val="HTMLCode"/>
              </w:rPr>
              <w:t>8</w:t>
            </w:r>
            <w:r>
              <w:t xml:space="preserve"> (receiver is sleeping).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go to Step 3. Otherwise messaging protocol complete (success).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Has the Agent previously invoked SMB?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go to Step 6.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Iterate through the Agent's queue from the message received first to the most recently received message. Stop at the first </w:t>
            </w:r>
            <w:r>
              <w:rPr>
                <w:rStyle w:val="HTMLCode"/>
              </w:rPr>
              <w:t>SIF_Response</w:t>
            </w:r>
            <w:r>
              <w:t xml:space="preserve"> or </w:t>
            </w:r>
            <w:r>
              <w:rPr>
                <w:rStyle w:val="HTMLCode"/>
              </w:rPr>
              <w:t>SIF_Request</w:t>
            </w:r>
            <w:r>
              <w:t xml:space="preserve"> in the queue, if one exists.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one exists, it is the next message to be delivered. Go to Step 7.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only messages queued for the Agent are </w:t>
            </w:r>
            <w:r>
              <w:rPr>
                <w:rStyle w:val="HTMLCode"/>
              </w:rPr>
              <w:t>SIF_Events</w:t>
            </w:r>
            <w:r>
              <w:t xml:space="preserve">; try again later, or after a </w:t>
            </w:r>
            <w:r>
              <w:rPr>
                <w:rStyle w:val="HTMLCode"/>
              </w:rPr>
              <w:t>SIF_Response</w:t>
            </w:r>
            <w:r>
              <w:t xml:space="preserve"> or </w:t>
            </w:r>
            <w:r>
              <w:rPr>
                <w:rStyle w:val="HTMLCode"/>
              </w:rPr>
              <w:t>SIF_Request</w:t>
            </w:r>
            <w:r>
              <w:t xml:space="preserve"> arrives, or after the Agent has ended SMB by sending a final </w:t>
            </w:r>
            <w:r>
              <w:rPr>
                <w:rStyle w:val="HTMLCode"/>
              </w:rPr>
              <w:t>SIF_Ack</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complete (no message needs to be delivered).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next message to be delivered is the message received first in the Agent's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SIF_Header/SIF_Security</w:t>
            </w:r>
            <w:r>
              <w:t xml:space="preserve"> present in the </w:t>
            </w:r>
            <w:r>
              <w:rPr>
                <w:rStyle w:val="HTMLCode"/>
              </w:rPr>
              <w:t>SIF_Message</w:t>
            </w:r>
            <w:r>
              <w:t xml:space="preserve"> with </w:t>
            </w:r>
            <w:r>
              <w:rPr>
                <w:rStyle w:val="HTMLCode"/>
              </w:rPr>
              <w:t>SIF_EncryptionLevel</w:t>
            </w:r>
            <w:r>
              <w:t xml:space="preserve">, </w:t>
            </w:r>
            <w:r>
              <w:rPr>
                <w:rStyle w:val="HTMLCode"/>
              </w:rPr>
              <w:t>SIF_AuthenticationLevel</w:t>
            </w:r>
            <w:r>
              <w:t xml:space="preserve">, or both?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the message delivery encryption/authentication levels are the minimum encryption/authentication levels set up for the Zone. Go to Step 9.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ZIS </w:t>
            </w:r>
            <w:r>
              <w:rPr>
                <w:rStyle w:val="rfc21191"/>
              </w:rPr>
              <w:t>MUST</w:t>
            </w:r>
            <w:r>
              <w:t xml:space="preserve"> guarantee that the minimum encryption and/or authentication levels specified are respected when delivering this message. Use the higher of these and the Zone's minimum encryption and/or authentication levels during message delivery.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a connection is already open to the Push-Mode Agent from a previously delivered message, are the encryption and authentication levels greater than or equal to those needed for the delivery of this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there is no connection open, go to Step 11. If there is and the encryption/authentication levels are adequate for delivery, go to Step 15.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Attempt to renegotiate the encryption/authentication levels for the connection, or close the connection and attempt to open a new connection with adequate encryption/authentication levels.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12.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registered transport layer is known to not provide adequate encryption/authentication levels (e.g. SIF HTTP), go to Step 12. Otherwise attempt to open a connection to the Agent with adequate encryption/authentication levels, using the appropriate transport layer.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Was a connection opened or renegotiated with adequate encryption/authentication levels? If no, the message cannot be delivered; remove it from the Agent's queue. It is </w:t>
            </w:r>
            <w:r>
              <w:rPr>
                <w:rStyle w:val="rfc21191"/>
              </w:rPr>
              <w:t>RECOMMENDED</w:t>
            </w:r>
            <w:r>
              <w:t xml:space="preserve"> that your ZIS log the error. Your ZIS </w:t>
            </w:r>
            <w:r>
              <w:rPr>
                <w:rStyle w:val="rfc21191"/>
              </w:rPr>
              <w:t>MUST</w:t>
            </w:r>
            <w:r>
              <w:t xml:space="preserve"> post a </w:t>
            </w:r>
            <w:r>
              <w:rPr>
                <w:rStyle w:val="HTMLCode"/>
              </w:rPr>
              <w:t>SIF_LogEntry</w:t>
            </w:r>
            <w:r>
              <w:t xml:space="preserve">  </w:t>
            </w:r>
            <w:r>
              <w:rPr>
                <w:rStyle w:val="HTMLCode"/>
              </w:rPr>
              <w:t>Add</w:t>
            </w:r>
            <w:r>
              <w:t xml:space="preserve"> event with the appropriate error category and code, containing a copy of the </w:t>
            </w:r>
            <w:r>
              <w:rPr>
                <w:rStyle w:val="HTMLCode"/>
              </w:rPr>
              <w:t>SIF_Header</w:t>
            </w:r>
            <w:r>
              <w:t xml:space="preserve"> of the queued message. </w:t>
            </w:r>
            <w:r>
              <w:rPr>
                <w:rStyle w:val="HTMLCode"/>
              </w:rPr>
              <w:t>SIF_LogEntry/SIF_Desc</w:t>
            </w:r>
            <w:r>
              <w:t> </w:t>
            </w:r>
            <w:r>
              <w:rPr>
                <w:rStyle w:val="rfc21191"/>
              </w:rPr>
              <w:t>MUST</w:t>
            </w:r>
            <w:r>
              <w:t xml:space="preserve"> contain the </w:t>
            </w:r>
            <w:r>
              <w:rPr>
                <w:rStyle w:val="HTMLCode"/>
              </w:rPr>
              <w:t>SIF_SourceId</w:t>
            </w:r>
            <w:r>
              <w:t xml:space="preserve"> of the Agent that failed to receive </w:t>
            </w:r>
            <w:r>
              <w:lastRenderedPageBreak/>
              <w:t xml:space="preserve">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Go to Step 1 to start delivery of the next queued message, if desired. Otherwise messaging protocol complete (error).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the agent issuing the notification a provider of the corresponding service?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15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SIF_Ack/SIF_Error category </w:t>
            </w:r>
            <w:r>
              <w:rPr>
                <w:rStyle w:val="HTMLCode"/>
              </w:rPr>
              <w:t>14</w:t>
            </w:r>
            <w:r>
              <w:t xml:space="preserve"> (SIF Zone Service) code </w:t>
            </w:r>
            <w:r>
              <w:rPr>
                <w:rStyle w:val="HTMLCode"/>
              </w:rPr>
              <w:t>17</w:t>
            </w:r>
            <w:r>
              <w:t xml:space="preserve"> (Not a provider for this service) and send it to the agent improperly issuing the 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the message to the Agent over the connection.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bookmarkEnd w:id="1284"/>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in response. Is </w:t>
            </w:r>
            <w:hyperlink r:id="rId310"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26.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(immediate </w:t>
            </w:r>
            <w:r>
              <w:rPr>
                <w:rStyle w:val="HTMLCode"/>
              </w:rPr>
              <w:t>SIF_Ack</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19.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successfully acknowledged receipt of the message; remove it from the Agent's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 to start delivery of the next queued message, if desired. Otherwise 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2</w:t>
            </w:r>
            <w:r>
              <w:t xml:space="preserve"> (intermediate </w:t>
            </w:r>
            <w:r>
              <w:rPr>
                <w:rStyle w:val="HTMLCode"/>
              </w:rPr>
              <w:t>SIF_Ack</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23.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invoking SMB. Is the delivered message a </w:t>
            </w:r>
            <w:r>
              <w:rPr>
                <w:rStyle w:val="HTMLCode"/>
              </w:rPr>
              <w:t>SIF_Event</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22.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violated protocol; remove the message from the Agent's queue. It is </w:t>
            </w:r>
            <w:r>
              <w:rPr>
                <w:rStyle w:val="rfc21191"/>
              </w:rPr>
              <w:t>RECOMMENDED</w:t>
            </w:r>
            <w:r>
              <w:t xml:space="preserve"> that your ZIS log the error. Your ZIS </w:t>
            </w:r>
            <w:r>
              <w:rPr>
                <w:rStyle w:val="rfc21191"/>
              </w:rPr>
              <w:t>MUST</w:t>
            </w:r>
            <w:r>
              <w:t xml:space="preserve"> post a </w:t>
            </w:r>
            <w:r>
              <w:rPr>
                <w:rStyle w:val="HTMLCode"/>
              </w:rPr>
              <w:t>SIF_LogEntry</w:t>
            </w:r>
            <w:r>
              <w:t xml:space="preserve">  </w:t>
            </w:r>
            <w:r>
              <w:rPr>
                <w:rStyle w:val="HTMLCode"/>
              </w:rPr>
              <w:t>Add</w:t>
            </w:r>
            <w:r>
              <w:t xml:space="preserve"> event with the appropriate error category of </w:t>
            </w:r>
            <w:r>
              <w:rPr>
                <w:rStyle w:val="HTMLCode"/>
              </w:rPr>
              <w:t>13</w:t>
            </w:r>
            <w:r>
              <w:t xml:space="preserve"> (SMB Error) and code </w:t>
            </w:r>
            <w:r>
              <w:rPr>
                <w:rStyle w:val="HTMLCode"/>
              </w:rPr>
              <w:t>2</w:t>
            </w:r>
            <w:r>
              <w:t xml:space="preserve"> (SMB can only be invoked for </w:t>
            </w:r>
            <w:r>
              <w:rPr>
                <w:rStyle w:val="HTMLCode"/>
              </w:rPr>
              <w:t>SIF_Event</w:t>
            </w:r>
            <w:r>
              <w:t xml:space="preserve">), containing a copy of the </w:t>
            </w:r>
            <w:r>
              <w:rPr>
                <w:rStyle w:val="HTMLCode"/>
              </w:rPr>
              <w:t>SIF_Header</w:t>
            </w:r>
            <w:r>
              <w:t xml:space="preserve"> of the queued message. </w:t>
            </w:r>
            <w:r>
              <w:rPr>
                <w:rStyle w:val="HTMLCode"/>
              </w:rPr>
              <w:t>SIF_LogEntry/SIF_Desc</w:t>
            </w:r>
            <w:r>
              <w:t> </w:t>
            </w:r>
            <w:r>
              <w:rPr>
                <w:rStyle w:val="rfc21191"/>
              </w:rPr>
              <w:t>MUST</w:t>
            </w:r>
            <w:r>
              <w:t xml:space="preserve"> contain the </w:t>
            </w:r>
            <w:r>
              <w:rPr>
                <w:rStyle w:val="HTMLCode"/>
              </w:rPr>
              <w:t>SIF_SourceId</w:t>
            </w:r>
            <w:r>
              <w:t xml:space="preserve"> of the Agent that committed the protocol error.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 to start delivery of the next queued message, if desired. Otherwise messaging protocol complete (error).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invoked SMB on this </w:t>
            </w:r>
            <w:r>
              <w:rPr>
                <w:rStyle w:val="HTMLCode"/>
              </w:rPr>
              <w:t>SIF_Event</w:t>
            </w:r>
            <w:r>
              <w:t xml:space="preserve">. Persist that the Agent has invoked SMB along with the </w:t>
            </w:r>
            <w:r>
              <w:rPr>
                <w:rStyle w:val="HTMLCode"/>
              </w:rPr>
              <w:t>SIF_MsgId</w:t>
            </w:r>
            <w:r>
              <w:t xml:space="preserve"> of the event. The event stays in the agent's queue as blocked, and all other events are frozen until the Agent eventually ends SMB by sending a final </w:t>
            </w:r>
            <w:r>
              <w:rPr>
                <w:rStyle w:val="HTMLCode"/>
              </w:rPr>
              <w:t>SIF_Ack</w:t>
            </w:r>
            <w:r>
              <w:t xml:space="preserve"> with this </w:t>
            </w:r>
            <w:r>
              <w:rPr>
                <w:rStyle w:val="HTMLCode"/>
              </w:rPr>
              <w:t>SIF_MsgId</w:t>
            </w:r>
            <w:r>
              <w:t xml:space="preserve"> in </w:t>
            </w:r>
            <w:r>
              <w:rPr>
                <w:rStyle w:val="HTMLCode"/>
              </w:rPr>
              <w:t>SIF_OriginalMsgId</w:t>
            </w:r>
            <w:r>
              <w:t xml:space="preserve">, or by sending a </w:t>
            </w:r>
            <w:r>
              <w:rPr>
                <w:rStyle w:val="HTMLCode"/>
              </w:rPr>
              <w:t>SIF_Wakeup</w:t>
            </w:r>
            <w:r>
              <w:t xml:space="preserve"> or by re-registering.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 to start delivery of the next queued message, if desired. Otherwise 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8</w:t>
            </w:r>
            <w:r>
              <w:t xml:space="preserve"> (receiver is sleeping)?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25.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asleep. Re-attempt delivery later.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11" w:anchor="InfrastructureStatusCodeType" w:history="1">
              <w:r>
                <w:rPr>
                  <w:rStyle w:val="HTMLCode"/>
                  <w:color w:val="005696"/>
                </w:rPr>
                <w:t>SIF_Status/SIF_Code</w:t>
              </w:r>
            </w:hyperlink>
            <w:r>
              <w:t xml:space="preserve"> of </w:t>
            </w:r>
            <w:r>
              <w:rPr>
                <w:rStyle w:val="HTMLCode"/>
              </w:rPr>
              <w:t>7</w:t>
            </w:r>
            <w:r>
              <w:t xml:space="preserve"> (already have this </w:t>
            </w:r>
            <w:r>
              <w:rPr>
                <w:rStyle w:val="HTMLCode"/>
              </w:rPr>
              <w:t>SIF_MsgId</w:t>
            </w:r>
            <w:r>
              <w:t xml:space="preserve">). The ZIS cannot correct this, as the </w:t>
            </w:r>
            <w:r>
              <w:rPr>
                <w:rStyle w:val="HTMLCode"/>
              </w:rPr>
              <w:t>SIF_MsgId</w:t>
            </w:r>
            <w:r>
              <w:t xml:space="preserve"> originates from an Agent and can't be changed without other repercussions. Remove the message from the Agent's queue. It is </w:t>
            </w:r>
            <w:r>
              <w:rPr>
                <w:rStyle w:val="rfc21191"/>
              </w:rPr>
              <w:t>RECOMMENDED</w:t>
            </w:r>
            <w:r>
              <w:t xml:space="preserve"> that your ZIS log the error. Your ZIS </w:t>
            </w:r>
            <w:r>
              <w:rPr>
                <w:rStyle w:val="rfc21191"/>
              </w:rPr>
              <w:t>MUST</w:t>
            </w:r>
            <w:r>
              <w:t xml:space="preserve"> post a </w:t>
            </w:r>
            <w:r>
              <w:rPr>
                <w:rStyle w:val="HTMLCode"/>
              </w:rPr>
              <w:t>SIF_LogEntry</w:t>
            </w:r>
            <w:r>
              <w:t xml:space="preserve">  </w:t>
            </w:r>
            <w:r>
              <w:rPr>
                <w:rStyle w:val="HTMLCode"/>
              </w:rPr>
              <w:t>Add</w:t>
            </w:r>
            <w:r>
              <w:t xml:space="preserve"> event with the appropriate error category and code, containing a copy of the </w:t>
            </w:r>
            <w:r>
              <w:rPr>
                <w:rStyle w:val="HTMLCode"/>
              </w:rPr>
              <w:t>SIF_Header</w:t>
            </w:r>
            <w:r>
              <w:t xml:space="preserve"> of the queued message. </w:t>
            </w:r>
            <w:r>
              <w:rPr>
                <w:rStyle w:val="HTMLCode"/>
              </w:rPr>
              <w:t>SIF_LogEntry/SIF_Desc</w:t>
            </w:r>
            <w:r>
              <w:t> </w:t>
            </w:r>
            <w:r>
              <w:rPr>
                <w:rStyle w:val="rfc21191"/>
              </w:rPr>
              <w:t>MUST</w:t>
            </w:r>
            <w:r>
              <w:t xml:space="preserve"> contain the </w:t>
            </w:r>
            <w:r>
              <w:rPr>
                <w:rStyle w:val="HTMLCode"/>
              </w:rPr>
              <w:t>SIF_SourceId</w:t>
            </w:r>
            <w:r>
              <w:t xml:space="preserve"> of the Agent that did not receive 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 to start delivery of the next queued message, if desired. Otherwise messaging protocol complete (error).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12" w:anchor="SIF_Error" w:history="1">
              <w:r>
                <w:rPr>
                  <w:rStyle w:val="HTMLCode"/>
                  <w:color w:val="005696"/>
                </w:rPr>
                <w:t>SIF_Error</w:t>
              </w:r>
            </w:hyperlink>
            <w:r>
              <w:t xml:space="preserve"> condition. See </w:t>
            </w:r>
            <w:hyperlink r:id="rId313"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If </w:t>
            </w:r>
            <w:r>
              <w:rPr>
                <w:rStyle w:val="HTMLCode"/>
              </w:rPr>
              <w:t>SIF_Category</w:t>
            </w:r>
            <w:r>
              <w:t xml:space="preserve"> does not indicate a transport error, remove the message from the Agent's queue. Otherwise re-attempt delivery of this message later. It is </w:t>
            </w:r>
            <w:r>
              <w:rPr>
                <w:rStyle w:val="rfc21191"/>
              </w:rPr>
              <w:t>RECOMMENDED</w:t>
            </w:r>
            <w:r>
              <w:t xml:space="preserve"> that your ZIS log the error. Your ZIS </w:t>
            </w:r>
            <w:r>
              <w:rPr>
                <w:rStyle w:val="rfc21191"/>
              </w:rPr>
              <w:t>MAY</w:t>
            </w:r>
            <w:r>
              <w:t xml:space="preserve"> post a </w:t>
            </w:r>
            <w:r>
              <w:rPr>
                <w:rStyle w:val="HTMLCode"/>
              </w:rPr>
              <w:t>SIF_LogEntry</w:t>
            </w:r>
            <w:r>
              <w:t xml:space="preserve">  </w:t>
            </w:r>
            <w:r>
              <w:rPr>
                <w:rStyle w:val="HTMLCode"/>
              </w:rPr>
              <w:t>Add</w:t>
            </w:r>
            <w:r>
              <w:t xml:space="preserve"> event with the appropriate error category and code, containing a copy of the </w:t>
            </w:r>
            <w:r>
              <w:rPr>
                <w:rStyle w:val="HTMLCode"/>
              </w:rPr>
              <w:t>SIF_Header</w:t>
            </w:r>
            <w:r>
              <w:t xml:space="preserve"> of the queued message. </w:t>
            </w:r>
            <w:r>
              <w:rPr>
                <w:rStyle w:val="HTMLCode"/>
              </w:rPr>
              <w:t>SIF_LogEntry/SIF_Desc</w:t>
            </w:r>
            <w:r>
              <w:t> </w:t>
            </w:r>
            <w:r>
              <w:rPr>
                <w:rStyle w:val="rfc21191"/>
              </w:rPr>
              <w:t>MUST</w:t>
            </w:r>
            <w:r>
              <w:t xml:space="preserve"> contain the </w:t>
            </w:r>
            <w:r>
              <w:rPr>
                <w:rStyle w:val="HTMLCode"/>
              </w:rPr>
              <w:t>SIF_SourceId</w:t>
            </w:r>
            <w:r>
              <w:t xml:space="preserve"> of the Agent that </w:t>
            </w:r>
            <w:r>
              <w:lastRenderedPageBreak/>
              <w:t xml:space="preserve">indicated the error.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Go to Step 1 to start delivery of the next queued message, if desired. Otherwise messaging protocol complete (error).</w:t>
            </w:r>
          </w:p>
        </w:tc>
      </w:tr>
    </w:tbl>
    <w:p w:rsidR="00FA6BC9" w:rsidRDefault="00FA6BC9" w:rsidP="00FA6BC9">
      <w:r>
        <w:rPr>
          <w:rStyle w:val="Caption1"/>
        </w:rPr>
        <w:lastRenderedPageBreak/>
        <w:t>Table 4.2.1.1-1: SIF_Message Delivery Protocol</w:t>
      </w:r>
      <w:r>
        <w:t xml:space="preserve"> </w:t>
      </w:r>
      <w:bookmarkStart w:id="1285" w:name="ZISMessagingSIF_Ping"/>
    </w:p>
    <w:p w:rsidR="00FA6BC9" w:rsidRDefault="00FA6BC9" w:rsidP="00FA6BC9">
      <w:pPr>
        <w:pStyle w:val="Heading4"/>
      </w:pPr>
      <w:r>
        <w:t>4.2.1.2 SIF_Ping (to a Push-mode Agent)</w:t>
      </w:r>
    </w:p>
    <w:p w:rsidR="00FA6BC9" w:rsidRDefault="00FA6BC9" w:rsidP="00FA6BC9">
      <w:pPr>
        <w:pStyle w:val="NormalWeb"/>
      </w:pPr>
      <w:r>
        <w:t xml:space="preserve">A ZIS can "ping" a Push-Mode Agent or check that it's "awake" by sending a </w:t>
      </w:r>
      <w:bookmarkEnd w:id="1285"/>
      <w:r w:rsidR="004A4768">
        <w:fldChar w:fldCharType="begin"/>
      </w:r>
      <w:r>
        <w:instrText xml:space="preserve"> HYPERLINK "http://specification.sifinfo.org/Implementation/2.4/Infrastructure.html" \l "SIF_Ping" </w:instrText>
      </w:r>
      <w:r w:rsidR="004A4768">
        <w:fldChar w:fldCharType="separate"/>
      </w:r>
      <w:r>
        <w:rPr>
          <w:rStyle w:val="HTMLCode"/>
          <w:color w:val="005696"/>
        </w:rPr>
        <w:t>SIF_Ping</w:t>
      </w:r>
      <w:r w:rsidR="004A4768">
        <w:fldChar w:fldCharType="end"/>
      </w:r>
      <w:r>
        <w:t xml:space="preserve"> message to the Agent. If the Agent returns a successful acknowledgement, it is awake; the Agent may also reply that it is asleep. As a Push-Mode Agent may be offline completely, Zone Integration Servers should be prepared to handle transport errors directly or wrapped in a </w:t>
      </w:r>
      <w:r>
        <w:rPr>
          <w:rStyle w:val="HTMLCode"/>
        </w:rPr>
        <w:t>SIF_Ack/SIF_Error</w:t>
      </w:r>
      <w:r>
        <w:t xml:space="preserve"> by underlying code. </w:t>
      </w:r>
    </w:p>
    <w:tbl>
      <w:tblPr>
        <w:tblW w:w="0" w:type="auto"/>
        <w:tblCellMar>
          <w:top w:w="15" w:type="dxa"/>
          <w:left w:w="15" w:type="dxa"/>
          <w:bottom w:w="15" w:type="dxa"/>
          <w:right w:w="15" w:type="dxa"/>
        </w:tblCellMar>
        <w:tblLook w:val="04A0"/>
      </w:tblPr>
      <w:tblGrid>
        <w:gridCol w:w="544"/>
        <w:gridCol w:w="6195"/>
        <w:gridCol w:w="199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86" w:name="Table42121SIF_Ping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86"/>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SIF_SystemControl</w:t>
            </w:r>
            <w:r w:rsidR="004A4768">
              <w:fldChar w:fldCharType="end"/>
            </w:r>
            <w:r>
              <w:t xml:space="preserve"> message with </w:t>
            </w:r>
            <w:hyperlink r:id="rId314" w:anchor="SIF_Header" w:history="1">
              <w:r>
                <w:rPr>
                  <w:rStyle w:val="HTMLCode"/>
                  <w:color w:val="005696"/>
                </w:rPr>
                <w:t>SIF_Header</w:t>
              </w:r>
            </w:hyperlink>
            <w:r>
              <w:t xml:space="preserve"> containing a new </w:t>
            </w:r>
            <w:del w:id="1287" w:author="Richard Halter" w:date="2010-08-11T15:55:00Z">
              <w:r w:rsidDel="00EF6251">
                <w:delText>GUID</w:delText>
              </w:r>
            </w:del>
            <w:ins w:id="1288" w:author="Richard Halter" w:date="2010-08-11T15:58:00Z">
              <w:r w:rsidR="00EF6251">
                <w:t>UUID</w:t>
              </w:r>
            </w:ins>
            <w:r>
              <w:t xml:space="preserve"> in </w:t>
            </w:r>
            <w:r>
              <w:rPr>
                <w:rStyle w:val="HTMLCode"/>
              </w:rPr>
              <w:t>SIF_MsgId</w:t>
            </w:r>
            <w:r>
              <w:t xml:space="preserve">, the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315" w:anchor="SIF_Ping" w:history="1">
              <w:r>
                <w:rPr>
                  <w:rStyle w:val="HTMLCode"/>
                  <w:color w:val="005696"/>
                </w:rPr>
                <w:t>SIF_Ping</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Agent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316" w:anchor="SIF_Ack" w:history="1">
              <w:r>
                <w:rPr>
                  <w:rStyle w:val="HTMLCode"/>
                  <w:color w:val="005696"/>
                </w:rPr>
                <w:t>SIF_Ack</w:t>
              </w:r>
            </w:hyperlink>
            <w:r>
              <w:t xml:space="preserve"> in response. Is </w:t>
            </w:r>
            <w:hyperlink r:id="rId317"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awake.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8</w:t>
            </w:r>
            <w:r>
              <w:t xml:space="preserve"> (receiver is sleeping)?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asleep.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18" w:anchor="InfrastructureStatusCodeType" w:history="1">
              <w:r>
                <w:rPr>
                  <w:rStyle w:val="HTMLCode"/>
                  <w:color w:val="005696"/>
                </w:rPr>
                <w:t>SIF_Status/SIF_Code</w:t>
              </w:r>
            </w:hyperlink>
            <w:r>
              <w:t xml:space="preserve"> of </w:t>
            </w:r>
            <w:r>
              <w:rPr>
                <w:rStyle w:val="HTMLCode"/>
              </w:rPr>
              <w:t>7</w:t>
            </w:r>
            <w:r>
              <w:t xml:space="preserve"> (your ZIS sent a duplicate </w:t>
            </w:r>
            <w:r>
              <w:rPr>
                <w:rStyle w:val="HTMLCode"/>
              </w:rPr>
              <w:t>SIF_MsgId</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19" w:anchor="SIF_Error" w:history="1">
              <w:r>
                <w:rPr>
                  <w:rStyle w:val="HTMLCode"/>
                  <w:color w:val="005696"/>
                </w:rPr>
                <w:t>SIF_Error</w:t>
              </w:r>
            </w:hyperlink>
            <w:r>
              <w:t xml:space="preserve"> condition. See </w:t>
            </w:r>
            <w:hyperlink r:id="rId320"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4.2.1.2-1: SIF_Ping Protocol</w:t>
      </w:r>
      <w:r>
        <w:t xml:space="preserve"> </w:t>
      </w:r>
      <w:bookmarkStart w:id="1289" w:name="ZISMessagingSIF_Sleep"/>
    </w:p>
    <w:p w:rsidR="00FA6BC9" w:rsidRDefault="00FA6BC9" w:rsidP="00FA6BC9">
      <w:pPr>
        <w:pStyle w:val="Heading4"/>
      </w:pPr>
      <w:r>
        <w:t>4.2.1.3 SIF_Sleep (to a Push-mode Agent)</w:t>
      </w:r>
    </w:p>
    <w:p w:rsidR="00FA6BC9" w:rsidRDefault="00FA6BC9" w:rsidP="00FA6BC9">
      <w:pPr>
        <w:pStyle w:val="NormalWeb"/>
      </w:pPr>
      <w:r>
        <w:t xml:space="preserve">A ZIS can send a </w:t>
      </w:r>
      <w:bookmarkEnd w:id="1289"/>
      <w:r w:rsidR="004A4768">
        <w:fldChar w:fldCharType="begin"/>
      </w:r>
      <w:r>
        <w:instrText xml:space="preserve"> HYPERLINK "http://specification.sifinfo.org/Implementation/2.4/Infrastructure.html" \l "SIF_Sleep" </w:instrText>
      </w:r>
      <w:r w:rsidR="004A4768">
        <w:fldChar w:fldCharType="separate"/>
      </w:r>
      <w:r>
        <w:rPr>
          <w:rStyle w:val="HTMLCode"/>
          <w:color w:val="005696"/>
        </w:rPr>
        <w:t>SIF_Sleep</w:t>
      </w:r>
      <w:r w:rsidR="004A4768">
        <w:fldChar w:fldCharType="end"/>
      </w:r>
      <w:r>
        <w:t xml:space="preserve"> message to a Push-Mode Agent to change its state to "sleeping," indicating that it will either be offline or acknowledging incoming messages with a </w:t>
      </w:r>
      <w:r>
        <w:rPr>
          <w:rStyle w:val="HTMLCode"/>
        </w:rPr>
        <w:t>SIF_Status/SIF_Code</w:t>
      </w:r>
      <w:r>
        <w:t xml:space="preserve"> of </w:t>
      </w:r>
      <w:r>
        <w:rPr>
          <w:rStyle w:val="HTMLCode"/>
        </w:rPr>
        <w:t>8</w:t>
      </w:r>
      <w:r>
        <w:t xml:space="preserve"> (receiver is sleeping), and that it will not be delivering messages to the Agent until it "wakes up" by sending a </w:t>
      </w:r>
      <w:r>
        <w:rPr>
          <w:rStyle w:val="HTMLCode"/>
        </w:rPr>
        <w:t>SIF_Wakeup</w:t>
      </w:r>
      <w:r>
        <w:t xml:space="preserve"> message. </w:t>
      </w:r>
    </w:p>
    <w:tbl>
      <w:tblPr>
        <w:tblW w:w="0" w:type="auto"/>
        <w:tblCellMar>
          <w:top w:w="15" w:type="dxa"/>
          <w:left w:w="15" w:type="dxa"/>
          <w:bottom w:w="15" w:type="dxa"/>
          <w:right w:w="15" w:type="dxa"/>
        </w:tblCellMar>
        <w:tblLook w:val="04A0"/>
      </w:tblPr>
      <w:tblGrid>
        <w:gridCol w:w="544"/>
        <w:gridCol w:w="6335"/>
        <w:gridCol w:w="185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90" w:name="Table42131SIF_Sleep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90"/>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321" w:anchor="SIF_Header" w:history="1">
              <w:r>
                <w:rPr>
                  <w:rStyle w:val="HTMLCode"/>
                  <w:color w:val="005696"/>
                </w:rPr>
                <w:t>SIF_Header</w:t>
              </w:r>
            </w:hyperlink>
            <w:r>
              <w:t xml:space="preserve"> containing a new </w:t>
            </w:r>
            <w:del w:id="1291" w:author="Richard Halter" w:date="2010-08-11T15:55:00Z">
              <w:r w:rsidDel="00EF6251">
                <w:delText>GUID</w:delText>
              </w:r>
            </w:del>
            <w:ins w:id="1292" w:author="Richard Halter" w:date="2010-08-11T15:58: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322" w:anchor="SIF_Sleep" w:history="1">
              <w:r>
                <w:rPr>
                  <w:rStyle w:val="HTMLCode"/>
                  <w:color w:val="005696"/>
                </w:rPr>
                <w:t>SIF_Sleep</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Agent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323" w:anchor="SIF_Ack" w:history="1">
              <w:r>
                <w:rPr>
                  <w:rStyle w:val="HTMLCode"/>
                  <w:color w:val="005696"/>
                </w:rPr>
                <w:t>SIF_Ack</w:t>
              </w:r>
            </w:hyperlink>
            <w:r>
              <w:t xml:space="preserve"> in response. Is </w:t>
            </w:r>
            <w:hyperlink r:id="rId324"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successfully acknowledged your </w:t>
            </w:r>
            <w:r>
              <w:rPr>
                <w:rStyle w:val="HTMLCode"/>
              </w:rPr>
              <w:t>SIF_Sleep</w:t>
            </w:r>
            <w:r>
              <w:t xml:space="preserve"> and should not be expecting further message delivery until your ZIS sends a </w:t>
            </w:r>
            <w:r>
              <w:rPr>
                <w:rStyle w:val="HTMLCode"/>
              </w:rPr>
              <w:t>SIF_Wakeup</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25" w:anchor="InfrastructureStatusCodeType" w:history="1">
              <w:r>
                <w:rPr>
                  <w:rStyle w:val="HTMLCode"/>
                  <w:color w:val="005696"/>
                </w:rPr>
                <w:t>SIF_Status/SIF_Code</w:t>
              </w:r>
            </w:hyperlink>
            <w:r>
              <w:t xml:space="preserve"> of </w:t>
            </w:r>
            <w:r>
              <w:rPr>
                <w:rStyle w:val="HTMLCode"/>
              </w:rPr>
              <w:t>8</w:t>
            </w:r>
            <w:r>
              <w:t xml:space="preserve"> (Agent is asleep) or </w:t>
            </w:r>
            <w:r>
              <w:rPr>
                <w:rStyle w:val="HTMLCode"/>
              </w:rPr>
              <w:t>7</w:t>
            </w:r>
            <w:r>
              <w:t xml:space="preserve"> (your ZIS sent a duplicate </w:t>
            </w:r>
            <w:r>
              <w:rPr>
                <w:rStyle w:val="HTMLCode"/>
              </w:rPr>
              <w:t>SIF_MsgId</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26" w:anchor="SIF_Error" w:history="1">
              <w:r>
                <w:rPr>
                  <w:rStyle w:val="HTMLCode"/>
                  <w:color w:val="005696"/>
                </w:rPr>
                <w:t>SIF_Error</w:t>
              </w:r>
            </w:hyperlink>
            <w:r>
              <w:t xml:space="preserve"> condition. See </w:t>
            </w:r>
            <w:hyperlink r:id="rId327"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4.2.1.3-1: SIF_Sleep Protocol</w:t>
      </w:r>
      <w:r>
        <w:t xml:space="preserve"> </w:t>
      </w:r>
      <w:bookmarkStart w:id="1293" w:name="ZISMessagingSIF_Wakeup"/>
    </w:p>
    <w:p w:rsidR="00FA6BC9" w:rsidRDefault="00FA6BC9" w:rsidP="00FA6BC9">
      <w:pPr>
        <w:pStyle w:val="Heading4"/>
      </w:pPr>
      <w:r>
        <w:t>4.2.1.4 SIF_Wakeup (to a Push-mode Agent)</w:t>
      </w:r>
    </w:p>
    <w:p w:rsidR="00FA6BC9" w:rsidRDefault="00FA6BC9" w:rsidP="00FA6BC9">
      <w:pPr>
        <w:pStyle w:val="NormalWeb"/>
      </w:pPr>
      <w:r>
        <w:t xml:space="preserve">A ZIS can send a </w:t>
      </w:r>
      <w:bookmarkEnd w:id="1293"/>
      <w:r w:rsidR="004A4768">
        <w:fldChar w:fldCharType="begin"/>
      </w:r>
      <w:r>
        <w:instrText xml:space="preserve"> HYPERLINK "http://specification.sifinfo.org/Implementation/2.4/Infrastructure.html" \l "SIF_Wakeup" </w:instrText>
      </w:r>
      <w:r w:rsidR="004A4768">
        <w:fldChar w:fldCharType="separate"/>
      </w:r>
      <w:r>
        <w:rPr>
          <w:rStyle w:val="Hyperlink"/>
        </w:rPr>
        <w:t>SIF_Wakeup</w:t>
      </w:r>
      <w:r w:rsidR="004A4768">
        <w:fldChar w:fldCharType="end"/>
      </w:r>
      <w:r>
        <w:t xml:space="preserve"> message to a Push-Mode Agent to change its state to "awake;" i.e., that it is ready to process incoming messages and deliver queued messages again. </w:t>
      </w:r>
    </w:p>
    <w:tbl>
      <w:tblPr>
        <w:tblW w:w="0" w:type="auto"/>
        <w:tblCellMar>
          <w:top w:w="15" w:type="dxa"/>
          <w:left w:w="15" w:type="dxa"/>
          <w:bottom w:w="15" w:type="dxa"/>
          <w:right w:w="15" w:type="dxa"/>
        </w:tblCellMar>
        <w:tblLook w:val="04A0"/>
      </w:tblPr>
      <w:tblGrid>
        <w:gridCol w:w="544"/>
        <w:gridCol w:w="6336"/>
        <w:gridCol w:w="185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94" w:name="Table42141SIF_Wakeup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94"/>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328" w:anchor="SIF_Header" w:history="1">
              <w:r>
                <w:rPr>
                  <w:rStyle w:val="HTMLCode"/>
                  <w:color w:val="005696"/>
                </w:rPr>
                <w:t>SIF_Header</w:t>
              </w:r>
            </w:hyperlink>
            <w:r>
              <w:t xml:space="preserve"> containing a new </w:t>
            </w:r>
            <w:del w:id="1295" w:author="Richard Halter" w:date="2010-08-11T15:55:00Z">
              <w:r w:rsidDel="00EF6251">
                <w:delText>GUID</w:delText>
              </w:r>
            </w:del>
            <w:ins w:id="1296" w:author="Richard Halter" w:date="2010-08-11T15:58: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an empty </w:t>
            </w:r>
            <w:hyperlink r:id="rId329" w:anchor="SIF_Wakeup" w:history="1">
              <w:r>
                <w:rPr>
                  <w:rStyle w:val="HTMLCode"/>
                  <w:color w:val="005696"/>
                </w:rPr>
                <w:t>SIF_Wakeup</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Send </w:t>
            </w:r>
            <w:r>
              <w:rPr>
                <w:rStyle w:val="HTMLCode"/>
              </w:rPr>
              <w:t>SIF_Message</w:t>
            </w:r>
            <w:r>
              <w:t xml:space="preserve"> to </w:t>
            </w:r>
            <w:r>
              <w:lastRenderedPageBreak/>
              <w:t xml:space="preserve">Agent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330" w:anchor="SIF_Ack" w:history="1">
              <w:r>
                <w:rPr>
                  <w:rStyle w:val="HTMLCode"/>
                  <w:color w:val="005696"/>
                </w:rPr>
                <w:t>SIF_Ack</w:t>
              </w:r>
            </w:hyperlink>
            <w:r>
              <w:t xml:space="preserve"> in response. Is </w:t>
            </w:r>
            <w:hyperlink r:id="rId331"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successfully acknowledged your "awake" status.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32" w:anchor="InfrastructureStatusCodeType" w:history="1">
              <w:r>
                <w:rPr>
                  <w:rStyle w:val="HTMLCode"/>
                  <w:color w:val="005696"/>
                </w:rPr>
                <w:t>SIF_Status/SIF_Code</w:t>
              </w:r>
            </w:hyperlink>
            <w:r>
              <w:t xml:space="preserve"> of </w:t>
            </w:r>
            <w:r>
              <w:rPr>
                <w:rStyle w:val="HTMLCode"/>
              </w:rPr>
              <w:t>8</w:t>
            </w:r>
            <w:r>
              <w:t xml:space="preserve"> (Agent is asleep) or </w:t>
            </w:r>
            <w:r>
              <w:rPr>
                <w:rStyle w:val="HTMLCode"/>
              </w:rPr>
              <w:t>7</w:t>
            </w:r>
            <w:r>
              <w:t xml:space="preserve"> (your ZIS sent a duplicate </w:t>
            </w:r>
            <w:r>
              <w:rPr>
                <w:rStyle w:val="HTMLCode"/>
              </w:rPr>
              <w:t>SIF_MsgId</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33" w:anchor="SIF_Error" w:history="1">
              <w:r>
                <w:rPr>
                  <w:rStyle w:val="HTMLCode"/>
                  <w:color w:val="005696"/>
                </w:rPr>
                <w:t>SIF_Error</w:t>
              </w:r>
            </w:hyperlink>
            <w:r>
              <w:t xml:space="preserve"> condition. See </w:t>
            </w:r>
            <w:hyperlink r:id="rId334"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bl>
    <w:p w:rsidR="00FA6BC9" w:rsidRDefault="00FA6BC9" w:rsidP="00FA6BC9">
      <w:r>
        <w:rPr>
          <w:rStyle w:val="Caption1"/>
        </w:rPr>
        <w:t>Table 4.2.1.4-1: SIF_Wakeup Protocol</w:t>
      </w:r>
      <w:r>
        <w:t xml:space="preserve"> </w:t>
      </w:r>
      <w:bookmarkStart w:id="1297" w:name="ZISMessagingSIF_CancelRequests"/>
    </w:p>
    <w:p w:rsidR="00FA6BC9" w:rsidRDefault="00FA6BC9" w:rsidP="00FA6BC9">
      <w:pPr>
        <w:pStyle w:val="Heading4"/>
      </w:pPr>
      <w:r>
        <w:t>4.2.1.5 SIF_CancelRequests (to a Push-mode Agent)</w:t>
      </w:r>
    </w:p>
    <w:p w:rsidR="00FA6BC9" w:rsidRDefault="00FA6BC9" w:rsidP="00FA6BC9">
      <w:pPr>
        <w:pStyle w:val="NormalWeb"/>
      </w:pPr>
      <w:r>
        <w:t xml:space="preserve">A ZIS can send a </w:t>
      </w:r>
      <w:bookmarkEnd w:id="1297"/>
      <w:r w:rsidR="004A4768">
        <w:fldChar w:fldCharType="begin"/>
      </w:r>
      <w:r>
        <w:instrText xml:space="preserve"> HYPERLINK "http://specification.sifinfo.org/Implementation/2.4/Infrastructure.html" \l "SIF_CancelRequests" </w:instrText>
      </w:r>
      <w:r w:rsidR="004A4768">
        <w:fldChar w:fldCharType="separate"/>
      </w:r>
      <w:r>
        <w:rPr>
          <w:rStyle w:val="Hyperlink"/>
        </w:rPr>
        <w:t>SIF_CancelRequests</w:t>
      </w:r>
      <w:r w:rsidR="004A4768">
        <w:fldChar w:fldCharType="end"/>
      </w:r>
      <w:r>
        <w:t xml:space="preserve"> message to a Push-Mode Agent after receiving a </w:t>
      </w:r>
      <w:r>
        <w:rPr>
          <w:rStyle w:val="HTMLCode"/>
        </w:rPr>
        <w:t>SIF_CancelRequests</w:t>
      </w:r>
      <w:r>
        <w:t xml:space="preserve"> messages from another agent, as per the </w:t>
      </w:r>
      <w:hyperlink r:id="rId335" w:anchor="ZISMessageHandlingSIF_CancelRequests" w:history="1">
        <w:r>
          <w:rPr>
            <w:rStyle w:val="HTMLCode"/>
            <w:color w:val="005696"/>
          </w:rPr>
          <w:t>SIF_CancelRequests</w:t>
        </w:r>
        <w:r>
          <w:rPr>
            <w:rStyle w:val="Hyperlink"/>
          </w:rPr>
          <w:t xml:space="preserve"> message handling protocol</w:t>
        </w:r>
      </w:hyperlink>
      <w:r>
        <w:t xml:space="preserve">. As support for this message is currently optional for Push-Mode Agents, the ZIS should be prepared to handle a Generic Message Handling error from the Agent upon receipt of the </w:t>
      </w:r>
      <w:r>
        <w:rPr>
          <w:rStyle w:val="HTMLCode"/>
        </w:rPr>
        <w:t>SIF_SystemControl</w:t>
      </w:r>
      <w:r>
        <w:t xml:space="preserve"> message, error code "Message not supported." </w:t>
      </w:r>
    </w:p>
    <w:tbl>
      <w:tblPr>
        <w:tblW w:w="0" w:type="auto"/>
        <w:tblCellMar>
          <w:top w:w="15" w:type="dxa"/>
          <w:left w:w="15" w:type="dxa"/>
          <w:bottom w:w="15" w:type="dxa"/>
          <w:right w:w="15" w:type="dxa"/>
        </w:tblCellMar>
        <w:tblLook w:val="04A0"/>
      </w:tblPr>
      <w:tblGrid>
        <w:gridCol w:w="544"/>
        <w:gridCol w:w="5877"/>
        <w:gridCol w:w="230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298" w:name="Table42151SIF_CancelRequestsProtocol"/>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298"/>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336" w:anchor="SIF_Header" w:history="1">
              <w:r>
                <w:rPr>
                  <w:rStyle w:val="HTMLCode"/>
                  <w:color w:val="005696"/>
                </w:rPr>
                <w:t>SIF_Header</w:t>
              </w:r>
            </w:hyperlink>
            <w:r>
              <w:t xml:space="preserve"> containing a new </w:t>
            </w:r>
            <w:del w:id="1299" w:author="Richard Halter" w:date="2010-08-11T15:55:00Z">
              <w:r w:rsidDel="00EF6251">
                <w:delText>GUID</w:delText>
              </w:r>
            </w:del>
            <w:ins w:id="1300" w:author="Richard Halter" w:date="2010-08-11T15:58: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 </w:t>
            </w:r>
            <w:hyperlink r:id="rId337" w:anchor="SIF_CancelRequests" w:history="1">
              <w:r>
                <w:rPr>
                  <w:rStyle w:val="HTMLCode"/>
                  <w:color w:val="005696"/>
                </w:rPr>
                <w:t>SIF_CancelRequests</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Place the requests that should be cancelled in </w:t>
            </w:r>
            <w:r>
              <w:rPr>
                <w:rStyle w:val="HTMLCode"/>
              </w:rPr>
              <w:t>SIF_RequestMsgIds/SIF_RequestMsgId</w:t>
            </w:r>
            <w:r>
              <w:t xml:space="preserve">. While it is not used by the Push-Mode Agent, set the </w:t>
            </w:r>
            <w:r>
              <w:rPr>
                <w:rStyle w:val="HTMLCode"/>
              </w:rPr>
              <w:t>NotificationType</w:t>
            </w:r>
            <w:r>
              <w:t xml:space="preserve"> to </w:t>
            </w:r>
            <w:r>
              <w:rPr>
                <w:rStyle w:val="HTMLCode"/>
              </w:rPr>
              <w:t>None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Agent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338" w:anchor="SIF_Ack" w:history="1">
              <w:r>
                <w:rPr>
                  <w:rStyle w:val="HTMLCode"/>
                  <w:color w:val="005696"/>
                </w:rPr>
                <w:t>SIF_Ack</w:t>
              </w:r>
            </w:hyperlink>
            <w:r>
              <w:t xml:space="preserve"> in response. Is </w:t>
            </w:r>
            <w:hyperlink r:id="rId339"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successfully acknowledged your </w:t>
            </w:r>
            <w:r>
              <w:rPr>
                <w:rStyle w:val="HTMLCode"/>
              </w:rPr>
              <w:t>SIF_CancelRequests</w:t>
            </w:r>
            <w:r>
              <w:t xml:space="preserve"> and should have cancelled any corresponding response activity.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40" w:anchor="InfrastructureStatusCodeType" w:history="1">
              <w:r>
                <w:rPr>
                  <w:rStyle w:val="HTMLCode"/>
                  <w:color w:val="005696"/>
                </w:rPr>
                <w:t>SIF_Status/SIF_Code</w:t>
              </w:r>
            </w:hyperlink>
            <w:r>
              <w:t xml:space="preserve"> of </w:t>
            </w:r>
            <w:r>
              <w:rPr>
                <w:rStyle w:val="HTMLCode"/>
              </w:rPr>
              <w:t>8</w:t>
            </w:r>
            <w:r>
              <w:t xml:space="preserve"> (Agent is asleep) or </w:t>
            </w:r>
            <w:r>
              <w:rPr>
                <w:rStyle w:val="HTMLCode"/>
              </w:rPr>
              <w:t>7</w:t>
            </w:r>
            <w:r>
              <w:t xml:space="preserve"> (your ZIS sent a duplicate SIF_MsgId).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41" w:anchor="SIF_Error" w:history="1">
              <w:r>
                <w:rPr>
                  <w:rStyle w:val="HTMLCode"/>
                  <w:color w:val="005696"/>
                </w:rPr>
                <w:t>SIF_Error</w:t>
              </w:r>
            </w:hyperlink>
            <w:r>
              <w:t xml:space="preserve"> condition. See </w:t>
            </w:r>
            <w:hyperlink r:id="rId342"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SIF_Error</w:t>
            </w:r>
            <w:r>
              <w:t xml:space="preserve"> is a Generic Message Handling error, error code "Message not supported," go to Step 8. Otherwise 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does not support </w:t>
            </w:r>
            <w:r>
              <w:rPr>
                <w:rStyle w:val="HTMLCode"/>
              </w:rPr>
              <w:t>SIF_CancelRequests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bl>
    <w:p w:rsidR="00FA6BC9" w:rsidRDefault="00FA6BC9" w:rsidP="00FA6BC9">
      <w:r>
        <w:rPr>
          <w:rStyle w:val="Caption1"/>
        </w:rPr>
        <w:t>Table 4.2.1.5-1: SIF_CancelRequests Protocol</w:t>
      </w:r>
      <w:r>
        <w:t xml:space="preserve"> </w:t>
      </w:r>
      <w:bookmarkStart w:id="1301" w:name="ZISMessagingSIF_CancelServiceInputs"/>
    </w:p>
    <w:p w:rsidR="00FA6BC9" w:rsidRDefault="00FA6BC9" w:rsidP="00FA6BC9">
      <w:pPr>
        <w:pStyle w:val="Heading4"/>
      </w:pPr>
      <w:r>
        <w:t>4.2.1.6 SIF_CancelServiceInputs (to a Push-mode Agent)</w:t>
      </w:r>
    </w:p>
    <w:p w:rsidR="00FA6BC9" w:rsidRDefault="00FA6BC9" w:rsidP="00FA6BC9">
      <w:pPr>
        <w:pStyle w:val="NormalWeb"/>
      </w:pPr>
      <w:r>
        <w:t xml:space="preserve">A ZIS can send a </w:t>
      </w:r>
      <w:bookmarkEnd w:id="1301"/>
      <w:r w:rsidR="004A4768">
        <w:fldChar w:fldCharType="begin"/>
      </w:r>
      <w:r>
        <w:instrText xml:space="preserve"> HYPERLINK "http://specification.sifinfo.org/Implementation/2.4/Infrastructure.html" \l "SIF_CancelServiceInputs" </w:instrText>
      </w:r>
      <w:r w:rsidR="004A4768">
        <w:fldChar w:fldCharType="separate"/>
      </w:r>
      <w:r>
        <w:rPr>
          <w:rStyle w:val="Hyperlink"/>
        </w:rPr>
        <w:t>SIF_CancelServiceInputs</w:t>
      </w:r>
      <w:r w:rsidR="004A4768">
        <w:fldChar w:fldCharType="end"/>
      </w:r>
      <w:r>
        <w:t xml:space="preserve"> message to a Push-Mode Agent after receiving a </w:t>
      </w:r>
      <w:r>
        <w:rPr>
          <w:rStyle w:val="HTMLCode"/>
        </w:rPr>
        <w:t>SIF_CancelServiceInputs</w:t>
      </w:r>
      <w:r>
        <w:t xml:space="preserve"> messages from another agent, as per the </w:t>
      </w:r>
      <w:hyperlink r:id="rId343" w:anchor="ZISMessageHandlingSIF_CancelServiceInputs" w:history="1">
        <w:r>
          <w:rPr>
            <w:rStyle w:val="HTMLCode"/>
            <w:color w:val="005696"/>
          </w:rPr>
          <w:t>SIF_CancelServiceInputs</w:t>
        </w:r>
        <w:r>
          <w:rPr>
            <w:rStyle w:val="Hyperlink"/>
          </w:rPr>
          <w:t xml:space="preserve"> message handling protocol </w:t>
        </w:r>
      </w:hyperlink>
      <w:r>
        <w:t xml:space="preserve">. As support for this message is currently optional for Push-Mode Agents, the ZIS should be prepared to handle a Generic Message Handling error from the Agent upon receipt of the </w:t>
      </w:r>
      <w:r>
        <w:rPr>
          <w:rStyle w:val="HTMLCode"/>
        </w:rPr>
        <w:t>SIF_SystemControl</w:t>
      </w:r>
      <w:r>
        <w:t xml:space="preserve"> message, error code "Message not supported."</w:t>
      </w:r>
    </w:p>
    <w:tbl>
      <w:tblPr>
        <w:tblW w:w="0" w:type="auto"/>
        <w:tblCellMar>
          <w:top w:w="15" w:type="dxa"/>
          <w:left w:w="15" w:type="dxa"/>
          <w:bottom w:w="15" w:type="dxa"/>
          <w:right w:w="15" w:type="dxa"/>
        </w:tblCellMar>
        <w:tblLook w:val="04A0"/>
      </w:tblPr>
      <w:tblGrid>
        <w:gridCol w:w="544"/>
        <w:gridCol w:w="5891"/>
        <w:gridCol w:w="22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02" w:name="Table42161SIF_CancelServiceInputsProtoco"/>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02"/>
            <w:r w:rsidR="004A4768">
              <w:fldChar w:fldCharType="begin"/>
            </w:r>
            <w:r>
              <w:instrText xml:space="preserve"> HYPERLINK "http://specification.sifinfo.org/Implementation/2.4/Infrastructure.html" \l "SIF_SystemControl" </w:instrText>
            </w:r>
            <w:r w:rsidR="004A4768">
              <w:fldChar w:fldCharType="separate"/>
            </w:r>
            <w:r>
              <w:rPr>
                <w:rStyle w:val="HTMLCode"/>
                <w:color w:val="005696"/>
              </w:rPr>
              <w:t>SIF_Message/SIF_SystemControl</w:t>
            </w:r>
            <w:r w:rsidR="004A4768">
              <w:fldChar w:fldCharType="end"/>
            </w:r>
            <w:r>
              <w:t xml:space="preserve"> message with </w:t>
            </w:r>
            <w:hyperlink r:id="rId344" w:anchor="SIF_Header" w:history="1">
              <w:r>
                <w:rPr>
                  <w:rStyle w:val="HTMLCode"/>
                  <w:color w:val="005696"/>
                </w:rPr>
                <w:t>SIF_Header</w:t>
              </w:r>
            </w:hyperlink>
            <w:r>
              <w:t xml:space="preserve"> containing a new </w:t>
            </w:r>
            <w:del w:id="1303" w:author="Richard Halter" w:date="2010-08-11T15:55:00Z">
              <w:r w:rsidDel="00EF6251">
                <w:delText>GUID</w:delText>
              </w:r>
            </w:del>
            <w:ins w:id="1304" w:author="Richard Halter" w:date="2010-08-11T15:58:00Z">
              <w:r w:rsidR="00EF6251">
                <w:t>UUID</w:t>
              </w:r>
            </w:ins>
            <w:r>
              <w:t xml:space="preserve"> in </w:t>
            </w:r>
            <w:r>
              <w:rPr>
                <w:rStyle w:val="HTMLCode"/>
              </w:rPr>
              <w:t>SIF_MsgId</w:t>
            </w:r>
            <w:r>
              <w:t xml:space="preserve">, </w:t>
            </w:r>
            <w:r>
              <w:lastRenderedPageBreak/>
              <w:t xml:space="preserve">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a </w:t>
            </w:r>
            <w:hyperlink r:id="rId345" w:anchor="SIF_CancelServiceInputs" w:history="1">
              <w:r>
                <w:rPr>
                  <w:rStyle w:val="HTMLCode"/>
                  <w:color w:val="005696"/>
                </w:rPr>
                <w:t>SIF_CancelServiceInputs</w:t>
              </w:r>
            </w:hyperlink>
            <w:r>
              <w:t xml:space="preserve"> element in </w:t>
            </w:r>
            <w:r>
              <w:rPr>
                <w:rStyle w:val="HTMLCode"/>
              </w:rPr>
              <w:t>SIF_SystemControlData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Place the requests that should be cancelled in </w:t>
            </w:r>
            <w:r>
              <w:rPr>
                <w:rStyle w:val="HTMLCode"/>
              </w:rPr>
              <w:t>SIF_ServiceMsgIds/SIF_ServiceMsgId</w:t>
            </w:r>
            <w:r>
              <w:t xml:space="preserve">. While it is not used by the Push-Mode Agent, set the </w:t>
            </w:r>
            <w:r>
              <w:rPr>
                <w:rStyle w:val="HTMLCode"/>
              </w:rPr>
              <w:t>NotificationType</w:t>
            </w:r>
            <w:r>
              <w:t xml:space="preserve"> to </w:t>
            </w:r>
            <w:r>
              <w:rPr>
                <w:rStyle w:val="HTMLCode"/>
              </w:rPr>
              <w:t>None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Send </w:t>
            </w:r>
            <w:r>
              <w:rPr>
                <w:rStyle w:val="HTMLCode"/>
              </w:rPr>
              <w:t>SIF_Message</w:t>
            </w:r>
            <w:r>
              <w:t xml:space="preserve"> to Agent over appropriate transport.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Receive </w:t>
            </w:r>
            <w:hyperlink r:id="rId346" w:anchor="SIF_Ack" w:history="1">
              <w:r>
                <w:rPr>
                  <w:rStyle w:val="HTMLCode"/>
                  <w:color w:val="005696"/>
                </w:rPr>
                <w:t>SIF_Ack</w:t>
              </w:r>
            </w:hyperlink>
            <w:r>
              <w:t xml:space="preserve"> in response. Is </w:t>
            </w:r>
            <w:hyperlink r:id="rId347" w:anchor="SIF_Error" w:history="1">
              <w:r>
                <w:rPr>
                  <w:rStyle w:val="HTMLCode"/>
                  <w:color w:val="005696"/>
                </w:rPr>
                <w:t>SIF_Error</w:t>
              </w:r>
            </w:hyperlink>
            <w:r>
              <w:t xml:space="preserve"> present?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has successfully acknowledged your </w:t>
            </w:r>
            <w:r>
              <w:rPr>
                <w:rStyle w:val="HTMLCode"/>
              </w:rPr>
              <w:t>SIF_CancelServiceInputs</w:t>
            </w:r>
            <w:r>
              <w:t xml:space="preserve"> and should have cancelled any corresponding response activity.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48" w:anchor="InfrastructureStatusCodeType" w:history="1">
              <w:r>
                <w:rPr>
                  <w:rStyle w:val="HTMLCode"/>
                  <w:color w:val="005696"/>
                </w:rPr>
                <w:t>SIF_Status/SIF_Code</w:t>
              </w:r>
            </w:hyperlink>
            <w:r>
              <w:t xml:space="preserve"> of </w:t>
            </w:r>
            <w:r>
              <w:rPr>
                <w:rStyle w:val="HTMLCode"/>
              </w:rPr>
              <w:t>8</w:t>
            </w:r>
            <w:r>
              <w:t xml:space="preserve"> (Agent is asleep) or </w:t>
            </w:r>
            <w:r>
              <w:rPr>
                <w:rStyle w:val="HTMLCode"/>
              </w:rPr>
              <w:t>7</w:t>
            </w:r>
            <w:r>
              <w:t xml:space="preserve"> (your ZIS sent a duplicate SIF_MsgId).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(failure).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Messaging protocol has failed due to a </w:t>
            </w:r>
            <w:hyperlink r:id="rId349" w:anchor="SIF_Error" w:history="1">
              <w:r>
                <w:rPr>
                  <w:rStyle w:val="HTMLCode"/>
                  <w:color w:val="005696"/>
                </w:rPr>
                <w:t>SIF_Error</w:t>
              </w:r>
            </w:hyperlink>
            <w:r>
              <w:t xml:space="preserve"> condition. See </w:t>
            </w:r>
            <w:hyperlink r:id="rId350" w:anchor="InfrastructureErrorCategoryType" w:history="1">
              <w:r>
                <w:rPr>
                  <w:rStyle w:val="Hyperlink"/>
                </w:rPr>
                <w:t>Error Codes</w:t>
              </w:r>
            </w:hyperlink>
            <w:r>
              <w:t xml:space="preserve"> 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SIF_Error</w:t>
            </w:r>
            <w:r>
              <w:t xml:space="preserve"> is a Generic Message Handling error, error code "Message not supported," go to Step 8. Otherwise messaging protocol complete (failure).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does not support </w:t>
            </w:r>
            <w:r>
              <w:rPr>
                <w:rStyle w:val="HTMLCode"/>
              </w:rPr>
              <w:t>SIF_CancelServiceInputs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Messaging protocol complete (success).</w:t>
            </w:r>
          </w:p>
        </w:tc>
      </w:tr>
    </w:tbl>
    <w:p w:rsidR="00FA6BC9" w:rsidRDefault="00FA6BC9" w:rsidP="00FA6BC9">
      <w:r>
        <w:rPr>
          <w:rStyle w:val="Caption1"/>
        </w:rPr>
        <w:t>Table 4.2.1.6-1: SIF_CancelServiceInputs Protocol</w:t>
      </w:r>
      <w:r>
        <w:t xml:space="preserve"> </w:t>
      </w:r>
      <w:bookmarkStart w:id="1305" w:name="ZISMessageHandlingProtocols"/>
    </w:p>
    <w:p w:rsidR="00FA6BC9" w:rsidRDefault="00FA6BC9" w:rsidP="00FA6BC9">
      <w:pPr>
        <w:pStyle w:val="Heading3"/>
      </w:pPr>
      <w:bookmarkStart w:id="1306" w:name="_Toc271175901"/>
      <w:r>
        <w:t>4.2.2 ZIS Message Handling Protocols</w:t>
      </w:r>
      <w:bookmarkEnd w:id="1306"/>
    </w:p>
    <w:p w:rsidR="00FA6BC9" w:rsidRDefault="00FA6BC9" w:rsidP="00FA6BC9">
      <w:pPr>
        <w:pStyle w:val="NormalWeb"/>
      </w:pPr>
      <w:r>
        <w:t>This section documents how Zone Integration Servers should respond to incoming messages, and the resulting post-conditions upon success or failure, along with any necessary steps to take.</w:t>
      </w:r>
    </w:p>
    <w:p w:rsidR="00FA6BC9" w:rsidRDefault="00FA6BC9" w:rsidP="00FA6BC9">
      <w:pPr>
        <w:pStyle w:val="NormalWeb"/>
      </w:pPr>
      <w:r>
        <w:lastRenderedPageBreak/>
        <w:t xml:space="preserve">Note that in handling any </w:t>
      </w:r>
      <w:r>
        <w:rPr>
          <w:rStyle w:val="HTMLCode"/>
        </w:rPr>
        <w:t>SIF_Message</w:t>
      </w:r>
      <w:r>
        <w:t xml:space="preserve">, the ZIS can return a </w:t>
      </w:r>
      <w:r>
        <w:rPr>
          <w:rStyle w:val="HTMLCode"/>
        </w:rPr>
        <w:t>SIF_Ack</w:t>
      </w:r>
      <w:r>
        <w:t xml:space="preserve"> with </w:t>
      </w:r>
      <w:r>
        <w:rPr>
          <w:rStyle w:val="HTMLCode"/>
        </w:rPr>
        <w:t>SIF_Status/SIF_Code</w:t>
      </w:r>
      <w:r>
        <w:t> </w:t>
      </w:r>
      <w:r>
        <w:rPr>
          <w:rStyle w:val="HTMLCode"/>
        </w:rPr>
        <w:t>8</w:t>
      </w:r>
      <w:r>
        <w:t xml:space="preserve"> (receiver is sleeping) or </w:t>
      </w:r>
      <w:r>
        <w:rPr>
          <w:rStyle w:val="HTMLCode"/>
        </w:rPr>
        <w:t>7</w:t>
      </w:r>
      <w:r>
        <w:t xml:space="preserve"> (already have this </w:t>
      </w:r>
      <w:r>
        <w:rPr>
          <w:rStyle w:val="HTMLCode"/>
        </w:rPr>
        <w:t>SIF_MsgId</w:t>
      </w:r>
      <w:r>
        <w:t xml:space="preserve"> from you) if a duplicate message is detected. These responses are omitted from the handling protocols below.</w:t>
      </w:r>
    </w:p>
    <w:p w:rsidR="00FA6BC9" w:rsidRDefault="00FA6BC9" w:rsidP="00FA6BC9">
      <w:pPr>
        <w:pStyle w:val="Heading4"/>
      </w:pPr>
      <w:bookmarkStart w:id="1307" w:name="ZISMessageHandlingSIF_Message"/>
      <w:bookmarkEnd w:id="1305"/>
      <w:r>
        <w:t>4.2.2.1 SIF_Message</w:t>
      </w:r>
    </w:p>
    <w:p w:rsidR="00FA6BC9" w:rsidRDefault="00FA6BC9" w:rsidP="00FA6BC9">
      <w:pPr>
        <w:pStyle w:val="NormalWeb"/>
      </w:pPr>
      <w:r>
        <w:t xml:space="preserve">When a message is received, the ZIS should first validate the XML message. If the message is not </w:t>
      </w:r>
      <w:r>
        <w:rPr>
          <w:rStyle w:val="HTMLCode"/>
        </w:rPr>
        <w:t>SIF_Register</w:t>
      </w:r>
      <w:r>
        <w:t xml:space="preserve">, the ZIS should determine whether the sender is registered in the zone. If errors are found, a </w:t>
      </w:r>
      <w:r>
        <w:rPr>
          <w:rStyle w:val="HTMLCode"/>
        </w:rPr>
        <w:t>SIF_Ack</w:t>
      </w:r>
      <w:r>
        <w:t xml:space="preserve"> with a </w:t>
      </w:r>
      <w:r>
        <w:rPr>
          <w:rStyle w:val="HTMLCode"/>
        </w:rPr>
        <w:t>SIF_Error</w:t>
      </w:r>
      <w:r>
        <w:t xml:space="preserve"> element should be returned to the caller and no further processing should occur. If no errors are found, message processing proceeds according to message type. Subsequent message processing sections are assured of receiving well-formed and/or valid XML, and all non-</w:t>
      </w:r>
      <w:r>
        <w:rPr>
          <w:rStyle w:val="HTMLCode"/>
        </w:rPr>
        <w:t>SIF_Register</w:t>
      </w:r>
      <w:r>
        <w:t xml:space="preserve"> message processing sections are assured that the agent is indeed registered with the zone.</w:t>
      </w:r>
    </w:p>
    <w:tbl>
      <w:tblPr>
        <w:tblW w:w="0" w:type="auto"/>
        <w:tblCellMar>
          <w:top w:w="15" w:type="dxa"/>
          <w:left w:w="15" w:type="dxa"/>
          <w:bottom w:w="15" w:type="dxa"/>
          <w:right w:w="15" w:type="dxa"/>
        </w:tblCellMar>
        <w:tblLook w:val="04A0"/>
      </w:tblPr>
      <w:tblGrid>
        <w:gridCol w:w="544"/>
        <w:gridCol w:w="5549"/>
        <w:gridCol w:w="2637"/>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08" w:name="Table42211SIF_MessageHandling"/>
            <w:bookmarkEnd w:id="130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Validate incoming XML message. Message validation is optional. The </w:t>
            </w:r>
            <w:r>
              <w:rPr>
                <w:rStyle w:val="HTMLCode"/>
              </w:rPr>
              <w:t>Version</w:t>
            </w:r>
            <w:r>
              <w:t xml:space="preserve"> attribute of </w:t>
            </w:r>
            <w:r>
              <w:rPr>
                <w:rStyle w:val="HTMLCode"/>
              </w:rPr>
              <w:t>SIF_Message</w:t>
            </w:r>
            <w:r>
              <w:t xml:space="preserve"> can be used to indicate the appropriate message definition.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not performing message validation, go to Step 3 if XML is well-formed. If performing message validation, go to Step 3 if message is well-formed and valid.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(Note that if XML is not well-formed, or invalid and the well-formed XML is not made available by the XML parser, </w:t>
            </w:r>
            <w:r>
              <w:rPr>
                <w:rStyle w:val="HTMLCode"/>
              </w:rPr>
              <w:t>SIF_SourceId</w:t>
            </w:r>
            <w:r>
              <w:t xml:space="preserve"> and </w:t>
            </w:r>
            <w:r>
              <w:rPr>
                <w:rStyle w:val="HTMLCode"/>
              </w:rPr>
              <w:t>SIF_MsgId</w:t>
            </w:r>
            <w:r>
              <w:t xml:space="preserve"> will not be available from the incoming XML message. If this is the case, include </w:t>
            </w:r>
            <w:r>
              <w:rPr>
                <w:rStyle w:val="HTMLCode"/>
              </w:rPr>
              <w:t>SIF_OriginalSourceId</w:t>
            </w:r>
            <w:r>
              <w:t xml:space="preserve"> and </w:t>
            </w:r>
            <w:r>
              <w:rPr>
                <w:rStyle w:val="HTMLCode"/>
              </w:rPr>
              <w:t>SIF_OriginalMsgId</w:t>
            </w:r>
            <w:r>
              <w:t xml:space="preserve"> in the </w:t>
            </w:r>
            <w:r>
              <w:rPr>
                <w:rStyle w:val="HTMLCode"/>
              </w:rPr>
              <w:t>SIF_Ack</w:t>
            </w:r>
            <w:r>
              <w:t xml:space="preserve"> as empty elements with xsi:nil set to true as necessary to indicate the current message.) Set </w:t>
            </w:r>
            <w:r>
              <w:rPr>
                <w:rStyle w:val="HTMLCode"/>
              </w:rPr>
              <w:t>SIF_Error/SIF_Category</w:t>
            </w:r>
            <w:r>
              <w:t xml:space="preserve"> to indicate XML Validation and place the appropriate error code and description in </w:t>
            </w:r>
            <w:r>
              <w:rPr>
                <w:rStyle w:val="HTMLCode"/>
              </w:rPr>
              <w:t>SIF_Error/SIF_Code</w:t>
            </w:r>
            <w:r>
              <w:t xml:space="preserve"> and </w:t>
            </w:r>
            <w:r>
              <w:rPr>
                <w:rStyle w:val="HTMLCode"/>
              </w:rPr>
              <w:t>SIF_Error/SIF_Desc</w:t>
            </w:r>
            <w:r>
              <w:t xml:space="preserve">. Place any additional parser information into </w:t>
            </w:r>
            <w:r>
              <w:rPr>
                <w:rStyle w:val="HTMLCode"/>
              </w:rPr>
              <w:t>SIF_Error/SIF_ExtendedDesc</w:t>
            </w:r>
            <w:r>
              <w:t xml:space="preserve">. Return the </w:t>
            </w:r>
            <w:r>
              <w:rPr>
                <w:rStyle w:val="HTMLCode"/>
              </w:rPr>
              <w:t>SIF_Ack</w:t>
            </w:r>
            <w:r>
              <w:t xml:space="preserve"> to caller. If it can be determined the message is a </w:t>
            </w:r>
            <w:r>
              <w:rPr>
                <w:rStyle w:val="HTMLCode"/>
              </w:rPr>
              <w:t>SIF_Response</w:t>
            </w:r>
            <w:r>
              <w:t xml:space="preserve">, see </w:t>
            </w:r>
            <w:r>
              <w:rPr>
                <w:rStyle w:val="HTMLCode"/>
              </w:rPr>
              <w:t>SIF_Response</w:t>
            </w:r>
            <w:r>
              <w:t xml:space="preserve"> Handling below, Step 13, to send an error </w:t>
            </w:r>
            <w:r>
              <w:rPr>
                <w:rStyle w:val="HTMLCode"/>
              </w:rPr>
              <w:t>SIF_Response</w:t>
            </w:r>
            <w:r>
              <w:t xml:space="preserve"> to the requester.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the Version attribute of the message.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version is supported,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Generic Message Handling, indicating that the message is not supported in </w:t>
            </w:r>
            <w:r>
              <w:rPr>
                <w:rStyle w:val="HTMLCode"/>
              </w:rPr>
              <w:t>SIF_Error/SIF_Code</w:t>
            </w:r>
            <w:r>
              <w:t xml:space="preserve"> and </w:t>
            </w:r>
            <w:r>
              <w:rPr>
                <w:rStyle w:val="HTMLCode"/>
              </w:rPr>
              <w:t>SIF_Error/SIF_Desc</w:t>
            </w:r>
            <w:r>
              <w:t xml:space="preserve">. Return the </w:t>
            </w:r>
            <w:r>
              <w:rPr>
                <w:rStyle w:val="HTMLCode"/>
              </w:rPr>
              <w:t>SIF_Ack</w:t>
            </w:r>
            <w:r>
              <w:t xml:space="preserve"> to the caller. If this message is a </w:t>
            </w:r>
            <w:r>
              <w:rPr>
                <w:rStyle w:val="HTMLCode"/>
              </w:rPr>
              <w:t>SIF_Response</w:t>
            </w:r>
            <w:r>
              <w:t xml:space="preserve">, see </w:t>
            </w:r>
            <w:r>
              <w:rPr>
                <w:rStyle w:val="HTMLCode"/>
              </w:rPr>
              <w:t>SIF_Response</w:t>
            </w:r>
            <w:r>
              <w:t xml:space="preserve"> Handling below, Step 13, to send an error </w:t>
            </w:r>
            <w:r>
              <w:rPr>
                <w:rStyle w:val="HTMLCode"/>
              </w:rPr>
              <w:t>SIF_Response</w:t>
            </w:r>
            <w:r>
              <w:t xml:space="preserve"> to the requester.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message's </w:t>
            </w:r>
            <w:r>
              <w:rPr>
                <w:rStyle w:val="HTMLCode"/>
              </w:rPr>
              <w:t>SIF_Header</w:t>
            </w:r>
            <w:r>
              <w:t xml:space="preserve"> to retrieve the </w:t>
            </w:r>
            <w:r>
              <w:rPr>
                <w:rStyle w:val="HTMLCode"/>
              </w:rPr>
              <w:t>SIF_SourceId</w:t>
            </w:r>
            <w:r>
              <w:t xml:space="preserve"> and the message to get the message type. If message type is not </w:t>
            </w:r>
            <w:r>
              <w:rPr>
                <w:rStyle w:val="HTMLCode"/>
              </w:rPr>
              <w:t>SIF_Register</w:t>
            </w:r>
            <w:r>
              <w:t xml:space="preserve">, determine if the sender identified by </w:t>
            </w:r>
            <w:r>
              <w:rPr>
                <w:rStyle w:val="HTMLCode"/>
              </w:rPr>
              <w:t>SIF_SourceId</w:t>
            </w:r>
            <w:r>
              <w:t xml:space="preserve"> is registered.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message type is </w:t>
            </w:r>
            <w:r>
              <w:rPr>
                <w:rStyle w:val="HTMLCode"/>
              </w:rPr>
              <w:t>SIF_Register</w:t>
            </w:r>
            <w:r>
              <w:t xml:space="preserve"> or if the sender's </w:t>
            </w:r>
            <w:r>
              <w:rPr>
                <w:rStyle w:val="HTMLCode"/>
              </w:rPr>
              <w:t>SIF_SourceId</w:t>
            </w:r>
            <w:r>
              <w:t xml:space="preserve"> is registered,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Access and Permissions, indicating that the sender is not registered in </w:t>
            </w:r>
            <w:r>
              <w:rPr>
                <w:rStyle w:val="HTMLCode"/>
              </w:rPr>
              <w:t>SIF_Error/SIF_Code</w:t>
            </w:r>
            <w:r>
              <w:t xml:space="preserve"> and </w:t>
            </w:r>
            <w:r>
              <w:rPr>
                <w:rStyle w:val="HTMLCode"/>
              </w:rPr>
              <w:t>SIF_Error/SIF_Desc</w:t>
            </w:r>
            <w:r>
              <w:t xml:space="preserve">. Return the </w:t>
            </w:r>
            <w:r>
              <w:rPr>
                <w:rStyle w:val="HTMLCode"/>
              </w:rPr>
              <w:t>SIF_Ack</w:t>
            </w:r>
            <w:r>
              <w:t xml:space="preserve"> to the caller. If this message is a </w:t>
            </w:r>
            <w:r>
              <w:rPr>
                <w:rStyle w:val="HTMLCode"/>
              </w:rPr>
              <w:t>SIF_Response</w:t>
            </w:r>
            <w:r>
              <w:t xml:space="preserve">, see </w:t>
            </w:r>
            <w:r>
              <w:rPr>
                <w:rStyle w:val="HTMLCode"/>
              </w:rPr>
              <w:t>SIF_Response</w:t>
            </w:r>
            <w:r>
              <w:t xml:space="preserve"> Handling below, Step 13, to send an error </w:t>
            </w:r>
            <w:r>
              <w:rPr>
                <w:rStyle w:val="HTMLCode"/>
              </w:rPr>
              <w:t>SIF_Response</w:t>
            </w:r>
            <w:r>
              <w:t xml:space="preserve"> to the requester.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Is the agent issuing the notification a provider of the corresponding service?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SIF_Ack/SIF_Error category </w:t>
            </w:r>
            <w:r>
              <w:rPr>
                <w:rStyle w:val="HTMLCode"/>
              </w:rPr>
              <w:t>14</w:t>
            </w:r>
            <w:r>
              <w:t xml:space="preserve"> (SIF Zone Service) code </w:t>
            </w:r>
            <w:r>
              <w:rPr>
                <w:rStyle w:val="HTMLCode"/>
              </w:rPr>
              <w:t>17</w:t>
            </w:r>
            <w:r>
              <w:t xml:space="preserve"> (Not a provider for this service) and send it to the agent improperly issuing the event.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Forward message to the proper handler based on the message 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bl>
    <w:p w:rsidR="00FA6BC9" w:rsidRDefault="00FA6BC9" w:rsidP="00FA6BC9">
      <w:r>
        <w:rPr>
          <w:rStyle w:val="Caption1"/>
        </w:rPr>
        <w:t>Table 4.2.2.1-1: SIF_Message Handling</w:t>
      </w:r>
      <w:r>
        <w:t xml:space="preserve"> </w:t>
      </w:r>
      <w:bookmarkStart w:id="1309" w:name="ZISMessageHandlingSIF_Register"/>
      <w:bookmarkEnd w:id="1308"/>
    </w:p>
    <w:p w:rsidR="00FA6BC9" w:rsidRDefault="00FA6BC9" w:rsidP="00FA6BC9">
      <w:pPr>
        <w:pStyle w:val="Heading4"/>
      </w:pPr>
      <w:r>
        <w:t>4.2.2.2 SIF_Register</w:t>
      </w:r>
    </w:p>
    <w:p w:rsidR="00FA6BC9" w:rsidRDefault="00FA6BC9" w:rsidP="00FA6BC9">
      <w:pPr>
        <w:pStyle w:val="NormalWeb"/>
      </w:pPr>
      <w:r>
        <w:t xml:space="preserve">Before an agent can participate in a zone, it must register itself in order to provide the data that the ZIS needs to interact with the agent. This process is handled using a </w:t>
      </w:r>
      <w:r>
        <w:rPr>
          <w:rStyle w:val="HTMLCode"/>
        </w:rPr>
        <w:t>SIF_Register</w:t>
      </w:r>
      <w:r>
        <w:t xml:space="preserve"> message.</w:t>
      </w:r>
    </w:p>
    <w:tbl>
      <w:tblPr>
        <w:tblW w:w="0" w:type="auto"/>
        <w:tblCellMar>
          <w:top w:w="15" w:type="dxa"/>
          <w:left w:w="15" w:type="dxa"/>
          <w:bottom w:w="15" w:type="dxa"/>
          <w:right w:w="15" w:type="dxa"/>
        </w:tblCellMar>
        <w:tblLook w:val="04A0"/>
      </w:tblPr>
      <w:tblGrid>
        <w:gridCol w:w="544"/>
        <w:gridCol w:w="5664"/>
        <w:gridCol w:w="2522"/>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10" w:name="Table42221SIF_RegisterHandling"/>
            <w:bookmarkEnd w:id="130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ZIS implementation limits </w:t>
            </w:r>
            <w:r>
              <w:rPr>
                <w:rStyle w:val="HTMLCode"/>
              </w:rPr>
              <w:t>SIF_SourceId</w:t>
            </w:r>
            <w:r>
              <w:t xml:space="preserve"> values in some way, examine </w:t>
            </w:r>
            <w:r>
              <w:rPr>
                <w:rStyle w:val="HTMLCode"/>
              </w:rPr>
              <w:t>SIF_SourceId</w:t>
            </w:r>
            <w:r>
              <w:t xml:space="preserve"> and determine </w:t>
            </w:r>
            <w:r>
              <w:lastRenderedPageBreak/>
              <w:t>whether it is valid.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If implementation allows any </w:t>
            </w:r>
            <w:r>
              <w:rPr>
                <w:rStyle w:val="HTMLCode"/>
              </w:rPr>
              <w:t>SIF_SourceId</w:t>
            </w:r>
            <w:r>
              <w:t xml:space="preserve"> or if </w:t>
            </w:r>
            <w:r>
              <w:lastRenderedPageBreak/>
              <w:t xml:space="preserve">the </w:t>
            </w:r>
            <w:r>
              <w:rPr>
                <w:rStyle w:val="HTMLCode"/>
              </w:rPr>
              <w:t>SIF_SourceId</w:t>
            </w:r>
            <w:r>
              <w:t xml:space="preserve"> is valid,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Registration and </w:t>
            </w:r>
            <w:r>
              <w:rPr>
                <w:rStyle w:val="HTMLCode"/>
              </w:rPr>
              <w:t>SIF_Error/SIF_Code</w:t>
            </w:r>
            <w:r>
              <w:t xml:space="preserve"> and </w:t>
            </w:r>
            <w:r>
              <w:rPr>
                <w:rStyle w:val="HTMLCode"/>
              </w:rPr>
              <w:t>SIF_Error/SIF_Desc</w:t>
            </w:r>
            <w:r>
              <w:t xml:space="preserve"> to indicate that </w:t>
            </w:r>
            <w:r>
              <w:rPr>
                <w:rStyle w:val="HTMLCode"/>
              </w:rPr>
              <w:t>SIF_SourceId</w:t>
            </w:r>
            <w:r>
              <w:t xml:space="preserve"> is invalid.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ZIS implementation requires previous permissions to register, examine </w:t>
            </w:r>
            <w:r>
              <w:rPr>
                <w:rStyle w:val="HTMLCode"/>
              </w:rPr>
              <w:t>SIF_SourceId</w:t>
            </w:r>
            <w:r>
              <w:t xml:space="preserve"> and determine whether sender is permitted to register.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implementation allows any sender to register or if sender is permitted to register,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Access and Permissions and </w:t>
            </w:r>
            <w:r>
              <w:rPr>
                <w:rStyle w:val="HTMLCode"/>
              </w:rPr>
              <w:t>SIF_Error/SIF_Code</w:t>
            </w:r>
            <w:r>
              <w:t xml:space="preserve"> and </w:t>
            </w:r>
            <w:r>
              <w:rPr>
                <w:rStyle w:val="HTMLCode"/>
              </w:rPr>
              <w:t>SIF_Error/SIF_Desc</w:t>
            </w:r>
            <w:r>
              <w:t xml:space="preserve"> to indicate the lack of permission to register.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w:t>
            </w:r>
            <w:r>
              <w:rPr>
                <w:rStyle w:val="HTMLCode"/>
              </w:rPr>
              <w:t>SIF_Version</w:t>
            </w:r>
            <w:r>
              <w:t xml:space="preserve"> element(s) and determine if the ZIS can handle the version(s).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7 if the ZIS can handle the SIF version(s) specified by agent.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Registration and </w:t>
            </w:r>
            <w:r>
              <w:rPr>
                <w:rStyle w:val="HTMLCode"/>
              </w:rPr>
              <w:t>SIF_Error/SIF_Code</w:t>
            </w:r>
            <w:r>
              <w:t xml:space="preserve"> and </w:t>
            </w:r>
            <w:r>
              <w:rPr>
                <w:rStyle w:val="HTMLCode"/>
              </w:rPr>
              <w:t>SIF_Error/SIF_Desc</w:t>
            </w:r>
            <w:r>
              <w:t xml:space="preserve"> to indicate that the ZIS cannot handle SIF messages in a version requested. Place the unsupported version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w:t>
            </w:r>
            <w:r>
              <w:rPr>
                <w:rStyle w:val="HTMLCode"/>
              </w:rPr>
              <w:t>SIF_MaxBufferSize</w:t>
            </w:r>
            <w:r>
              <w:t xml:space="preserve"> and verify that it is greater than or equal to the minimum value for the ZIS.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9 if </w:t>
            </w:r>
            <w:r>
              <w:rPr>
                <w:rStyle w:val="HTMLCode"/>
              </w:rPr>
              <w:t>SIF_MaxBufferSize</w:t>
            </w:r>
            <w:r>
              <w:t xml:space="preserve"> is large enough.</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Registration and </w:t>
            </w:r>
            <w:r>
              <w:rPr>
                <w:rStyle w:val="HTMLCode"/>
              </w:rPr>
              <w:t>SIF_Error/SIF_Code</w:t>
            </w:r>
            <w:r>
              <w:t xml:space="preserve"> and </w:t>
            </w:r>
            <w:r>
              <w:rPr>
                <w:rStyle w:val="HTMLCode"/>
              </w:rPr>
              <w:t>SIF_Error/SIF_Desc</w:t>
            </w:r>
            <w:r>
              <w:t xml:space="preserve"> to indicate that the </w:t>
            </w:r>
            <w:r>
              <w:rPr>
                <w:rStyle w:val="HTMLCode"/>
              </w:rPr>
              <w:t>SIF_MaxBufferSize</w:t>
            </w:r>
            <w:r>
              <w:t xml:space="preserve"> is too small to be supported by the ZIS.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supplied value of </w:t>
            </w:r>
            <w:r>
              <w:rPr>
                <w:rStyle w:val="HTMLCode"/>
              </w:rPr>
              <w:t>SIF_Mode</w:t>
            </w:r>
            <w:r>
              <w:t xml:space="preserve"> is </w:t>
            </w:r>
            <w:r>
              <w:rPr>
                <w:rStyle w:val="HTMLCode"/>
              </w:rPr>
              <w:t>Push</w:t>
            </w:r>
            <w:r>
              <w:t xml:space="preserve">, verify that the </w:t>
            </w:r>
            <w:r>
              <w:rPr>
                <w:rStyle w:val="HTMLCode"/>
              </w:rPr>
              <w:t>SIF_Protocol</w:t>
            </w:r>
            <w:r>
              <w:t xml:space="preserve"> element is provided and that the protocol information appears sufficient for contacting the agent in Push mode and that the ZIS supports the </w:t>
            </w:r>
            <w:r>
              <w:rPr>
                <w:rStyle w:val="HTMLCode"/>
              </w:rPr>
              <w:t>Accept-Encoding</w:t>
            </w:r>
            <w:r>
              <w:t> </w:t>
            </w:r>
            <w:r>
              <w:rPr>
                <w:rStyle w:val="HTMLCode"/>
              </w:rPr>
              <w:t>SIF_Protocol/SIF_Property</w:t>
            </w:r>
            <w:r>
              <w:t>, if specified.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11 if </w:t>
            </w:r>
            <w:r>
              <w:rPr>
                <w:rStyle w:val="HTMLCode"/>
              </w:rPr>
              <w:t>SIF_Mode</w:t>
            </w:r>
            <w:r>
              <w:t xml:space="preserve"> is </w:t>
            </w:r>
            <w:r>
              <w:rPr>
                <w:rStyle w:val="HTMLCode"/>
              </w:rPr>
              <w:t>Pull</w:t>
            </w:r>
            <w:r>
              <w:t xml:space="preserve"> or </w:t>
            </w:r>
            <w:r>
              <w:rPr>
                <w:rStyle w:val="HTMLCode"/>
              </w:rPr>
              <w:t>SIF_Protocol</w:t>
            </w:r>
            <w:r>
              <w:t xml:space="preserve"> information appears valid.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Registration and </w:t>
            </w:r>
            <w:r>
              <w:rPr>
                <w:rStyle w:val="HTMLCode"/>
              </w:rPr>
              <w:t>SIF_Error/SIF_Code</w:t>
            </w:r>
            <w:r>
              <w:t xml:space="preserve"> and </w:t>
            </w:r>
            <w:r>
              <w:rPr>
                <w:rStyle w:val="HTMLCode"/>
              </w:rPr>
              <w:t>SIF_Error/SIF_Desc</w:t>
            </w:r>
            <w:r>
              <w:t xml:space="preserve"> to indicate that the protocol is not supported, a secure transport is required, or that the ZIS does not support the supplied </w:t>
            </w:r>
            <w:r>
              <w:rPr>
                <w:rStyle w:val="HTMLCode"/>
              </w:rPr>
              <w:t>Accept-Encoding</w:t>
            </w:r>
            <w:r>
              <w:t xml:space="preserve"> value.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Store data from the </w:t>
            </w:r>
            <w:r>
              <w:rPr>
                <w:rStyle w:val="HTMLCode"/>
              </w:rPr>
              <w:t>SIF_Register</w:t>
            </w:r>
            <w:r>
              <w:t xml:space="preserve"> message into the agent's database profile.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SIF_Status</w:t>
            </w:r>
            <w:r>
              <w:t xml:space="preserve"> element indicating success, placing the agent's access control permissions in </w:t>
            </w:r>
            <w:r>
              <w:rPr>
                <w:rStyle w:val="HTMLCode"/>
              </w:rPr>
              <w:t>SIF_Status/SIF_Data/SIF_AgentACL</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this message.</w:t>
            </w:r>
          </w:p>
        </w:tc>
      </w:tr>
    </w:tbl>
    <w:p w:rsidR="00FA6BC9" w:rsidRDefault="00FA6BC9" w:rsidP="00FA6BC9">
      <w:r>
        <w:rPr>
          <w:rStyle w:val="Caption1"/>
        </w:rPr>
        <w:t>Table 4.2.2.2-1: SIF_Register Handling</w:t>
      </w:r>
      <w:r>
        <w:t xml:space="preserve"> </w:t>
      </w:r>
    </w:p>
    <w:p w:rsidR="00FA6BC9" w:rsidRDefault="00FA6BC9" w:rsidP="00FA6BC9">
      <w:pPr>
        <w:pStyle w:val="NormalWeb"/>
      </w:pPr>
      <w:r>
        <w:t xml:space="preserve">An agent may also send the </w:t>
      </w:r>
      <w:r>
        <w:rPr>
          <w:rStyle w:val="HTMLCode"/>
        </w:rPr>
        <w:t>SIF_Register</w:t>
      </w:r>
      <w:r>
        <w:t xml:space="preserve"> message when already registered. In this case, the ZIS should re-register the agent in the same manner as defined for initial registration. Any existing provision and subscription entries, as well as any pending messages, maintained by the ZIS for the agent should remain intact. Upon successful re-registration, any new or updated registration settings for the agent, including push mode protocol information, take effect after the ZIS has returned a successful </w:t>
      </w:r>
      <w:r>
        <w:rPr>
          <w:rStyle w:val="HTMLCode"/>
        </w:rPr>
        <w:t>SIF_Ack</w:t>
      </w:r>
      <w:r>
        <w:t xml:space="preserve"> for the </w:t>
      </w:r>
      <w:r>
        <w:rPr>
          <w:rStyle w:val="HTMLCode"/>
        </w:rPr>
        <w:t>SIF_Register</w:t>
      </w:r>
      <w:r>
        <w:t xml:space="preserve"> message.</w:t>
      </w:r>
    </w:p>
    <w:p w:rsidR="00FA6BC9" w:rsidRDefault="00FA6BC9" w:rsidP="00FA6BC9">
      <w:pPr>
        <w:pStyle w:val="Heading4"/>
      </w:pPr>
      <w:bookmarkStart w:id="1311" w:name="ZISMessageHandlingSIF_Unregister"/>
      <w:bookmarkEnd w:id="1310"/>
      <w:r>
        <w:t>4.2.2.3 SIF_Unregister</w:t>
      </w:r>
    </w:p>
    <w:p w:rsidR="00FA6BC9" w:rsidRDefault="00FA6BC9" w:rsidP="00FA6BC9">
      <w:pPr>
        <w:pStyle w:val="NormalWeb"/>
      </w:pPr>
      <w:r>
        <w:t xml:space="preserve">When an agent is going be removed from a Zone, the agent must send a </w:t>
      </w:r>
      <w:r>
        <w:rPr>
          <w:rStyle w:val="HTMLCode"/>
        </w:rPr>
        <w:t>SIF_Unregister</w:t>
      </w:r>
      <w:r>
        <w:t xml:space="preserve"> message. When a ZIS receives this message from an agent, it performs those steps—ignoring </w:t>
      </w:r>
      <w:r>
        <w:rPr>
          <w:rStyle w:val="HTMLCode"/>
        </w:rPr>
        <w:t>SIF_Ack</w:t>
      </w:r>
      <w:r>
        <w:t xml:space="preserve"> preparation and delivery—outlined for the </w:t>
      </w:r>
      <w:r>
        <w:rPr>
          <w:rStyle w:val="HTMLCode"/>
        </w:rPr>
        <w:t>SIF_Unprovide</w:t>
      </w:r>
      <w:r>
        <w:t xml:space="preserve"> and </w:t>
      </w:r>
      <w:r>
        <w:rPr>
          <w:rStyle w:val="HTMLCode"/>
        </w:rPr>
        <w:t>SIF_Unsubscribe</w:t>
      </w:r>
      <w:r>
        <w:t xml:space="preserve"> messages for any agent provisions or subscriptions, respectively. The ZIS then discards any messages pending for the agent. The ZIS will also remove any registration information and remove the agent from its list of registered agents.</w:t>
      </w:r>
    </w:p>
    <w:p w:rsidR="00FA6BC9" w:rsidRDefault="00FA6BC9" w:rsidP="00FA6BC9">
      <w:pPr>
        <w:pStyle w:val="NormalWeb"/>
      </w:pPr>
      <w:r>
        <w:t xml:space="preserve">It is </w:t>
      </w:r>
      <w:r>
        <w:rPr>
          <w:rStyle w:val="rfc21191"/>
        </w:rPr>
        <w:t>RECOMMENDED</w:t>
      </w:r>
      <w:r>
        <w:t xml:space="preserve"> that the ZIS not remove access control data from its database as a replacement agent may be installed. Keeping the access permissions is optional, however.</w:t>
      </w:r>
    </w:p>
    <w:tbl>
      <w:tblPr>
        <w:tblW w:w="0" w:type="auto"/>
        <w:tblCellMar>
          <w:top w:w="15" w:type="dxa"/>
          <w:left w:w="15" w:type="dxa"/>
          <w:bottom w:w="15" w:type="dxa"/>
          <w:right w:w="15" w:type="dxa"/>
        </w:tblCellMar>
        <w:tblLook w:val="04A0"/>
      </w:tblPr>
      <w:tblGrid>
        <w:gridCol w:w="544"/>
        <w:gridCol w:w="6776"/>
        <w:gridCol w:w="141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12" w:name="Table42231SIF_UnregisterHandling"/>
            <w:bookmarkEnd w:id="1311"/>
            <w:r>
              <w:rPr>
                <w:b/>
                <w:bCs/>
                <w:color w:val="FFFFFF"/>
              </w:rPr>
              <w:lastRenderedPageBreak/>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message and retrieve the </w:t>
            </w:r>
            <w:r>
              <w:rPr>
                <w:rStyle w:val="HTMLCode"/>
              </w:rPr>
              <w:t>SIF_SourceId</w:t>
            </w:r>
            <w:r>
              <w:t xml:space="preserve"> of the message. The ZIS must remove the agent from its list of registered agents. Perform </w:t>
            </w:r>
            <w:r>
              <w:rPr>
                <w:rStyle w:val="HTMLCode"/>
              </w:rPr>
              <w:t>SIF_Unprovide</w:t>
            </w:r>
            <w:r>
              <w:t xml:space="preserve"> functionality for any objects the agent is providing. Perform </w:t>
            </w:r>
            <w:r>
              <w:rPr>
                <w:rStyle w:val="HTMLCode"/>
              </w:rPr>
              <w:t>SIF_Unsubscribe</w:t>
            </w:r>
            <w:r>
              <w:t xml:space="preserve"> functionality for any objects to which the agent is subscribed. Discard any pending messages for the agent.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SIF_Status</w:t>
            </w:r>
            <w:r>
              <w:t xml:space="preserve"> element indicating success. Return the </w:t>
            </w:r>
            <w:r>
              <w:rPr>
                <w:rStyle w:val="HTMLCode"/>
              </w:rPr>
              <w:t>SIF_Ack</w:t>
            </w:r>
            <w:r>
              <w:t xml:space="preserve"> to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4.2.2.3-1: SIF_Unregister Handling</w:t>
      </w:r>
      <w:r>
        <w:t xml:space="preserve"> </w:t>
      </w:r>
      <w:bookmarkStart w:id="1313" w:name="ZISMessageHandlingSIF_Provide"/>
      <w:bookmarkEnd w:id="1312"/>
    </w:p>
    <w:p w:rsidR="00FA6BC9" w:rsidRDefault="00FA6BC9" w:rsidP="00FA6BC9">
      <w:pPr>
        <w:pStyle w:val="Heading4"/>
      </w:pPr>
      <w:r>
        <w:t>4.2.2.4 SIF_Provide</w:t>
      </w:r>
    </w:p>
    <w:p w:rsidR="00FA6BC9" w:rsidRDefault="00FA6BC9" w:rsidP="00FA6BC9">
      <w:pPr>
        <w:pStyle w:val="NormalWeb"/>
      </w:pPr>
      <w:r>
        <w:t xml:space="preserve">An agent makes an object available to be requested by a process called Provision that is represented by the </w:t>
      </w:r>
      <w:r>
        <w:rPr>
          <w:rStyle w:val="HTMLCode"/>
        </w:rPr>
        <w:t>SIF_Provide</w:t>
      </w:r>
      <w:r>
        <w:t xml:space="preserve"> message.</w:t>
      </w:r>
    </w:p>
    <w:p w:rsidR="00FA6BC9" w:rsidRDefault="00FA6BC9" w:rsidP="00FA6BC9">
      <w:pPr>
        <w:pStyle w:val="NormalWeb"/>
      </w:pPr>
      <w:r>
        <w:t xml:space="preserve">The </w:t>
      </w:r>
      <w:r>
        <w:rPr>
          <w:rStyle w:val="HTMLCode"/>
        </w:rPr>
        <w:t>SIF_Provide</w:t>
      </w:r>
      <w:r>
        <w:t xml:space="preserve"> message can contain provision requests for multiple objects. The ZIS must treat all of the objects as a set; if there is an error with one of the objects then there should be no change to the Providers database.</w:t>
      </w:r>
    </w:p>
    <w:tbl>
      <w:tblPr>
        <w:tblW w:w="0" w:type="auto"/>
        <w:tblCellMar>
          <w:top w:w="15" w:type="dxa"/>
          <w:left w:w="15" w:type="dxa"/>
          <w:bottom w:w="15" w:type="dxa"/>
          <w:right w:w="15" w:type="dxa"/>
        </w:tblCellMar>
        <w:tblLook w:val="04A0"/>
      </w:tblPr>
      <w:tblGrid>
        <w:gridCol w:w="544"/>
        <w:gridCol w:w="5830"/>
        <w:gridCol w:w="2356"/>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14" w:name="Table42241SIF_ProvideHandling"/>
            <w:bookmarkEnd w:id="131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the message to determine whether any more objects are being provided.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11 if there are no further object provisions to process for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Retrieve the name of the next object to be provided. If not otherwise performed in initial message validation, check whether the object name is valid (e.g. valid/supported object, not </w:t>
            </w:r>
            <w:r>
              <w:rPr>
                <w:rStyle w:val="HTMLCode"/>
              </w:rPr>
              <w:t>SIF_ZoneStatus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object name is valid,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Provision and set </w:t>
            </w:r>
            <w:r>
              <w:rPr>
                <w:rStyle w:val="HTMLCode"/>
              </w:rPr>
              <w:t>SIF_Error/SIF_Code</w:t>
            </w:r>
            <w:r>
              <w:t xml:space="preserve"> and </w:t>
            </w:r>
            <w:r>
              <w:rPr>
                <w:rStyle w:val="HTMLCode"/>
              </w:rPr>
              <w:t>SIF_Error/SIF_Desc</w:t>
            </w:r>
            <w:r>
              <w:t xml:space="preserve"> to indicate the object is invalid. Place the name of the invalid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each </w:t>
            </w:r>
            <w:r>
              <w:rPr>
                <w:rStyle w:val="HTMLCode"/>
              </w:rPr>
              <w:t>SIF_Context</w:t>
            </w:r>
            <w:r>
              <w:t xml:space="preserve"> supplied in </w:t>
            </w:r>
            <w:r>
              <w:rPr>
                <w:rStyle w:val="HTMLCode"/>
              </w:rPr>
              <w:t>SIF_Contexts</w:t>
            </w:r>
            <w:r>
              <w:t xml:space="preserve">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they are all supported,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Handling. Set </w:t>
            </w:r>
            <w:r>
              <w:rPr>
                <w:rStyle w:val="HTMLCode"/>
              </w:rPr>
              <w:t>SIF_Error/SIF_Code</w:t>
            </w:r>
            <w:r>
              <w:t xml:space="preserve"> and </w:t>
            </w:r>
            <w:r>
              <w:rPr>
                <w:rStyle w:val="HTMLCode"/>
              </w:rPr>
              <w:t>SIF_Error/SIF_Desc</w:t>
            </w:r>
            <w:r>
              <w:t xml:space="preserve"> to indicate a context is not supported. Place the name of the context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w:t>
            </w:r>
            <w:r>
              <w:rPr>
                <w:rStyle w:val="HTMLCode"/>
              </w:rPr>
              <w:t>SIF_SourceId</w:t>
            </w:r>
            <w:r>
              <w:t>, consult the ACL to determine if the sender has the proper access and permissions for this object in each of the specified 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sender has the proper access and permissions,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Access and Permissions. Set </w:t>
            </w:r>
            <w:r>
              <w:rPr>
                <w:rStyle w:val="HTMLCode"/>
              </w:rPr>
              <w:t>SIF_Error/SIF_Code</w:t>
            </w:r>
            <w:r>
              <w:t xml:space="preserve"> and </w:t>
            </w:r>
            <w:r>
              <w:rPr>
                <w:rStyle w:val="HTMLCode"/>
              </w:rPr>
              <w:t>SIF_Error/SIF_Desc</w:t>
            </w:r>
            <w:r>
              <w:t xml:space="preserve"> to indicate the sender lacks permission to provide this object. Place the name of the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Check the Providers database to see if this object has already been provided in the contexts specified.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object does not have a provider in the contexts specified, go to Step 11.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the current provider the same as the </w:t>
            </w:r>
            <w:r>
              <w:rPr>
                <w:rStyle w:val="HTMLCode"/>
              </w:rPr>
              <w:t>SIF_SourceId</w:t>
            </w:r>
            <w:r>
              <w:t xml:space="preserve"> of this message?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provider differs from the </w:t>
            </w:r>
            <w:r>
              <w:rPr>
                <w:rStyle w:val="HTMLCode"/>
              </w:rPr>
              <w:t>SIF_SourceId</w:t>
            </w:r>
            <w:r>
              <w:t xml:space="preserve"> of this message, go to Step 14. Otherwise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record in the Providers database to indicate that </w:t>
            </w:r>
            <w:r>
              <w:rPr>
                <w:rStyle w:val="HTMLCode"/>
              </w:rPr>
              <w:t>SIF_SourceId</w:t>
            </w:r>
            <w:r>
              <w:t xml:space="preserve"> is the provider of this object in the given contexts. If an error occurs, add a </w:t>
            </w:r>
            <w:r>
              <w:rPr>
                <w:rStyle w:val="HTMLCode"/>
              </w:rPr>
              <w:t>SIF_Error</w:t>
            </w:r>
            <w:r>
              <w:t xml:space="preserve"> element to the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an error occurs, go to Step 13; otherwise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Provision and set </w:t>
            </w:r>
            <w:r>
              <w:rPr>
                <w:rStyle w:val="HTMLCode"/>
              </w:rPr>
              <w:t>SIF_Error/SIF_Code</w:t>
            </w:r>
            <w:r>
              <w:t xml:space="preserve"> and </w:t>
            </w:r>
            <w:r>
              <w:rPr>
                <w:rStyle w:val="HTMLCode"/>
              </w:rPr>
              <w:t>SIF_Error/SIF_Desc</w:t>
            </w:r>
            <w:r>
              <w:t xml:space="preserve"> to </w:t>
            </w:r>
            <w:r>
              <w:lastRenderedPageBreak/>
              <w:t xml:space="preserve">indicate that the object already has a provider. Place the name of the provider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SIF_Status</w:t>
            </w:r>
            <w:r>
              <w:t xml:space="preserve"> element indicating success to the </w:t>
            </w:r>
            <w:r>
              <w:rPr>
                <w:rStyle w:val="HTMLCode"/>
              </w:rPr>
              <w:t>SIF_Ack</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Undo all changes to the Providers database.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4.2.2.4-1: SIF_Provide Handling</w:t>
      </w:r>
      <w:r>
        <w:t xml:space="preserve"> </w:t>
      </w:r>
      <w:bookmarkStart w:id="1315" w:name="ZISMessageHandlingSIF_Unprovide"/>
      <w:bookmarkEnd w:id="1314"/>
    </w:p>
    <w:p w:rsidR="00FA6BC9" w:rsidRDefault="00FA6BC9" w:rsidP="00FA6BC9">
      <w:pPr>
        <w:pStyle w:val="Heading4"/>
      </w:pPr>
      <w:r>
        <w:t>4.2.2.5 SIF_Unprovide</w:t>
      </w:r>
    </w:p>
    <w:p w:rsidR="00FA6BC9" w:rsidRDefault="00FA6BC9" w:rsidP="00FA6BC9">
      <w:pPr>
        <w:pStyle w:val="NormalWeb"/>
      </w:pPr>
      <w:r>
        <w:t xml:space="preserve">If an agent wishes to withdraw an object previously provided, the </w:t>
      </w:r>
      <w:r>
        <w:rPr>
          <w:rStyle w:val="HTMLCode"/>
        </w:rPr>
        <w:t>SIF_Unprovide</w:t>
      </w:r>
      <w:r>
        <w:t xml:space="preserve"> message is used.</w:t>
      </w:r>
    </w:p>
    <w:p w:rsidR="00FA6BC9" w:rsidRDefault="00FA6BC9" w:rsidP="00FA6BC9">
      <w:pPr>
        <w:pStyle w:val="NormalWeb"/>
      </w:pPr>
      <w:r>
        <w:t xml:space="preserve">The </w:t>
      </w:r>
      <w:r>
        <w:rPr>
          <w:rStyle w:val="HTMLCode"/>
        </w:rPr>
        <w:t>SIF_Unprovide</w:t>
      </w:r>
      <w:r>
        <w:t xml:space="preserve"> message can contain multiple objects. The ZIS must treat all of the objects as a set; if there is an error with one of the objects then there should be no change to the Providers database.</w:t>
      </w:r>
    </w:p>
    <w:tbl>
      <w:tblPr>
        <w:tblW w:w="0" w:type="auto"/>
        <w:tblCellMar>
          <w:top w:w="15" w:type="dxa"/>
          <w:left w:w="15" w:type="dxa"/>
          <w:bottom w:w="15" w:type="dxa"/>
          <w:right w:w="15" w:type="dxa"/>
        </w:tblCellMar>
        <w:tblLook w:val="04A0"/>
      </w:tblPr>
      <w:tblGrid>
        <w:gridCol w:w="544"/>
        <w:gridCol w:w="6336"/>
        <w:gridCol w:w="1850"/>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16" w:name="Table42251SIF_UnprovideHandling"/>
            <w:bookmarkEnd w:id="131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the message to determine whether any more objects are being unprovided.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7 if there are no further objects to process for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message and retrieve the name of an object to be unprovided. If not otherwise performed in initial message validation, check whether the object name is valid (e.g. valid/supported object, not </w:t>
            </w:r>
            <w:r>
              <w:rPr>
                <w:rStyle w:val="HTMLCode"/>
              </w:rPr>
              <w:t>SIF_ZoneStatus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5 if the object name is valid.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Provision and set </w:t>
            </w:r>
            <w:r>
              <w:rPr>
                <w:rStyle w:val="HTMLCode"/>
              </w:rPr>
              <w:t>SIF_Error/SIF_Code</w:t>
            </w:r>
            <w:r>
              <w:t xml:space="preserve"> and </w:t>
            </w:r>
            <w:r>
              <w:rPr>
                <w:rStyle w:val="HTMLCode"/>
              </w:rPr>
              <w:t>SIF_Error/SIF_Desc</w:t>
            </w:r>
            <w:r>
              <w:t xml:space="preserve"> to indicate the object is invalid. Place the name of the invalid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each </w:t>
            </w:r>
            <w:r>
              <w:rPr>
                <w:rStyle w:val="HTMLCode"/>
              </w:rPr>
              <w:t>SIF_Context</w:t>
            </w:r>
            <w:r>
              <w:t xml:space="preserve"> supplied in </w:t>
            </w:r>
            <w:r>
              <w:rPr>
                <w:rStyle w:val="HTMLCode"/>
              </w:rPr>
              <w:lastRenderedPageBreak/>
              <w:t>SIF_Contexts</w:t>
            </w:r>
            <w:r>
              <w:t xml:space="preserve">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If they are all supported, go to </w:t>
            </w:r>
            <w:r>
              <w:lastRenderedPageBreak/>
              <w:t>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Handling. Set </w:t>
            </w:r>
            <w:r>
              <w:rPr>
                <w:rStyle w:val="HTMLCode"/>
              </w:rPr>
              <w:t>SIF_Error/SIF_Code</w:t>
            </w:r>
            <w:r>
              <w:t xml:space="preserve"> and </w:t>
            </w:r>
            <w:r>
              <w:rPr>
                <w:rStyle w:val="HTMLCode"/>
              </w:rPr>
              <w:t>SIF_Error/SIF_Desc</w:t>
            </w:r>
            <w:r>
              <w:t xml:space="preserve"> to indicate a context is not supported. Place the name of the context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it exists, remove the records in the Providers database that marks </w:t>
            </w:r>
            <w:r>
              <w:rPr>
                <w:rStyle w:val="HTMLCode"/>
              </w:rPr>
              <w:t>SIF_SourceId</w:t>
            </w:r>
            <w:r>
              <w:t xml:space="preserve"> as the provider of this object for the given contexts. If an error occurs, add a </w:t>
            </w:r>
            <w:r>
              <w:rPr>
                <w:rStyle w:val="HTMLCode"/>
              </w:rPr>
              <w:t>SIF_Error</w:t>
            </w:r>
            <w:r>
              <w:t xml:space="preserve"> element to the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an error occurs, 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Leave all pending </w:t>
            </w:r>
            <w:r>
              <w:rPr>
                <w:rStyle w:val="HTMLCode"/>
              </w:rPr>
              <w:t>SIF_Request</w:t>
            </w:r>
            <w:r>
              <w:t xml:space="preserve">s for the object in the responder's queue, as they may include </w:t>
            </w:r>
            <w:r>
              <w:rPr>
                <w:rStyle w:val="HTMLCode"/>
              </w:rPr>
              <w:t>SIF_Request</w:t>
            </w:r>
            <w:r>
              <w:t xml:space="preserve">s routed explicitly to the responder using </w:t>
            </w:r>
            <w:r>
              <w:rPr>
                <w:rStyle w:val="HTMLCode"/>
              </w:rPr>
              <w:t>SIF_DestinationId</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SIF_Status</w:t>
            </w:r>
            <w:r>
              <w:t xml:space="preserve"> element indicating success to the </w:t>
            </w:r>
            <w:r>
              <w:rPr>
                <w:rStyle w:val="HTMLCode"/>
              </w:rPr>
              <w:t>SIF_Ack</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Undo all changes to the Providers database.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4.2.2.5-1: SIF_Unprovide Handling</w:t>
      </w:r>
      <w:r>
        <w:t xml:space="preserve"> </w:t>
      </w:r>
      <w:bookmarkStart w:id="1317" w:name="ZISMessageHandlingSIF_Subscribe"/>
      <w:bookmarkEnd w:id="1316"/>
    </w:p>
    <w:p w:rsidR="00FA6BC9" w:rsidRDefault="00FA6BC9" w:rsidP="00FA6BC9">
      <w:pPr>
        <w:pStyle w:val="Heading4"/>
      </w:pPr>
      <w:r>
        <w:t>4.2.2.6 SIF_Subscribe</w:t>
      </w:r>
    </w:p>
    <w:p w:rsidR="00FA6BC9" w:rsidRDefault="00FA6BC9" w:rsidP="00FA6BC9">
      <w:pPr>
        <w:pStyle w:val="NormalWeb"/>
      </w:pPr>
      <w:r>
        <w:t xml:space="preserve">An agent requests to receive </w:t>
      </w:r>
      <w:r>
        <w:rPr>
          <w:rStyle w:val="HTMLCode"/>
        </w:rPr>
        <w:t>SIF_Event</w:t>
      </w:r>
      <w:r>
        <w:t xml:space="preserve">s for an object by a process called Subscription that is represented by the </w:t>
      </w:r>
      <w:r>
        <w:rPr>
          <w:rStyle w:val="HTMLCode"/>
        </w:rPr>
        <w:t>SIF_Subscribe</w:t>
      </w:r>
      <w:r>
        <w:t xml:space="preserve"> message. </w:t>
      </w:r>
    </w:p>
    <w:p w:rsidR="00FA6BC9" w:rsidRDefault="00FA6BC9" w:rsidP="00FA6BC9">
      <w:pPr>
        <w:pStyle w:val="NormalWeb"/>
      </w:pPr>
      <w:r>
        <w:t xml:space="preserve">The </w:t>
      </w:r>
      <w:r>
        <w:rPr>
          <w:rStyle w:val="HTMLCode"/>
        </w:rPr>
        <w:t>SIF_Subscribe</w:t>
      </w:r>
      <w:r>
        <w:t xml:space="preserve"> message can contain subscription requests for multiple objects. The ZIS must treat all of the objects as a set, if there is an error with one of the objects then there should be no change to the Subscribers database.</w:t>
      </w:r>
    </w:p>
    <w:tbl>
      <w:tblPr>
        <w:tblW w:w="0" w:type="auto"/>
        <w:tblCellMar>
          <w:top w:w="15" w:type="dxa"/>
          <w:left w:w="15" w:type="dxa"/>
          <w:bottom w:w="15" w:type="dxa"/>
          <w:right w:w="15" w:type="dxa"/>
        </w:tblCellMar>
        <w:tblLook w:val="04A0"/>
      </w:tblPr>
      <w:tblGrid>
        <w:gridCol w:w="544"/>
        <w:gridCol w:w="6168"/>
        <w:gridCol w:w="2018"/>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18" w:name="Table42261SIF_SubscribeHandling"/>
            <w:bookmarkEnd w:id="131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the message to determine whether any more subscriptions need to be processed.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9 if there are no further subscriptions to process in this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Retrieve the name of the next object to be subscribed to. If not otherwise performed in initial message validation, check whether the object name is valid (e.g., valid/supported object with events reported).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object name is valid,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Subscription and set </w:t>
            </w:r>
            <w:r>
              <w:rPr>
                <w:rStyle w:val="HTMLCode"/>
              </w:rPr>
              <w:t>SIF_Error/SIF_Code</w:t>
            </w:r>
            <w:r>
              <w:t xml:space="preserve"> and </w:t>
            </w:r>
            <w:r>
              <w:rPr>
                <w:rStyle w:val="HTMLCode"/>
              </w:rPr>
              <w:t>SIF_Error/SIF_Desc</w:t>
            </w:r>
            <w:r>
              <w:t xml:space="preserve"> to indicate the object is invalid. Place the name of the invalid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each </w:t>
            </w:r>
            <w:r>
              <w:rPr>
                <w:rStyle w:val="HTMLCode"/>
              </w:rPr>
              <w:t>SIF_Context</w:t>
            </w:r>
            <w:r>
              <w:t xml:space="preserve"> supplied in </w:t>
            </w:r>
            <w:r>
              <w:rPr>
                <w:rStyle w:val="HTMLCode"/>
              </w:rPr>
              <w:t>SIF_Contexts</w:t>
            </w:r>
            <w:r>
              <w:t xml:space="preserve">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they are all supported,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Handling. Set </w:t>
            </w:r>
            <w:r>
              <w:rPr>
                <w:rStyle w:val="HTMLCode"/>
              </w:rPr>
              <w:t>SIF_Error/SIF_Code</w:t>
            </w:r>
            <w:r>
              <w:t xml:space="preserve"> and </w:t>
            </w:r>
            <w:r>
              <w:rPr>
                <w:rStyle w:val="HTMLCode"/>
              </w:rPr>
              <w:t>SIF_Error/SIF_Desc</w:t>
            </w:r>
            <w:r>
              <w:t xml:space="preserve"> to indicate a context is not supported. Place the name of the context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w:t>
            </w:r>
            <w:r>
              <w:rPr>
                <w:rStyle w:val="HTMLCode"/>
              </w:rPr>
              <w:t>SIF_SourceId</w:t>
            </w:r>
            <w:r>
              <w:t>, consult the ACL to determine if the sender has the proper access and permissions for this object and 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sender has the proper access and permissions,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Access and Permissions. Set </w:t>
            </w:r>
            <w:r>
              <w:rPr>
                <w:rStyle w:val="HTMLCode"/>
              </w:rPr>
              <w:t>SIF_Error/SIF_Code</w:t>
            </w:r>
            <w:r>
              <w:t xml:space="preserve"> and </w:t>
            </w:r>
            <w:r>
              <w:rPr>
                <w:rStyle w:val="HTMLCode"/>
              </w:rPr>
              <w:t>SIF_Error/SIF_Desc</w:t>
            </w:r>
            <w:r>
              <w:t xml:space="preserve"> to indicate the sender lacks permission to subscribe to this object. Place the name of the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Check the Subscribers database to see if the caller is already subscribed to this object for the specified 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caller is already subscribed to this object,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record in the Subscribers database to indicate that </w:t>
            </w:r>
            <w:r>
              <w:rPr>
                <w:rStyle w:val="HTMLCode"/>
              </w:rPr>
              <w:t>SIF_SourceId</w:t>
            </w:r>
            <w:r>
              <w:t xml:space="preserve"> is a subscriber of this object's </w:t>
            </w:r>
            <w:r>
              <w:rPr>
                <w:rStyle w:val="HTMLCode"/>
              </w:rPr>
              <w:t>SIF_Event</w:t>
            </w:r>
            <w:r>
              <w:t xml:space="preserve">s in the specified contexts. If an error occurs, add a </w:t>
            </w:r>
            <w:r>
              <w:rPr>
                <w:rStyle w:val="HTMLCode"/>
              </w:rPr>
              <w:t>SIF_Error</w:t>
            </w:r>
            <w:r>
              <w:t xml:space="preserve"> element to the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an error occurs go to Step 12; otherwise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SIF_Status</w:t>
            </w:r>
            <w:r>
              <w:t xml:space="preserve"> element indicating success to the </w:t>
            </w:r>
            <w:r>
              <w:rPr>
                <w:rStyle w:val="HTMLCode"/>
              </w:rPr>
              <w:t>SIF_Ack</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Undo all changes to the Subscribers database.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4.2.2.6-1: SIF_Subscribe Handling</w:t>
      </w:r>
      <w:r>
        <w:t xml:space="preserve"> </w:t>
      </w:r>
      <w:bookmarkStart w:id="1319" w:name="ZISMessageHandlingSIF_Unsubscribe"/>
      <w:bookmarkEnd w:id="1318"/>
    </w:p>
    <w:p w:rsidR="00FA6BC9" w:rsidRDefault="00FA6BC9" w:rsidP="00FA6BC9">
      <w:pPr>
        <w:pStyle w:val="Heading4"/>
      </w:pPr>
      <w:r>
        <w:t>4.2.2.7 SIF_Unsubscribe</w:t>
      </w:r>
    </w:p>
    <w:p w:rsidR="00FA6BC9" w:rsidRDefault="00FA6BC9" w:rsidP="00FA6BC9">
      <w:pPr>
        <w:pStyle w:val="NormalWeb"/>
      </w:pPr>
      <w:r>
        <w:t xml:space="preserve">If an agent wishes to cancel one or more subscriptions, the </w:t>
      </w:r>
      <w:r>
        <w:rPr>
          <w:rStyle w:val="HTMLCode"/>
        </w:rPr>
        <w:t>SIF_Unsubscribe</w:t>
      </w:r>
      <w:r>
        <w:t xml:space="preserve"> message is used. Events already queued for delivery prior to unsubscription will be delivered.</w:t>
      </w:r>
    </w:p>
    <w:p w:rsidR="00FA6BC9" w:rsidRDefault="00FA6BC9" w:rsidP="00FA6BC9">
      <w:pPr>
        <w:pStyle w:val="NormalWeb"/>
      </w:pPr>
      <w:r>
        <w:t xml:space="preserve">The </w:t>
      </w:r>
      <w:r>
        <w:rPr>
          <w:rStyle w:val="HTMLCode"/>
        </w:rPr>
        <w:t>SIF_Unsubscribe</w:t>
      </w:r>
      <w:r>
        <w:t xml:space="preserve"> message can contain subscription requests for multiple objects. The ZIS must treat all of the objects as a set, if there is an error with one of the objects then there should be no change to the Subscribers database.</w:t>
      </w:r>
    </w:p>
    <w:tbl>
      <w:tblPr>
        <w:tblW w:w="0" w:type="auto"/>
        <w:tblCellMar>
          <w:top w:w="15" w:type="dxa"/>
          <w:left w:w="15" w:type="dxa"/>
          <w:bottom w:w="15" w:type="dxa"/>
          <w:right w:w="15" w:type="dxa"/>
        </w:tblCellMar>
        <w:tblLook w:val="04A0"/>
      </w:tblPr>
      <w:tblGrid>
        <w:gridCol w:w="544"/>
        <w:gridCol w:w="6351"/>
        <w:gridCol w:w="183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20" w:name="Table42271SIF_UnsubscribeHandling"/>
            <w:bookmarkEnd w:id="131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the message to determine whether any more unsubscriptions need to be processed.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6 if there are no further objects to process in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Retrieve the name of the next object. If not otherwise performed in initial message validation, check whether the object name is valid (e.g. valid/supported object with events reported).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object name is valid,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Subscription and set </w:t>
            </w:r>
            <w:r>
              <w:rPr>
                <w:rStyle w:val="HTMLCode"/>
              </w:rPr>
              <w:t>SIF_Error/SIF_Code</w:t>
            </w:r>
            <w:r>
              <w:t xml:space="preserve"> and </w:t>
            </w:r>
            <w:r>
              <w:rPr>
                <w:rStyle w:val="HTMLCode"/>
              </w:rPr>
              <w:t>SIF_Error/SIF_Desc</w:t>
            </w:r>
            <w:r>
              <w:t xml:space="preserve"> to indicate the object is invalid. Place the name of the invalid object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each </w:t>
            </w:r>
            <w:r>
              <w:rPr>
                <w:rStyle w:val="HTMLCode"/>
              </w:rPr>
              <w:t>SIF_Context</w:t>
            </w:r>
            <w:r>
              <w:t xml:space="preserve"> supplied in </w:t>
            </w:r>
            <w:r>
              <w:rPr>
                <w:rStyle w:val="HTMLCode"/>
              </w:rPr>
              <w:t>SIF_Contexts</w:t>
            </w:r>
            <w:r>
              <w:t xml:space="preserve">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they are all supported,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Handling. Set </w:t>
            </w:r>
            <w:r>
              <w:rPr>
                <w:rStyle w:val="HTMLCode"/>
              </w:rPr>
              <w:t>SIF_Error/SIF_Code</w:t>
            </w:r>
            <w:r>
              <w:t xml:space="preserve"> and </w:t>
            </w:r>
            <w:r>
              <w:rPr>
                <w:rStyle w:val="HTMLCode"/>
              </w:rPr>
              <w:t>SIF_Error/SIF_Desc</w:t>
            </w:r>
            <w:r>
              <w:t xml:space="preserve"> </w:t>
            </w:r>
            <w:r>
              <w:lastRenderedPageBreak/>
              <w:t xml:space="preserve">to indicate a context is not supported. Place the name of the context in </w:t>
            </w:r>
            <w:r>
              <w:rPr>
                <w:rStyle w:val="HTMLCode"/>
              </w:rPr>
              <w:t>SIF_Error/SIF_ExtendedDesc</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it exists, remove the record in the Subscribers database that marks </w:t>
            </w:r>
            <w:r>
              <w:rPr>
                <w:rStyle w:val="HTMLCode"/>
              </w:rPr>
              <w:t>SIF_SourceId</w:t>
            </w:r>
            <w:r>
              <w:t xml:space="preserve"> as a subscriber of this object's </w:t>
            </w:r>
            <w:r>
              <w:rPr>
                <w:rStyle w:val="HTMLCode"/>
              </w:rPr>
              <w:t>SIF_Event</w:t>
            </w:r>
            <w:r>
              <w:t xml:space="preserve">s in the specified contexts. If an error occurs, add a </w:t>
            </w:r>
            <w:r>
              <w:rPr>
                <w:rStyle w:val="HTMLCode"/>
              </w:rPr>
              <w:t>SIF_Error</w:t>
            </w:r>
            <w:r>
              <w:t xml:space="preserve"> element to the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an error occurs go to Step 9, otherwise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SIF_Status</w:t>
            </w:r>
            <w:r>
              <w:t xml:space="preserve"> element indicating success to the </w:t>
            </w:r>
            <w:r>
              <w:rPr>
                <w:rStyle w:val="HTMLCode"/>
              </w:rPr>
              <w:t>SIF_Ack</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Undo all changes to the Subscribers database.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4.2.2.7-1: SIF_Unsubscribe Handling</w:t>
      </w:r>
      <w:r>
        <w:t xml:space="preserve"> </w:t>
      </w:r>
      <w:bookmarkStart w:id="1321" w:name="ZISMessageHandlingSIF_Provision"/>
      <w:bookmarkEnd w:id="1320"/>
    </w:p>
    <w:p w:rsidR="00FA6BC9" w:rsidRDefault="00FA6BC9" w:rsidP="00FA6BC9">
      <w:pPr>
        <w:pStyle w:val="Heading4"/>
      </w:pPr>
      <w:r>
        <w:t>4.2.2.8 SIF_Provision</w:t>
      </w:r>
    </w:p>
    <w:p w:rsidR="00FA6BC9" w:rsidRDefault="00FA6BC9" w:rsidP="00FA6BC9">
      <w:pPr>
        <w:pStyle w:val="NormalWeb"/>
      </w:pPr>
      <w:r>
        <w:t>An Agent is registering its support for various messages with regard to various objects. Settings supplied replace any previously recorded settings for the Agent.</w:t>
      </w:r>
    </w:p>
    <w:tbl>
      <w:tblPr>
        <w:tblW w:w="0" w:type="auto"/>
        <w:tblCellMar>
          <w:top w:w="15" w:type="dxa"/>
          <w:left w:w="15" w:type="dxa"/>
          <w:bottom w:w="15" w:type="dxa"/>
          <w:right w:w="15" w:type="dxa"/>
        </w:tblCellMar>
        <w:tblLook w:val="04A0"/>
      </w:tblPr>
      <w:tblGrid>
        <w:gridCol w:w="544"/>
        <w:gridCol w:w="5985"/>
        <w:gridCol w:w="2201"/>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bookmarkStart w:id="1322" w:name="Table42281SIF_ProvisionHandling"/>
            <w:bookmarkEnd w:id="132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SIF_ProvideObjects</w:t>
            </w:r>
            <w:r>
              <w:t xml:space="preserve"> as provide.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objects not in </w:t>
            </w:r>
            <w:r>
              <w:rPr>
                <w:rStyle w:val="HTMLCode"/>
              </w:rPr>
              <w:t>SIF_ProvideObjects</w:t>
            </w:r>
            <w:r>
              <w:t xml:space="preserve"> as unprovide.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SIF_SubscribeObjects</w:t>
            </w:r>
            <w:r>
              <w:t xml:space="preserve"> as subscribe.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objects not in </w:t>
            </w:r>
            <w:r>
              <w:rPr>
                <w:rStyle w:val="HTMLCode"/>
              </w:rPr>
              <w:t>SIF_SubscribeObjects</w:t>
            </w:r>
            <w:r>
              <w:t xml:space="preserve"> as unsubscribe.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SIF_PublishAddObjects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SIF_PublishChangeObjects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SIF_PublishDeleteObjects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SIF_RequestObjects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Process </w:t>
            </w:r>
            <w:r>
              <w:rPr>
                <w:rStyle w:val="HTMLCode"/>
              </w:rPr>
              <w:t>SIF_RespondObjects</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On error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Save changes.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success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Roll back any changes.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error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w:t>
            </w:r>
          </w:p>
        </w:tc>
      </w:tr>
    </w:tbl>
    <w:p w:rsidR="00FA6BC9" w:rsidRDefault="00FA6BC9" w:rsidP="00FA6BC9">
      <w:r>
        <w:rPr>
          <w:rStyle w:val="Caption1"/>
        </w:rPr>
        <w:t>Table 4.2.2.8-1: SIF_Provision Handling</w:t>
      </w:r>
      <w:r>
        <w:t xml:space="preserve"> </w:t>
      </w:r>
      <w:bookmarkStart w:id="1323" w:name="ZISMessageHandlingSIF_Event"/>
      <w:bookmarkEnd w:id="1322"/>
    </w:p>
    <w:p w:rsidR="00FA6BC9" w:rsidRDefault="00FA6BC9" w:rsidP="00FA6BC9">
      <w:pPr>
        <w:pStyle w:val="Heading4"/>
      </w:pPr>
      <w:r>
        <w:t>4.2.2.9 SIF_Event</w:t>
      </w:r>
    </w:p>
    <w:p w:rsidR="00FA6BC9" w:rsidRDefault="00FA6BC9" w:rsidP="00FA6BC9">
      <w:pPr>
        <w:pStyle w:val="NormalWeb"/>
      </w:pPr>
      <w:r>
        <w:t xml:space="preserve">When an application has made a change in an object that is part of the Zone and for which the application has declared the ability to generate </w:t>
      </w:r>
      <w:r>
        <w:rPr>
          <w:rStyle w:val="HTMLCode"/>
        </w:rPr>
        <w:t>SIF_Event</w:t>
      </w:r>
      <w:r>
        <w:t xml:space="preserve">s, the agent will send a </w:t>
      </w:r>
      <w:r>
        <w:rPr>
          <w:rStyle w:val="HTMLCode"/>
        </w:rPr>
        <w:t>SIF_Event</w:t>
      </w:r>
      <w:r>
        <w:t xml:space="preserve"> message to its Zone Integration Server so the framework may distribute it.</w:t>
      </w:r>
    </w:p>
    <w:tbl>
      <w:tblPr>
        <w:tblW w:w="0" w:type="auto"/>
        <w:tblCellMar>
          <w:top w:w="15" w:type="dxa"/>
          <w:left w:w="15" w:type="dxa"/>
          <w:bottom w:w="15" w:type="dxa"/>
          <w:right w:w="15" w:type="dxa"/>
        </w:tblCellMar>
        <w:tblLook w:val="04A0"/>
      </w:tblPr>
      <w:tblGrid>
        <w:gridCol w:w="544"/>
        <w:gridCol w:w="6377"/>
        <w:gridCol w:w="180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24" w:name="Table42291SIF_EventHandling"/>
            <w:bookmarkEnd w:id="132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Examine message and retrieve the name of the object. Check whether the object name is valid (e.g. valid/supported object with events reported).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object name is valid,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Event Reporting and set </w:t>
            </w:r>
            <w:r>
              <w:rPr>
                <w:rStyle w:val="HTMLCode"/>
              </w:rPr>
              <w:t>SIF_Error/SIF_Code</w:t>
            </w:r>
            <w:r>
              <w:t xml:space="preserve"> and </w:t>
            </w:r>
            <w:r>
              <w:rPr>
                <w:rStyle w:val="HTMLCode"/>
              </w:rPr>
              <w:t>SIF_Error/SIF_Desc</w:t>
            </w:r>
            <w:r>
              <w:t xml:space="preserve"> to indicate the event is invalid. Place the name of the invalid object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each </w:t>
            </w:r>
            <w:r>
              <w:rPr>
                <w:rStyle w:val="HTMLCode"/>
              </w:rPr>
              <w:t>SIF_Context</w:t>
            </w:r>
            <w:r>
              <w:t xml:space="preserve"> supplied in </w:t>
            </w:r>
            <w:r>
              <w:rPr>
                <w:rStyle w:val="HTMLCode"/>
              </w:rPr>
              <w:t>SIF_Contexts</w:t>
            </w:r>
            <w:r>
              <w:t xml:space="preserve"> is supported.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they are all supported,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w:t>
            </w:r>
            <w:r>
              <w:lastRenderedPageBreak/>
              <w:t xml:space="preserve">Handling. Set </w:t>
            </w:r>
            <w:r>
              <w:rPr>
                <w:rStyle w:val="HTMLCode"/>
              </w:rPr>
              <w:t>SIF_Error/SIF_Code</w:t>
            </w:r>
            <w:r>
              <w:t xml:space="preserve"> and </w:t>
            </w:r>
            <w:r>
              <w:rPr>
                <w:rStyle w:val="HTMLCode"/>
              </w:rPr>
              <w:t>SIF_Error/SIF_Desc</w:t>
            </w:r>
            <w:r>
              <w:t xml:space="preserve"> to indicate a context is not supported. Place the name of the context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Stop processing </w:t>
            </w:r>
            <w:r>
              <w:lastRenderedPageBreak/>
              <w:t>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w:t>
            </w:r>
            <w:r>
              <w:rPr>
                <w:rStyle w:val="HTMLCode"/>
              </w:rPr>
              <w:t>SIF_SourceId</w:t>
            </w:r>
            <w:r>
              <w:t>, consult the ACL to determine if the sender has the proper access and permissions for this object in the specified 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sender has the proper access and permissions,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Access and Permissions. Set </w:t>
            </w:r>
            <w:r>
              <w:rPr>
                <w:rStyle w:val="HTMLCode"/>
              </w:rPr>
              <w:t>SIF_Error/SIF_Code</w:t>
            </w:r>
            <w:r>
              <w:t xml:space="preserve"> and </w:t>
            </w:r>
            <w:r>
              <w:rPr>
                <w:rStyle w:val="HTMLCode"/>
              </w:rPr>
              <w:t>SIF_Error/SIF_Desc</w:t>
            </w:r>
            <w:r>
              <w:t xml:space="preserve"> to indicate the sender lacks permission to publish events pertaining to this object (use general </w:t>
            </w:r>
            <w:r>
              <w:rPr>
                <w:rStyle w:val="HTMLCode"/>
              </w:rPr>
              <w:t>SIF_Event</w:t>
            </w:r>
            <w:r>
              <w:t xml:space="preserve"> error code, or specific Add, Change, Delete codes). Place the name of the object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Check the Subscriber database to see if there are any subscribers in the specified contexts for the </w:t>
            </w:r>
            <w:r>
              <w:rPr>
                <w:rStyle w:val="HTMLCode"/>
              </w:rPr>
              <w:t>SIF_Event</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9 if there are no subscribers for this object.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For each subscriber make a copy of the </w:t>
            </w:r>
            <w:r>
              <w:rPr>
                <w:rStyle w:val="HTMLCode"/>
              </w:rPr>
              <w:t>SIF_Event</w:t>
            </w:r>
            <w:r>
              <w:t xml:space="preserve">. If the ZIS supports XML filtering pass the copy to the XML filter logic. If an XML filter matched the root </w:t>
            </w:r>
            <w:r>
              <w:rPr>
                <w:rStyle w:val="HTMLCode"/>
              </w:rPr>
              <w:t>SIF_Message</w:t>
            </w:r>
            <w:r>
              <w:t xml:space="preserve"> do not put the copy into the subscriber's queue and continue to the next subscriber. With the copy if more than one context is specified for the event, only one copy of the event is placed in the subscribing agent's queue. If the event cannot be placed into an individual agent's queue due to the agent's maximum buffer size or because the subscribing agent does not support the message version of the </w:t>
            </w:r>
            <w:r>
              <w:rPr>
                <w:rStyle w:val="HTMLCode"/>
              </w:rPr>
              <w:t>SIF_Event</w:t>
            </w:r>
            <w:r>
              <w:t xml:space="preserve">, it is </w:t>
            </w:r>
            <w:r>
              <w:rPr>
                <w:rStyle w:val="rfc21191"/>
              </w:rPr>
              <w:t>RECOMMENDED</w:t>
            </w:r>
            <w:r>
              <w:t xml:space="preserve"> that the ZIS log the inability to deliver the event. In addition,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the original message. </w:t>
            </w:r>
            <w:r>
              <w:rPr>
                <w:rStyle w:val="HTMLCode"/>
              </w:rPr>
              <w:t>SIF_LogEntry/SIF_Desc</w:t>
            </w:r>
            <w:r>
              <w:t xml:space="preserve"> must contain the SourceId of the agent that has failed to receive 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SIF_Status</w:t>
            </w:r>
            <w:r>
              <w:t xml:space="preserve"> element indicating success. Return a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4.2.2.9-1: SIF_Event Handling</w:t>
      </w:r>
      <w:r>
        <w:t xml:space="preserve"> </w:t>
      </w:r>
      <w:bookmarkStart w:id="1325" w:name="ZISMessageHandlingSIF_Request"/>
      <w:bookmarkEnd w:id="1324"/>
    </w:p>
    <w:p w:rsidR="00FA6BC9" w:rsidRDefault="00FA6BC9" w:rsidP="00FA6BC9">
      <w:pPr>
        <w:pStyle w:val="Heading4"/>
      </w:pPr>
      <w:r>
        <w:lastRenderedPageBreak/>
        <w:t>4.2.2.10 SIF_Request</w:t>
      </w:r>
    </w:p>
    <w:p w:rsidR="00FA6BC9" w:rsidRDefault="00FA6BC9" w:rsidP="00FA6BC9">
      <w:pPr>
        <w:pStyle w:val="NormalWeb"/>
      </w:pPr>
      <w:r>
        <w:t xml:space="preserve">When an agent needs information from a Zone context it sends a </w:t>
      </w:r>
      <w:r>
        <w:rPr>
          <w:rStyle w:val="HTMLCode"/>
        </w:rPr>
        <w:t>SIF_Request</w:t>
      </w:r>
      <w:r>
        <w:t xml:space="preserve"> message to the ZIS. If the </w:t>
      </w:r>
      <w:r>
        <w:rPr>
          <w:rStyle w:val="HTMLCode"/>
        </w:rPr>
        <w:t>SIF_Request</w:t>
      </w:r>
      <w:r>
        <w:t xml:space="preserve">'s header does not contain a </w:t>
      </w:r>
      <w:r>
        <w:rPr>
          <w:rStyle w:val="HTMLCode"/>
        </w:rPr>
        <w:t>SIF_DestinationId</w:t>
      </w:r>
      <w:r>
        <w:t xml:space="preserve"> element, the ZIS will route the message to the Provider of the object referenced in the </w:t>
      </w:r>
      <w:r>
        <w:rPr>
          <w:rStyle w:val="HTMLCode"/>
        </w:rPr>
        <w:t>SIF_Request</w:t>
      </w:r>
      <w:r>
        <w:t xml:space="preserve">. If the header contains a </w:t>
      </w:r>
      <w:r>
        <w:rPr>
          <w:rStyle w:val="HTMLCode"/>
        </w:rPr>
        <w:t>SIF_DestinationId</w:t>
      </w:r>
      <w:r>
        <w:t xml:space="preserve">, the ZIS will route the message to the application referenced in the </w:t>
      </w:r>
      <w:r>
        <w:rPr>
          <w:rStyle w:val="HTMLCode"/>
        </w:rPr>
        <w:t>SIF_DestinationId</w:t>
      </w:r>
      <w:r>
        <w:t xml:space="preserve"> if the security policies of the zone permit such routing. The ZIS will return a </w:t>
      </w:r>
      <w:r>
        <w:rPr>
          <w:rStyle w:val="HTMLCode"/>
        </w:rPr>
        <w:t>SIF_Ack</w:t>
      </w:r>
      <w:r>
        <w:t xml:space="preserve"> message to the requesting agent to indicate whether or not it was able to process the </w:t>
      </w:r>
      <w:r>
        <w:rPr>
          <w:rStyle w:val="HTMLCode"/>
        </w:rPr>
        <w:t>SIF_Request</w:t>
      </w:r>
      <w:r>
        <w:t xml:space="preserve"> message.</w:t>
      </w:r>
    </w:p>
    <w:p w:rsidR="00FA6BC9" w:rsidRDefault="00FA6BC9" w:rsidP="00FA6BC9">
      <w:pPr>
        <w:pStyle w:val="NormalWeb"/>
      </w:pPr>
      <w:r>
        <w:t xml:space="preserve">After the ZIS returns a success </w:t>
      </w:r>
      <w:r>
        <w:rPr>
          <w:rStyle w:val="HTMLCode"/>
        </w:rPr>
        <w:t>SIF_Ack</w:t>
      </w:r>
      <w:r>
        <w:t xml:space="preserve"> to the requester, the ZIS will route the </w:t>
      </w:r>
      <w:r>
        <w:rPr>
          <w:rStyle w:val="HTMLCode"/>
        </w:rPr>
        <w:t>SIF_Request</w:t>
      </w:r>
      <w:r>
        <w:t xml:space="preserve"> to the responder and the requesting agent may expect to receive one or more </w:t>
      </w:r>
      <w:r>
        <w:rPr>
          <w:rStyle w:val="HTMLCode"/>
        </w:rPr>
        <w:t>SIF_Response</w:t>
      </w:r>
      <w:r>
        <w:t xml:space="preserve"> messages sent by the responder. However, the responder may not be currently on-line or it may not be able to immediately satisfy the </w:t>
      </w:r>
      <w:r>
        <w:rPr>
          <w:rStyle w:val="HTMLCode"/>
        </w:rPr>
        <w:t>SIF_Request</w:t>
      </w:r>
      <w:r>
        <w:t xml:space="preserve">. Therefore, requesting agents must not depend upon a timely response to their </w:t>
      </w:r>
      <w:r>
        <w:rPr>
          <w:rStyle w:val="HTMLCode"/>
        </w:rPr>
        <w:t>SIF_Request</w:t>
      </w:r>
      <w:r>
        <w:t>.</w:t>
      </w:r>
    </w:p>
    <w:p w:rsidR="00FA6BC9" w:rsidRDefault="00FA6BC9" w:rsidP="00FA6BC9">
      <w:pPr>
        <w:pStyle w:val="NormalWeb"/>
      </w:pPr>
      <w:r>
        <w:t xml:space="preserve">If the ZIS returns an error </w:t>
      </w:r>
      <w:r>
        <w:rPr>
          <w:rStyle w:val="HTMLCode"/>
        </w:rPr>
        <w:t>SIF_Ack</w:t>
      </w:r>
      <w:r>
        <w:t xml:space="preserve">, the requesting agent will not receive any </w:t>
      </w:r>
      <w:r>
        <w:rPr>
          <w:rStyle w:val="HTMLCode"/>
        </w:rPr>
        <w:t>SIF_Response</w:t>
      </w:r>
      <w:r>
        <w:t xml:space="preserve"> messages from a responder.</w:t>
      </w:r>
    </w:p>
    <w:tbl>
      <w:tblPr>
        <w:tblW w:w="0" w:type="auto"/>
        <w:tblCellMar>
          <w:top w:w="15" w:type="dxa"/>
          <w:left w:w="15" w:type="dxa"/>
          <w:bottom w:w="15" w:type="dxa"/>
          <w:right w:w="15" w:type="dxa"/>
        </w:tblCellMar>
        <w:tblLook w:val="04A0"/>
      </w:tblPr>
      <w:tblGrid>
        <w:gridCol w:w="544"/>
        <w:gridCol w:w="5687"/>
        <w:gridCol w:w="249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26" w:name="Table422101SIF_RequestHandling"/>
            <w:bookmarkEnd w:id="132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Retrieve the name of the object from the </w:t>
            </w:r>
            <w:r>
              <w:rPr>
                <w:rStyle w:val="HTMLCode"/>
              </w:rPr>
              <w:t>ObjectName</w:t>
            </w:r>
            <w:r>
              <w:t xml:space="preserve"> attribute of </w:t>
            </w:r>
            <w:r>
              <w:rPr>
                <w:rStyle w:val="HTMLCode"/>
              </w:rPr>
              <w:t>SIF_Query/SIF_QueryObject</w:t>
            </w:r>
            <w:r>
              <w:t xml:space="preserve"> and check whether it's a valid/supported 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4 if the object name is valid.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Request and Response and set </w:t>
            </w:r>
            <w:r>
              <w:rPr>
                <w:rStyle w:val="HTMLCode"/>
              </w:rPr>
              <w:t>SIF_Error/SIF_Code</w:t>
            </w:r>
            <w:r>
              <w:t xml:space="preserve"> and </w:t>
            </w:r>
            <w:r>
              <w:rPr>
                <w:rStyle w:val="HTMLCode"/>
              </w:rPr>
              <w:t>SIF_Error/SIF_Desc</w:t>
            </w:r>
            <w:r>
              <w:t xml:space="preserve"> to indicate the object name is invalid. Place the name of the invalid object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w:t>
            </w:r>
            <w:r>
              <w:rPr>
                <w:rStyle w:val="HTMLCode"/>
              </w:rPr>
              <w:t>SIF_Context</w:t>
            </w:r>
            <w:r>
              <w:t xml:space="preserve"> is specified, the context is </w:t>
            </w:r>
            <w:r>
              <w:rPr>
                <w:rStyle w:val="HTMLCode"/>
              </w:rPr>
              <w:t>SIF_Default</w:t>
            </w:r>
            <w:r>
              <w:t xml:space="preserve">. Otherwise check that the context supplied in </w:t>
            </w:r>
            <w:r>
              <w:rPr>
                <w:rStyle w:val="HTMLCode"/>
              </w:rPr>
              <w:t>SIF_Contexts</w:t>
            </w:r>
            <w:r>
              <w:t xml:space="preserve"> is supported. If more than one context is specified, go to Step 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the context is supported,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Generic Message Handling. Set </w:t>
            </w:r>
            <w:r>
              <w:rPr>
                <w:rStyle w:val="HTMLCode"/>
              </w:rPr>
              <w:t>SIF_Error/SIF_Code</w:t>
            </w:r>
            <w:r>
              <w:t xml:space="preserve"> and </w:t>
            </w:r>
            <w:r>
              <w:rPr>
                <w:rStyle w:val="HTMLCode"/>
              </w:rPr>
              <w:t>SIF_Error/SIF_Desc</w:t>
            </w:r>
            <w:r>
              <w:t xml:space="preserve"> to indicate a specified context is </w:t>
            </w:r>
            <w:r>
              <w:lastRenderedPageBreak/>
              <w:t xml:space="preserve">not supported or that multiple contexts are not supported, depending on the error. Place the name of the context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w:t>
            </w:r>
            <w:r>
              <w:rPr>
                <w:rStyle w:val="HTMLCode"/>
              </w:rPr>
              <w:t>SIF_SourceId</w:t>
            </w:r>
            <w:r>
              <w:t>, consult the ACL to determine if the sender has the proper access and permissions for this object in the applicable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sender has the proper access and permissions,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Access and Permissions. Set </w:t>
            </w:r>
            <w:r>
              <w:rPr>
                <w:rStyle w:val="HTMLCode"/>
              </w:rPr>
              <w:t>SIF_Error/SIF_Code</w:t>
            </w:r>
            <w:r>
              <w:t xml:space="preserve"> and </w:t>
            </w:r>
            <w:r>
              <w:rPr>
                <w:rStyle w:val="HTMLCode"/>
              </w:rPr>
              <w:t>SIF_Error/SIF_Desc</w:t>
            </w:r>
            <w:r>
              <w:t xml:space="preserve"> to indicate the sender lacks permission to request this object. Place the name of the object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SIF_Request</w:t>
            </w:r>
            <w:r>
              <w:t xml:space="preserve"> header looking for a </w:t>
            </w:r>
            <w:r>
              <w:rPr>
                <w:rStyle w:val="HTMLCode"/>
              </w:rPr>
              <w:t>SIF_DestinationId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11 if a </w:t>
            </w:r>
            <w:r>
              <w:rPr>
                <w:rStyle w:val="HTMLCode"/>
              </w:rPr>
              <w:t>SIF_DestinationId</w:t>
            </w:r>
            <w:r>
              <w:t xml:space="preserve"> was located.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No </w:t>
            </w:r>
            <w:r>
              <w:rPr>
                <w:rStyle w:val="HTMLCode"/>
              </w:rPr>
              <w:t>SIF_DestinationId</w:t>
            </w:r>
            <w:r>
              <w:t xml:space="preserve"> was found. Examine the Providers database to locate the responder for the requested object in the applicable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12 if a Provider was located.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no provider was found.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 </w:t>
            </w:r>
            <w:r>
              <w:rPr>
                <w:rStyle w:val="HTMLCode"/>
              </w:rPr>
              <w:t>SIF_DestinationId</w:t>
            </w:r>
            <w:r>
              <w:t xml:space="preserve"> was specified indicating the responder. Confirm that the agent specified in </w:t>
            </w:r>
            <w:r>
              <w:rPr>
                <w:rStyle w:val="HTMLCode"/>
              </w:rPr>
              <w:t>SIF_DestinationId</w:t>
            </w:r>
            <w:r>
              <w:t xml:space="preserve"> has permission to send </w:t>
            </w:r>
            <w:r>
              <w:rPr>
                <w:rStyle w:val="HTMLCode"/>
              </w:rPr>
              <w:t>SIF_Response</w:t>
            </w:r>
            <w:r>
              <w:t xml:space="preserve"> messages for the requested data object in the applicable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10 if the agent does not have the necessary permission.</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it can be determined from ACL settings or settings recorded by </w:t>
            </w:r>
            <w:r>
              <w:rPr>
                <w:rStyle w:val="HTMLCode"/>
              </w:rPr>
              <w:t>SIF_Provision</w:t>
            </w:r>
            <w:r>
              <w:t xml:space="preserve"> and/or </w:t>
            </w:r>
            <w:r>
              <w:rPr>
                <w:rStyle w:val="HTMLCode"/>
              </w:rPr>
              <w:t>SIF_Provide</w:t>
            </w:r>
            <w:r>
              <w:t xml:space="preserve"> that the Responder cannot handle a </w:t>
            </w:r>
            <w:r>
              <w:rPr>
                <w:rStyle w:val="HTMLCode"/>
              </w:rPr>
              <w:t>SIF_Query</w:t>
            </w:r>
            <w:r>
              <w:t xml:space="preserve"> for a given object or </w:t>
            </w:r>
            <w:r>
              <w:rPr>
                <w:rStyle w:val="HTMLCode"/>
              </w:rPr>
              <w:t>SIF_ExtendedQuery</w:t>
            </w:r>
            <w:r>
              <w:t xml:space="preserve"> for any referenced object, or that the Responder doesn't handle extended queries in general, add a </w:t>
            </w:r>
            <w:r>
              <w:rPr>
                <w:rStyle w:val="HTMLCode"/>
              </w:rPr>
              <w:t>SIF_Error</w:t>
            </w:r>
            <w:r>
              <w:t xml:space="preserve"> element with the applicable </w:t>
            </w:r>
            <w:r>
              <w:rPr>
                <w:rStyle w:val="HTMLCode"/>
              </w:rPr>
              <w:lastRenderedPageBreak/>
              <w:t>SIF_Error/SIF_Category</w:t>
            </w:r>
            <w:r>
              <w:t xml:space="preserve"> and </w:t>
            </w:r>
            <w:r>
              <w:rPr>
                <w:rStyle w:val="HTMLCode"/>
              </w:rPr>
              <w:t>SIF_Error/SIF_Code</w:t>
            </w:r>
            <w:r>
              <w:t xml:space="preserve"> (object not supported, query not supported, or </w:t>
            </w:r>
            <w:r>
              <w:rPr>
                <w:rStyle w:val="HTMLCode"/>
              </w:rPr>
              <w:t>SIF_ExtendedQuery</w:t>
            </w:r>
            <w:r>
              <w:t xml:space="preserve"> not supported). Place an appropriate error message in </w:t>
            </w:r>
            <w:r>
              <w:rPr>
                <w:rStyle w:val="HTMLCode"/>
              </w:rPr>
              <w:t>SIF_Desc</w:t>
            </w:r>
            <w:r>
              <w:t xml:space="preserve"> and/or </w:t>
            </w:r>
            <w:r>
              <w:rPr>
                <w:rStyle w:val="HTMLCode"/>
              </w:rPr>
              <w:t>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ZIS supports SIF XML filter pass apply the SIF XML filter logic to the </w:t>
            </w:r>
            <w:r>
              <w:rPr>
                <w:rStyle w:val="HTMLCode"/>
              </w:rPr>
              <w:t>SIF_Request</w:t>
            </w:r>
            <w:r>
              <w:t xml:space="preserve">. If a rule applied to the root element </w:t>
            </w:r>
            <w:r>
              <w:rPr>
                <w:rStyle w:val="HTMLCode"/>
              </w:rPr>
              <w:t>SIF_Message</w:t>
            </w:r>
            <w:r>
              <w:t xml:space="preserve"> then 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that the </w:t>
            </w:r>
            <w:r>
              <w:rPr>
                <w:rStyle w:val="HTMLCode"/>
              </w:rPr>
              <w:t>SIF_Request</w:t>
            </w:r>
            <w:r>
              <w:t xml:space="preserve"> was canceled due to a SIF XML filter rule. Return the </w:t>
            </w:r>
            <w:r>
              <w:rPr>
                <w:rStyle w:val="HTMLCode"/>
              </w:rPr>
              <w:t>SIF_Ack</w:t>
            </w:r>
            <w:r>
              <w:t xml:space="preserve">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Stop processing the message if an error </w:t>
            </w:r>
            <w:r>
              <w:rPr>
                <w:rStyle w:val="HTMLCode"/>
              </w:rPr>
              <w:t>SIF_Ack</w:t>
            </w:r>
            <w:r>
              <w:t xml:space="preserve"> was returned.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Deposit the </w:t>
            </w:r>
            <w:r>
              <w:rPr>
                <w:rStyle w:val="HTMLCode"/>
              </w:rPr>
              <w:t>SIF_Request</w:t>
            </w:r>
            <w:r>
              <w:t xml:space="preserve"> in the responder's queue. If the request cannot be placed into an individual agent's queue due to the agent's maximum buffer size or because the destination agent does not support the message version of the </w:t>
            </w:r>
            <w:r>
              <w:rPr>
                <w:rStyle w:val="HTMLCode"/>
              </w:rPr>
              <w:t>SIF_Request</w:t>
            </w:r>
            <w:r>
              <w:t xml:space="preserve">, it is </w:t>
            </w:r>
            <w:r>
              <w:rPr>
                <w:rStyle w:val="rfc21191"/>
              </w:rPr>
              <w:t>RECOMMENDED</w:t>
            </w:r>
            <w:r>
              <w:t xml:space="preserve"> that the ZIS log the inability to deliver the request. In addition,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this message. </w:t>
            </w:r>
            <w:r>
              <w:rPr>
                <w:rStyle w:val="HTMLCode"/>
              </w:rPr>
              <w:t>SIF_LogEntry/SIF_Desc</w:t>
            </w:r>
            <w:r>
              <w:t> </w:t>
            </w:r>
            <w:r>
              <w:rPr>
                <w:rStyle w:val="rfc21191"/>
              </w:rPr>
              <w:t>MUST</w:t>
            </w:r>
            <w:r>
              <w:t xml:space="preserve"> contain the SourceId of the agent that has failed to receive the request.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a </w:t>
            </w:r>
            <w:r>
              <w:rPr>
                <w:rStyle w:val="HTMLCode"/>
              </w:rPr>
              <w:t>SIF_Ack</w:t>
            </w:r>
            <w:r>
              <w:t xml:space="preserve">, with </w:t>
            </w:r>
            <w:r>
              <w:rPr>
                <w:rStyle w:val="HTMLCode"/>
              </w:rPr>
              <w:t>SIF_Status</w:t>
            </w:r>
            <w:r>
              <w:t xml:space="preserve"> set to </w:t>
            </w:r>
            <w:r>
              <w:rPr>
                <w:rStyle w:val="HTMLCode"/>
              </w:rPr>
              <w:t>0</w:t>
            </w:r>
            <w:r>
              <w:t xml:space="preserve">, to the caller to indicate that </w:t>
            </w:r>
            <w:r>
              <w:rPr>
                <w:rStyle w:val="HTMLCode"/>
              </w:rPr>
              <w:t>SIF_Request</w:t>
            </w:r>
            <w:r>
              <w:t xml:space="preserve"> has been 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bl>
    <w:p w:rsidR="00FA6BC9" w:rsidRDefault="00FA6BC9" w:rsidP="00FA6BC9">
      <w:r>
        <w:rPr>
          <w:rStyle w:val="Caption1"/>
        </w:rPr>
        <w:t>Table 4.2.2.10-1: SIF_Request Handling</w:t>
      </w:r>
      <w:r>
        <w:t xml:space="preserve"> </w:t>
      </w:r>
      <w:bookmarkStart w:id="1327" w:name="ZISMessageHandlingSIF_Response"/>
      <w:bookmarkEnd w:id="1326"/>
    </w:p>
    <w:p w:rsidR="00FA6BC9" w:rsidRDefault="00FA6BC9" w:rsidP="00FA6BC9">
      <w:pPr>
        <w:pStyle w:val="Heading4"/>
      </w:pPr>
      <w:r>
        <w:t>4.2.2.11 SIF_Response</w:t>
      </w:r>
    </w:p>
    <w:p w:rsidR="00FA6BC9" w:rsidRDefault="00FA6BC9" w:rsidP="00FA6BC9">
      <w:pPr>
        <w:pStyle w:val="NormalWeb"/>
      </w:pPr>
      <w:r>
        <w:t xml:space="preserve">When receiving a </w:t>
      </w:r>
      <w:r>
        <w:rPr>
          <w:rStyle w:val="HTMLCode"/>
        </w:rPr>
        <w:t>SIF_Response</w:t>
      </w:r>
      <w:r>
        <w:t xml:space="preserve"> packet from an agent responding to a </w:t>
      </w:r>
      <w:r>
        <w:rPr>
          <w:rStyle w:val="HTMLCode"/>
        </w:rPr>
        <w:t>SIF_Request</w:t>
      </w:r>
      <w:r>
        <w:t xml:space="preserve">, the ZIS </w:t>
      </w:r>
      <w:r>
        <w:rPr>
          <w:rStyle w:val="rfc21191"/>
        </w:rPr>
        <w:t>MUST</w:t>
      </w:r>
      <w:r>
        <w:t xml:space="preserve"> perform the validation protocol below.</w:t>
      </w:r>
    </w:p>
    <w:tbl>
      <w:tblPr>
        <w:tblW w:w="0" w:type="auto"/>
        <w:tblCellMar>
          <w:top w:w="15" w:type="dxa"/>
          <w:left w:w="15" w:type="dxa"/>
          <w:bottom w:w="15" w:type="dxa"/>
          <w:right w:w="15" w:type="dxa"/>
        </w:tblCellMar>
        <w:tblLook w:val="04A0"/>
      </w:tblPr>
      <w:tblGrid>
        <w:gridCol w:w="544"/>
        <w:gridCol w:w="4943"/>
        <w:gridCol w:w="324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bookmarkStart w:id="1328" w:name="Table422111SIF_ResponseHandling"/>
            <w:bookmarkEnd w:id="132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jc w:val="center"/>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w:t>
            </w:r>
          </w:p>
        </w:tc>
        <w:tc>
          <w:tcPr>
            <w:tcW w:w="0" w:type="auto"/>
            <w:vAlign w:val="center"/>
            <w:hideMark/>
          </w:tcPr>
          <w:p w:rsidR="00FA6BC9" w:rsidRDefault="00FA6BC9">
            <w:pPr>
              <w:rPr>
                <w:sz w:val="20"/>
                <w:szCs w:val="20"/>
              </w:rPr>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supplied </w:t>
            </w:r>
            <w:r>
              <w:rPr>
                <w:rStyle w:val="HTMLCode"/>
              </w:rPr>
              <w:t>SIF_RequestMsgId</w:t>
            </w:r>
            <w:r>
              <w:t xml:space="preserve">, look up the </w:t>
            </w:r>
            <w:r>
              <w:rPr>
                <w:rStyle w:val="HTMLCode"/>
              </w:rPr>
              <w:t>SIF_Request</w:t>
            </w:r>
            <w:r>
              <w:t xml:space="preserve"> that initiated this response.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4 if the </w:t>
            </w:r>
            <w:r>
              <w:rPr>
                <w:rStyle w:val="HTMLCode"/>
              </w:rPr>
              <w:t>SIF_Request</w:t>
            </w:r>
            <w:r>
              <w:t xml:space="preserve"> is found.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Add a </w:t>
            </w:r>
            <w:r>
              <w:rPr>
                <w:rStyle w:val="HTMLCode"/>
              </w:rPr>
              <w:t>SIF_Error</w:t>
            </w:r>
            <w:r>
              <w:t xml:space="preserve"> element to the </w:t>
            </w:r>
            <w:r>
              <w:rPr>
                <w:rStyle w:val="HTMLCode"/>
              </w:rPr>
              <w:t>SIF_Ack</w:t>
            </w:r>
            <w:r>
              <w:t xml:space="preserve">. Set </w:t>
            </w:r>
            <w:r>
              <w:rPr>
                <w:rStyle w:val="HTMLCode"/>
              </w:rPr>
              <w:t>SIF_Error/SIF_Category</w:t>
            </w:r>
            <w:r>
              <w:t xml:space="preserve"> to indicate Request and Response and set </w:t>
            </w:r>
            <w:r>
              <w:rPr>
                <w:rStyle w:val="HTMLCode"/>
              </w:rPr>
              <w:t>SIF_Error/SIF_Code</w:t>
            </w:r>
            <w:r>
              <w:t xml:space="preserve"> and </w:t>
            </w:r>
            <w:r>
              <w:rPr>
                <w:rStyle w:val="HTMLCode"/>
              </w:rPr>
              <w:t>SIF_Error/SIF_Desc</w:t>
            </w:r>
            <w:r>
              <w:t xml:space="preserve"> to indicate the </w:t>
            </w:r>
            <w:r>
              <w:rPr>
                <w:rStyle w:val="HTMLCode"/>
              </w:rPr>
              <w:t>SIF_RequestMsgId</w:t>
            </w:r>
            <w:r>
              <w:t xml:space="preserve"> is invalid. Place </w:t>
            </w:r>
            <w:r>
              <w:rPr>
                <w:rStyle w:val="HTMLCode"/>
              </w:rPr>
              <w:t>SIF_RequestMsgId</w:t>
            </w:r>
            <w:r>
              <w:t xml:space="preserve">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SIF_MaxBufferSize</w:t>
            </w:r>
            <w:r>
              <w:t xml:space="preserve"> specified in the </w:t>
            </w:r>
            <w:r>
              <w:rPr>
                <w:rStyle w:val="HTMLCode"/>
              </w:rPr>
              <w:t>SIF_Request</w:t>
            </w:r>
            <w:r>
              <w:t xml:space="preserve"> message and compare it to the size of the </w:t>
            </w:r>
            <w:r>
              <w:rPr>
                <w:rStyle w:val="HTMLCode"/>
              </w:rPr>
              <w:t>SIF_Response</w:t>
            </w:r>
            <w:r>
              <w:t xml:space="preserve"> packet.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SIF_Response</w:t>
            </w:r>
            <w:r>
              <w:t xml:space="preserve"> packet is smaller than or equal to the </w:t>
            </w:r>
            <w:r>
              <w:rPr>
                <w:rStyle w:val="HTMLCode"/>
              </w:rPr>
              <w:t>SIF_MaxBufferSize</w:t>
            </w:r>
            <w:r>
              <w:t xml:space="preserve"> specified in the original request,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Request and Response. Set </w:t>
            </w:r>
            <w:r>
              <w:rPr>
                <w:rStyle w:val="HTMLCode"/>
              </w:rPr>
              <w:t>SIF_Error/SIF_Code</w:t>
            </w:r>
            <w:r>
              <w:t xml:space="preserve"> and </w:t>
            </w:r>
            <w:r>
              <w:rPr>
                <w:rStyle w:val="HTMLCode"/>
              </w:rPr>
              <w:t>SIF_Error/SIF_Desc</w:t>
            </w:r>
            <w:r>
              <w:t xml:space="preserve"> to indicate the </w:t>
            </w:r>
            <w:r>
              <w:rPr>
                <w:rStyle w:val="HTMLCode"/>
              </w:rPr>
              <w:t>SIF_MaxBufferSize</w:t>
            </w:r>
            <w:r>
              <w:t xml:space="preserve"> is incorrect. Place a description of the </w:t>
            </w:r>
            <w:r>
              <w:rPr>
                <w:rStyle w:val="HTMLCode"/>
              </w:rPr>
              <w:t>SIF_MaxBufferSize</w:t>
            </w:r>
            <w:r>
              <w:t xml:space="preserve"> and the actual size of the message received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SIF_DestinationId</w:t>
            </w:r>
            <w:r>
              <w:t xml:space="preserve"> specified in the </w:t>
            </w:r>
            <w:r>
              <w:rPr>
                <w:rStyle w:val="HTMLCode"/>
              </w:rPr>
              <w:t>SIF_Response</w:t>
            </w:r>
            <w:r>
              <w:t xml:space="preserve"> and compare it to the </w:t>
            </w:r>
            <w:r>
              <w:rPr>
                <w:rStyle w:val="HTMLCode"/>
              </w:rPr>
              <w:t>SIF_SourceId</w:t>
            </w:r>
            <w:r>
              <w:t xml:space="preserve"> of the original request.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SIF_DestinationId</w:t>
            </w:r>
            <w:r>
              <w:t xml:space="preserve"> is correct, go to Step 8.</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Request and Response. Set </w:t>
            </w:r>
            <w:r>
              <w:rPr>
                <w:rStyle w:val="HTMLCode"/>
              </w:rPr>
              <w:t>SIF_Error/SIF_Code</w:t>
            </w:r>
            <w:r>
              <w:t xml:space="preserve"> and </w:t>
            </w:r>
            <w:r>
              <w:rPr>
                <w:rStyle w:val="HTMLCode"/>
              </w:rPr>
              <w:t>SIF_Error/SIF_Desc</w:t>
            </w:r>
            <w:r>
              <w:t xml:space="preserve"> to indicate the </w:t>
            </w:r>
            <w:r>
              <w:rPr>
                <w:rStyle w:val="HTMLCode"/>
              </w:rPr>
              <w:t>SIF_DestinationId</w:t>
            </w:r>
            <w:r>
              <w:t xml:space="preserve"> is incorrect. Place a description of the </w:t>
            </w:r>
            <w:r>
              <w:rPr>
                <w:rStyle w:val="HTMLCode"/>
              </w:rPr>
              <w:t>SIF_DestinationId</w:t>
            </w:r>
            <w:r>
              <w:t xml:space="preserve"> specified and the </w:t>
            </w:r>
            <w:r>
              <w:rPr>
                <w:rStyle w:val="HTMLCode"/>
              </w:rPr>
              <w:t>SIF_DestinationId</w:t>
            </w:r>
            <w:r>
              <w:t xml:space="preserve"> expected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SIF_PacketNumber</w:t>
            </w:r>
            <w:r>
              <w:t xml:space="preserve"> specified in the </w:t>
            </w:r>
            <w:r>
              <w:rPr>
                <w:rStyle w:val="HTMLCode"/>
              </w:rPr>
              <w:t>SIF_Response</w:t>
            </w:r>
            <w:r>
              <w:t xml:space="preserve">. If this is the first </w:t>
            </w:r>
            <w:r>
              <w:rPr>
                <w:rStyle w:val="HTMLCode"/>
              </w:rPr>
              <w:t>SIF_Response</w:t>
            </w:r>
            <w:r>
              <w:t xml:space="preserve"> packet received, the </w:t>
            </w:r>
            <w:r>
              <w:rPr>
                <w:rStyle w:val="HTMLCode"/>
              </w:rPr>
              <w:t>SIF_PacketNumber</w:t>
            </w:r>
            <w:r>
              <w:t xml:space="preserve"> must be set to a value of </w:t>
            </w:r>
            <w:r>
              <w:rPr>
                <w:rStyle w:val="HTMLCode"/>
              </w:rPr>
              <w:t>1</w:t>
            </w:r>
            <w:r>
              <w:t xml:space="preserve">. Subsequent packets must be </w:t>
            </w:r>
            <w:r>
              <w:lastRenderedPageBreak/>
              <w:t xml:space="preserve">received in order with the </w:t>
            </w:r>
            <w:r>
              <w:rPr>
                <w:rStyle w:val="HTMLCode"/>
              </w:rPr>
              <w:t>SIF_PacketNumber</w:t>
            </w:r>
            <w:r>
              <w:t xml:space="preserve"> set to </w:t>
            </w:r>
            <w:r>
              <w:rPr>
                <w:rStyle w:val="HTMLCode"/>
              </w:rPr>
              <w:t>1 +</w:t>
            </w:r>
            <w:r>
              <w:t xml:space="preserve"> the previous </w:t>
            </w:r>
            <w:r>
              <w:rPr>
                <w:rStyle w:val="HTMLCode"/>
              </w:rPr>
              <w:t>SIF_PacketNumber</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If the </w:t>
            </w:r>
            <w:r>
              <w:rPr>
                <w:rStyle w:val="HTMLCode"/>
              </w:rPr>
              <w:t>SIF_PacketNumber</w:t>
            </w:r>
            <w:r>
              <w:t xml:space="preserve"> is correct, 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Request and Response. Set </w:t>
            </w:r>
            <w:r>
              <w:rPr>
                <w:rStyle w:val="HTMLCode"/>
              </w:rPr>
              <w:t>SIF_Error/SIF_Code</w:t>
            </w:r>
            <w:r>
              <w:t xml:space="preserve"> and </w:t>
            </w:r>
            <w:r>
              <w:rPr>
                <w:rStyle w:val="HTMLCode"/>
              </w:rPr>
              <w:t>SIF_Error/SIF_Desc</w:t>
            </w:r>
            <w:r>
              <w:t xml:space="preserve"> to indicate the </w:t>
            </w:r>
            <w:r>
              <w:rPr>
                <w:rStyle w:val="HTMLCode"/>
              </w:rPr>
              <w:t>SIF_PacketNumber</w:t>
            </w:r>
            <w:r>
              <w:t xml:space="preserve"> is incorrect. Place a description of the </w:t>
            </w:r>
            <w:r>
              <w:rPr>
                <w:rStyle w:val="HTMLCode"/>
              </w:rPr>
              <w:t>SIF_PacketNumber</w:t>
            </w:r>
            <w:r>
              <w:t xml:space="preserve"> specified and the </w:t>
            </w:r>
            <w:r>
              <w:rPr>
                <w:rStyle w:val="HTMLCode"/>
              </w:rPr>
              <w:t>SIF_PacketNumber</w:t>
            </w:r>
            <w:r>
              <w:t xml:space="preserve"> expected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SIF_Version</w:t>
            </w:r>
            <w:r>
              <w:t xml:space="preserve"> specified in the </w:t>
            </w:r>
            <w:r>
              <w:rPr>
                <w:rStyle w:val="HTMLCode"/>
              </w:rPr>
              <w:t>SIF_Response</w:t>
            </w:r>
            <w:r>
              <w:t xml:space="preserve"> and compare it to the </w:t>
            </w:r>
            <w:r>
              <w:rPr>
                <w:rStyle w:val="HTMLCode"/>
              </w:rPr>
              <w:t>SIF_Version</w:t>
            </w:r>
            <w:r>
              <w:t>s allowed in the original request.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SIF version matches one of the SIF Versions requested in the </w:t>
            </w:r>
            <w:r>
              <w:rPr>
                <w:rStyle w:val="HTMLCode"/>
              </w:rPr>
              <w:t>SIF_Request</w:t>
            </w:r>
            <w:r>
              <w:t>, go to Step 12.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SIF_Ack</w:t>
            </w:r>
            <w:r>
              <w:t xml:space="preserve"> containing a </w:t>
            </w:r>
            <w:r>
              <w:rPr>
                <w:rStyle w:val="HTMLCode"/>
              </w:rPr>
              <w:t>SIF_Error</w:t>
            </w:r>
            <w:r>
              <w:t xml:space="preserve"> element. Set </w:t>
            </w:r>
            <w:r>
              <w:rPr>
                <w:rStyle w:val="HTMLCode"/>
              </w:rPr>
              <w:t>SIF_Error/SIF_Category</w:t>
            </w:r>
            <w:r>
              <w:t xml:space="preserve"> to indicate Request and Response. Set </w:t>
            </w:r>
            <w:r>
              <w:rPr>
                <w:rStyle w:val="HTMLCode"/>
              </w:rPr>
              <w:t>SIF_Error/SIF_Code</w:t>
            </w:r>
            <w:r>
              <w:t xml:space="preserve"> and </w:t>
            </w:r>
            <w:r>
              <w:rPr>
                <w:rStyle w:val="HTMLCode"/>
              </w:rPr>
              <w:t>SIF_Error/SIF_Desc</w:t>
            </w:r>
            <w:r>
              <w:t xml:space="preserve"> to indicate the </w:t>
            </w:r>
            <w:r>
              <w:rPr>
                <w:rStyle w:val="HTMLCode"/>
              </w:rPr>
              <w:t>SIF_Version</w:t>
            </w:r>
            <w:r>
              <w:t xml:space="preserve"> is incorrect. Place a description of the version of the </w:t>
            </w:r>
            <w:r>
              <w:rPr>
                <w:rStyle w:val="HTMLCode"/>
              </w:rPr>
              <w:t>SIF_Response</w:t>
            </w:r>
            <w:r>
              <w:t xml:space="preserve"> and versions allowed by the </w:t>
            </w:r>
            <w:r>
              <w:rPr>
                <w:rStyle w:val="HTMLCode"/>
              </w:rPr>
              <w:t>SIF_Request</w:t>
            </w:r>
            <w:r>
              <w:t xml:space="preserve"> in </w:t>
            </w:r>
            <w:r>
              <w:rPr>
                <w:rStyle w:val="HTMLCode"/>
              </w:rPr>
              <w:t>SIF_Error/SIF_ExtendedDesc</w:t>
            </w:r>
            <w:r>
              <w:t xml:space="preserve">. Return the </w:t>
            </w:r>
            <w:r>
              <w:rPr>
                <w:rStyle w:val="HTMLCode"/>
              </w:rPr>
              <w:t>SIF_Ack</w:t>
            </w:r>
            <w:r>
              <w:t xml:space="preserve">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ZIS supports SIF XML filter apply the xml filter rules to the </w:t>
            </w:r>
            <w:r>
              <w:rPr>
                <w:rStyle w:val="HTMLCode"/>
              </w:rPr>
              <w:t>SIF_Response.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Place the </w:t>
            </w:r>
            <w:r>
              <w:rPr>
                <w:rStyle w:val="HTMLCode"/>
              </w:rPr>
              <w:t>SIF_Response</w:t>
            </w:r>
            <w:r>
              <w:t xml:space="preserve"> packet in the requesting agent's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is complete. 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w:t>
            </w:r>
          </w:p>
          <w:p w:rsidR="00FA6BC9" w:rsidRDefault="00FA6BC9">
            <w:pPr>
              <w:pStyle w:val="NormalWeb"/>
            </w:pPr>
            <w:r>
              <w:t xml:space="preserve">Add a </w:t>
            </w:r>
            <w:r>
              <w:rPr>
                <w:rStyle w:val="HTMLCode"/>
              </w:rPr>
              <w:t>SIF_Error</w:t>
            </w:r>
            <w:r>
              <w:t xml:space="preserve"> element with the </w:t>
            </w:r>
            <w:r>
              <w:rPr>
                <w:rStyle w:val="HTMLCode"/>
              </w:rPr>
              <w:t>SIF_Error/SIF_Category</w:t>
            </w:r>
            <w:r>
              <w:t xml:space="preserve"> set to indicate Request and Response and </w:t>
            </w:r>
            <w:r>
              <w:rPr>
                <w:rStyle w:val="HTMLCode"/>
              </w:rPr>
              <w:t>SIF_Error/SIF_Code</w:t>
            </w:r>
            <w:r>
              <w:t xml:space="preserve"> and </w:t>
            </w:r>
            <w:r>
              <w:rPr>
                <w:rStyle w:val="HTMLCode"/>
              </w:rPr>
              <w:t>SIF_Error/SIF_Desc</w:t>
            </w:r>
            <w:r>
              <w:t xml:space="preserve"> to indicate the reason </w:t>
            </w:r>
            <w:r>
              <w:lastRenderedPageBreak/>
              <w:t xml:space="preserve">that the </w:t>
            </w:r>
            <w:r>
              <w:rPr>
                <w:rStyle w:val="HTMLCode"/>
              </w:rPr>
              <w:t>SIF_Response</w:t>
            </w:r>
            <w:r>
              <w:t xml:space="preserve"> packet was rejected.</w:t>
            </w:r>
          </w:p>
          <w:p w:rsidR="00FA6BC9" w:rsidRDefault="00FA6BC9">
            <w:pPr>
              <w:pStyle w:val="NormalWeb"/>
            </w:pPr>
            <w:r>
              <w:t xml:space="preserve">Add </w:t>
            </w:r>
            <w:r>
              <w:rPr>
                <w:rStyle w:val="HTMLCode"/>
              </w:rPr>
              <w:t>SIF_PacketNumber</w:t>
            </w:r>
            <w:r>
              <w:t xml:space="preserve"> with a value set to set to </w:t>
            </w:r>
            <w:r>
              <w:rPr>
                <w:rStyle w:val="HTMLCode"/>
              </w:rPr>
              <w:t>1 +</w:t>
            </w:r>
            <w:r>
              <w:t xml:space="preserve"> the previous </w:t>
            </w:r>
            <w:r>
              <w:rPr>
                <w:rStyle w:val="HTMLCode"/>
              </w:rPr>
              <w:t>SIF_PacketNumber</w:t>
            </w:r>
            <w:r>
              <w:t xml:space="preserve"> and </w:t>
            </w:r>
            <w:r>
              <w:rPr>
                <w:rStyle w:val="HTMLCode"/>
              </w:rPr>
              <w:t>SIF_MorePackets</w:t>
            </w:r>
            <w:r>
              <w:t xml:space="preserve"> to </w:t>
            </w:r>
            <w:r>
              <w:rPr>
                <w:rStyle w:val="HTMLCode"/>
              </w:rPr>
              <w:t>No</w:t>
            </w:r>
            <w:r>
              <w:t>.</w:t>
            </w:r>
          </w:p>
          <w:p w:rsidR="00FA6BC9" w:rsidRDefault="00FA6BC9">
            <w:pPr>
              <w:pStyle w:val="NormalWeb"/>
            </w:pPr>
            <w:r>
              <w:t xml:space="preserve">Send the </w:t>
            </w:r>
            <w:r>
              <w:rPr>
                <w:rStyle w:val="HTMLCode"/>
              </w:rPr>
              <w:t>SIF_Response</w:t>
            </w:r>
            <w:r>
              <w:t xml:space="preserve"> to the original requester. In addition, the ZIS </w:t>
            </w:r>
            <w:r>
              <w:rPr>
                <w:rStyle w:val="rfc21191"/>
              </w:rPr>
              <w:t>MUST</w:t>
            </w:r>
            <w:r>
              <w:t xml:space="preserve"> report a </w:t>
            </w:r>
            <w:r>
              <w:rPr>
                <w:rStyle w:val="HTMLCode"/>
              </w:rPr>
              <w:t>SIF_LogEntry</w:t>
            </w:r>
            <w:r>
              <w:t xml:space="preserve"> event with the appropriate error category and code, containing a copy of the </w:t>
            </w:r>
            <w:r>
              <w:rPr>
                <w:rStyle w:val="HTMLCode"/>
              </w:rPr>
              <w:t>SIF_Header</w:t>
            </w:r>
            <w:r>
              <w:t xml:space="preserve"> from the request. </w:t>
            </w:r>
            <w:r>
              <w:rPr>
                <w:rStyle w:val="HTMLCode"/>
              </w:rPr>
              <w:t>SIF_LogEntry/SIF_ExtendedDesc</w:t>
            </w:r>
            <w:r>
              <w:t xml:space="preserve"> should contain information about why the message failed </w:t>
            </w:r>
            <w:r>
              <w:rPr>
                <w:rStyle w:val="HTMLCode"/>
              </w:rPr>
              <w:t>SIF_Response</w:t>
            </w:r>
            <w:r>
              <w:t xml:space="preserve"> validation.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Stop processing the message.</w:t>
            </w:r>
          </w:p>
          <w:p w:rsidR="00FA6BC9" w:rsidRDefault="00FA6BC9">
            <w:pPr>
              <w:pStyle w:val="NormalWeb"/>
            </w:pPr>
            <w:r>
              <w:t xml:space="preserve">The ZIS must also guarantee that no additional </w:t>
            </w:r>
            <w:r>
              <w:rPr>
                <w:rStyle w:val="HTMLCode"/>
              </w:rPr>
              <w:t>SIF_Response</w:t>
            </w:r>
            <w:r>
              <w:t xml:space="preserve"> packets for this </w:t>
            </w:r>
            <w:r>
              <w:rPr>
                <w:rStyle w:val="HTMLCode"/>
              </w:rPr>
              <w:t>SIF_Request</w:t>
            </w:r>
            <w:r>
              <w:t xml:space="preserve"> will be accepted. Depending on the implementation, the ZIS may need to alter the </w:t>
            </w:r>
            <w:r>
              <w:rPr>
                <w:rStyle w:val="HTMLCode"/>
              </w:rPr>
              <w:t>SIF_Request</w:t>
            </w:r>
            <w:r>
              <w:t xml:space="preserve"> cache it maintains to signal that </w:t>
            </w:r>
            <w:r>
              <w:lastRenderedPageBreak/>
              <w:t xml:space="preserve">the </w:t>
            </w:r>
            <w:r>
              <w:rPr>
                <w:rStyle w:val="HTMLCode"/>
              </w:rPr>
              <w:t>SIF_Request</w:t>
            </w:r>
            <w:r>
              <w:t xml:space="preserve"> is no longer valid.</w:t>
            </w:r>
          </w:p>
          <w:p w:rsidR="00FA6BC9" w:rsidRDefault="00FA6BC9">
            <w:pPr>
              <w:pStyle w:val="NormalWeb"/>
            </w:pPr>
            <w:r>
              <w:t xml:space="preserve">The ZIS may remove the </w:t>
            </w:r>
            <w:r>
              <w:rPr>
                <w:rStyle w:val="HTMLCode"/>
              </w:rPr>
              <w:t>SIF_Request</w:t>
            </w:r>
            <w:r>
              <w:t xml:space="preserve"> from the cache as the stream is closed. </w:t>
            </w:r>
          </w:p>
        </w:tc>
      </w:tr>
    </w:tbl>
    <w:p w:rsidR="00FA6BC9" w:rsidRDefault="00FA6BC9" w:rsidP="00FA6BC9">
      <w:r>
        <w:rPr>
          <w:rStyle w:val="Caption1"/>
        </w:rPr>
        <w:lastRenderedPageBreak/>
        <w:t>Table 4.2.2.11-1: SIF_Response Handling</w:t>
      </w:r>
      <w:r>
        <w:t xml:space="preserve"> </w:t>
      </w:r>
      <w:bookmarkStart w:id="1329" w:name="ZISMessageHandlingSIF_Ping"/>
      <w:bookmarkEnd w:id="1328"/>
    </w:p>
    <w:p w:rsidR="00FA6BC9" w:rsidRDefault="00FA6BC9" w:rsidP="00FA6BC9">
      <w:pPr>
        <w:pStyle w:val="Heading4"/>
      </w:pPr>
      <w:r>
        <w:t>4.2.2.12 SIF_Ping</w:t>
      </w:r>
    </w:p>
    <w:p w:rsidR="00FA6BC9" w:rsidRDefault="00FA6BC9" w:rsidP="00FA6BC9">
      <w:pPr>
        <w:pStyle w:val="NormalWeb"/>
      </w:pPr>
      <w:r>
        <w:t xml:space="preserve">An Agent is pinging your ZIS to see if it is reachable, "awake" and/or processing messages. </w:t>
      </w:r>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30" w:name="Table422121SIF_PingHandling"/>
            <w:bookmarkEnd w:id="132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30"/>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1" w:anchor="SIF_Header" w:history="1">
              <w:r>
                <w:rPr>
                  <w:rStyle w:val="HTMLCode"/>
                  <w:color w:val="005696"/>
                </w:rPr>
                <w:t>SIF_Header</w:t>
              </w:r>
            </w:hyperlink>
            <w:r>
              <w:t xml:space="preserve"> containing a new </w:t>
            </w:r>
            <w:del w:id="1331" w:author="Richard Halter" w:date="2010-08-11T15:55:00Z">
              <w:r w:rsidDel="00EF6251">
                <w:delText>GUID</w:delText>
              </w:r>
            </w:del>
            <w:ins w:id="1332" w:author="Richard Halter" w:date="2010-08-11T15:58: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If your ZIS is "awake," include a </w:t>
            </w:r>
            <w:r>
              <w:rPr>
                <w:rStyle w:val="HTMLCode"/>
              </w:rPr>
              <w:t>SIF_Status</w:t>
            </w:r>
            <w:r>
              <w:t xml:space="preserve"> element with a </w:t>
            </w:r>
            <w:r>
              <w:rPr>
                <w:rStyle w:val="HTMLCode"/>
              </w:rPr>
              <w:t>SIF_Code</w:t>
            </w:r>
            <w:r>
              <w:t xml:space="preserve"> of </w:t>
            </w:r>
            <w:r>
              <w:rPr>
                <w:rStyle w:val="HTMLCode"/>
              </w:rPr>
              <w:t>0</w:t>
            </w:r>
            <w:r>
              <w:t xml:space="preserve"> (success). Otherwise you may optionally notify the Agent that your ZIS is asleep by returning a </w:t>
            </w:r>
            <w:r>
              <w:rPr>
                <w:rStyle w:val="HTMLCode"/>
              </w:rPr>
              <w:t>SIF_Code</w:t>
            </w:r>
            <w:r>
              <w:t xml:space="preserve"> of </w:t>
            </w:r>
            <w:r>
              <w:rPr>
                <w:rStyle w:val="HTMLCode"/>
              </w:rPr>
              <w:t>8</w:t>
            </w:r>
            <w:r>
              <w:t xml:space="preserve"> (receiver is sleeping).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4.2.2.12-1: SIF_Ping Handling</w:t>
      </w:r>
      <w:r>
        <w:t xml:space="preserve"> </w:t>
      </w:r>
      <w:bookmarkStart w:id="1333" w:name="ZISMessageHandlingSIF_Sleep"/>
    </w:p>
    <w:p w:rsidR="00FA6BC9" w:rsidRDefault="00FA6BC9" w:rsidP="00FA6BC9">
      <w:pPr>
        <w:pStyle w:val="Heading4"/>
      </w:pPr>
      <w:r>
        <w:t>4.2.2.13 SIF_Sleep</w:t>
      </w:r>
    </w:p>
    <w:p w:rsidR="00FA6BC9" w:rsidRDefault="00FA6BC9" w:rsidP="00FA6BC9">
      <w:pPr>
        <w:pStyle w:val="NormalWeb"/>
      </w:pPr>
      <w:r>
        <w:t xml:space="preserve">The Agent wants its state changed to "asleep." Upon successful state change, your ZIS </w:t>
      </w:r>
      <w:r>
        <w:rPr>
          <w:rStyle w:val="rfc21191"/>
        </w:rPr>
        <w:t>SHOULD</w:t>
      </w:r>
      <w:r>
        <w:t xml:space="preserve"> avoid sending messages to a Push-Mode Agent until receipt of a </w:t>
      </w:r>
      <w:r>
        <w:rPr>
          <w:rStyle w:val="HTMLCode"/>
        </w:rPr>
        <w:t>SIF_Wakeup</w:t>
      </w:r>
      <w:r>
        <w:t xml:space="preserve"> message or that Agent re-registers, or be prepared to handle transport errors or the </w:t>
      </w:r>
      <w:r>
        <w:lastRenderedPageBreak/>
        <w:t xml:space="preserve">aforementioned acknowledgement. Whether the Agent is registered in Push or Pull mode, this state is communicated to other Agents in </w:t>
      </w:r>
      <w:r>
        <w:rPr>
          <w:rStyle w:val="HTMLCode"/>
        </w:rPr>
        <w:t>SIF_ZoneStatus</w:t>
      </w:r>
      <w:r>
        <w:t xml:space="preserve"> and </w:t>
      </w:r>
      <w:r>
        <w:rPr>
          <w:rStyle w:val="rfc21191"/>
        </w:rPr>
        <w:t>MUST</w:t>
      </w:r>
      <w:r>
        <w:t xml:space="preserve"> be persisted accordingly. In addition to sending a </w:t>
      </w:r>
      <w:r>
        <w:rPr>
          <w:rStyle w:val="HTMLCode"/>
        </w:rPr>
        <w:t>SIF_Wakeup</w:t>
      </w:r>
      <w:r>
        <w:t xml:space="preserve"> or </w:t>
      </w:r>
      <w:r>
        <w:rPr>
          <w:rStyle w:val="HTMLCode"/>
        </w:rPr>
        <w:t>SIF_Register</w:t>
      </w:r>
      <w:r>
        <w:t xml:space="preserve">, a Pull-Mode Agent can also change its state to "awake" by sending a </w:t>
      </w:r>
      <w:r>
        <w:rPr>
          <w:rStyle w:val="HTMLCode"/>
        </w:rPr>
        <w:t>SIF_GetMessage</w:t>
      </w:r>
      <w:r>
        <w:t xml:space="preserve">. </w:t>
      </w:r>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34" w:name="Table422131SIF_SleepHandling"/>
            <w:bookmarkEnd w:id="133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34"/>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2" w:anchor="SIF_Header" w:history="1">
              <w:r>
                <w:rPr>
                  <w:rStyle w:val="HTMLCode"/>
                  <w:color w:val="005696"/>
                </w:rPr>
                <w:t>SIF_Header</w:t>
              </w:r>
            </w:hyperlink>
            <w:r>
              <w:t xml:space="preserve"> containing a new </w:t>
            </w:r>
            <w:del w:id="1335" w:author="Richard Halter" w:date="2010-08-11T15:55:00Z">
              <w:r w:rsidDel="00EF6251">
                <w:delText>GUID</w:delText>
              </w:r>
            </w:del>
            <w:ins w:id="1336"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Change the state of the Agent to "asleep."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4.2.2.13-1: SIF_Sleep Handling</w:t>
      </w:r>
      <w:r>
        <w:t xml:space="preserve"> </w:t>
      </w:r>
      <w:bookmarkStart w:id="1337" w:name="ZISMessageHandlingSIF_Wakeup"/>
    </w:p>
    <w:p w:rsidR="00FA6BC9" w:rsidRDefault="00FA6BC9" w:rsidP="00FA6BC9">
      <w:pPr>
        <w:pStyle w:val="Heading4"/>
      </w:pPr>
      <w:r>
        <w:t>4.2.2.14 SIF_Wakeup</w:t>
      </w:r>
    </w:p>
    <w:p w:rsidR="00FA6BC9" w:rsidRDefault="00FA6BC9" w:rsidP="00FA6BC9">
      <w:pPr>
        <w:pStyle w:val="NormalWeb"/>
      </w:pPr>
      <w:r>
        <w:t xml:space="preserve">An Agent wants its state changed to "awake," notifying the ZIS and other Agents of the state change. A ZIS </w:t>
      </w:r>
      <w:r>
        <w:rPr>
          <w:rStyle w:val="rfc21191"/>
        </w:rPr>
        <w:t>MUST</w:t>
      </w:r>
      <w:r>
        <w:t xml:space="preserve"> persist this state in order to communicate it to other Agents via </w:t>
      </w:r>
      <w:r>
        <w:rPr>
          <w:rStyle w:val="HTMLCode"/>
        </w:rPr>
        <w:t>SIF_ZoneStatus</w:t>
      </w:r>
      <w:r>
        <w:t xml:space="preserve">. When a Push-Mode Agent changes its state to "awake," the ZIS may also resume delivery of queued messages to the Agent. </w:t>
      </w:r>
    </w:p>
    <w:tbl>
      <w:tblPr>
        <w:tblW w:w="0" w:type="auto"/>
        <w:tblCellMar>
          <w:top w:w="15" w:type="dxa"/>
          <w:left w:w="15" w:type="dxa"/>
          <w:bottom w:w="15" w:type="dxa"/>
          <w:right w:w="15" w:type="dxa"/>
        </w:tblCellMar>
        <w:tblLook w:val="04A0"/>
      </w:tblPr>
      <w:tblGrid>
        <w:gridCol w:w="544"/>
        <w:gridCol w:w="6691"/>
        <w:gridCol w:w="149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38" w:name="Table422141SIF_WakeupHandling"/>
            <w:bookmarkEnd w:id="133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38"/>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3" w:anchor="SIF_Header" w:history="1">
              <w:r>
                <w:rPr>
                  <w:rStyle w:val="HTMLCode"/>
                  <w:color w:val="005696"/>
                </w:rPr>
                <w:t>SIF_Header</w:t>
              </w:r>
            </w:hyperlink>
            <w:r>
              <w:t xml:space="preserve"> containing a new </w:t>
            </w:r>
            <w:del w:id="1339" w:author="Richard Halter" w:date="2010-08-11T15:55:00Z">
              <w:r w:rsidDel="00EF6251">
                <w:delText>GUID</w:delText>
              </w:r>
            </w:del>
            <w:ins w:id="1340"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Change the Agent's state to "awake."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lastRenderedPageBreak/>
        <w:t>Table 4.2.2.14-1: SIF_Wakeup Handling</w:t>
      </w:r>
      <w:r>
        <w:t xml:space="preserve"> </w:t>
      </w:r>
      <w:bookmarkStart w:id="1341" w:name="ZISMessageHandlingSIF_GetZoneStatus"/>
    </w:p>
    <w:p w:rsidR="00FA6BC9" w:rsidRDefault="00FA6BC9" w:rsidP="00FA6BC9">
      <w:pPr>
        <w:pStyle w:val="Heading4"/>
      </w:pPr>
      <w:r>
        <w:t>4.2.2.15 SIF_GetZoneStatus</w:t>
      </w:r>
    </w:p>
    <w:p w:rsidR="00FA6BC9" w:rsidRDefault="00FA6BC9" w:rsidP="00FA6BC9">
      <w:pPr>
        <w:pStyle w:val="NormalWeb"/>
      </w:pPr>
      <w:r>
        <w:t xml:space="preserve">An Agent is requesting the status of the zone. </w:t>
      </w:r>
    </w:p>
    <w:tbl>
      <w:tblPr>
        <w:tblW w:w="0" w:type="auto"/>
        <w:tblCellMar>
          <w:top w:w="15" w:type="dxa"/>
          <w:left w:w="15" w:type="dxa"/>
          <w:bottom w:w="15" w:type="dxa"/>
          <w:right w:w="15" w:type="dxa"/>
        </w:tblCellMar>
        <w:tblLook w:val="04A0"/>
      </w:tblPr>
      <w:tblGrid>
        <w:gridCol w:w="544"/>
        <w:gridCol w:w="6803"/>
        <w:gridCol w:w="138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42" w:name="Table422151SIF_GetZoneStatusHandling"/>
            <w:bookmarkEnd w:id="134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42"/>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4" w:anchor="SIF_Header" w:history="1">
              <w:r>
                <w:rPr>
                  <w:rStyle w:val="HTMLCode"/>
                  <w:color w:val="005696"/>
                </w:rPr>
                <w:t>SIF_Header</w:t>
              </w:r>
            </w:hyperlink>
            <w:r>
              <w:t xml:space="preserve"> containing a new </w:t>
            </w:r>
            <w:del w:id="1343" w:author="Richard Halter" w:date="2010-08-11T15:55:00Z">
              <w:r w:rsidDel="00EF6251">
                <w:delText>GUID</w:delText>
              </w:r>
            </w:del>
            <w:ins w:id="1344"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Reflect the current state of the zone in </w:t>
            </w:r>
            <w:r>
              <w:rPr>
                <w:rStyle w:val="HTMLCode"/>
              </w:rPr>
              <w:t>SIF_Status/SIF_Data/SIF_ZoneStatus</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4.2.2.15-1: SIF_GetZoneStatus Handling</w:t>
      </w:r>
      <w:r>
        <w:t xml:space="preserve"> </w:t>
      </w:r>
      <w:bookmarkStart w:id="1345" w:name="ZISMessageHandlingSIF_GetAgentACL"/>
    </w:p>
    <w:p w:rsidR="00FA6BC9" w:rsidRDefault="00FA6BC9" w:rsidP="00FA6BC9">
      <w:pPr>
        <w:pStyle w:val="Heading4"/>
      </w:pPr>
      <w:r>
        <w:t>4.2.2.16 SIF_GetAgentACL</w:t>
      </w:r>
    </w:p>
    <w:p w:rsidR="00FA6BC9" w:rsidRDefault="00FA6BC9" w:rsidP="00FA6BC9">
      <w:pPr>
        <w:pStyle w:val="NormalWeb"/>
      </w:pPr>
      <w:r>
        <w:t xml:space="preserve">An Agent is requesting its access control permissions. </w:t>
      </w:r>
    </w:p>
    <w:tbl>
      <w:tblPr>
        <w:tblW w:w="0" w:type="auto"/>
        <w:tblCellMar>
          <w:top w:w="15" w:type="dxa"/>
          <w:left w:w="15" w:type="dxa"/>
          <w:bottom w:w="15" w:type="dxa"/>
          <w:right w:w="15" w:type="dxa"/>
        </w:tblCellMar>
        <w:tblLook w:val="04A0"/>
      </w:tblPr>
      <w:tblGrid>
        <w:gridCol w:w="544"/>
        <w:gridCol w:w="6783"/>
        <w:gridCol w:w="1403"/>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46" w:name="Table422161SIF_GetZoneStatusHandling"/>
            <w:bookmarkEnd w:id="134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46"/>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5" w:anchor="SIF_Header" w:history="1">
              <w:r>
                <w:rPr>
                  <w:rStyle w:val="HTMLCode"/>
                  <w:color w:val="005696"/>
                </w:rPr>
                <w:t>SIF_Header</w:t>
              </w:r>
            </w:hyperlink>
            <w:r>
              <w:t xml:space="preserve"> containing a new </w:t>
            </w:r>
            <w:del w:id="1347" w:author="Richard Halter" w:date="2010-08-11T15:55:00Z">
              <w:r w:rsidDel="00EF6251">
                <w:delText>GUID</w:delText>
              </w:r>
            </w:del>
            <w:ins w:id="1348"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Communicate the Agent's ACL permissions in </w:t>
            </w:r>
            <w:r>
              <w:rPr>
                <w:rStyle w:val="HTMLCode"/>
              </w:rPr>
              <w:t>SIF_Status/SIF_Data/SIF_AgentACL</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 (success).</w:t>
            </w:r>
          </w:p>
        </w:tc>
      </w:tr>
    </w:tbl>
    <w:p w:rsidR="00FA6BC9" w:rsidRDefault="00FA6BC9" w:rsidP="00FA6BC9">
      <w:r>
        <w:rPr>
          <w:rStyle w:val="Caption1"/>
        </w:rPr>
        <w:t>Table 4.2.2.16-1: SIF_GetZoneStatus Handling</w:t>
      </w:r>
      <w:r>
        <w:t xml:space="preserve"> </w:t>
      </w:r>
      <w:bookmarkStart w:id="1349" w:name="ZISMessageHandlingSIF_CancelRequests"/>
    </w:p>
    <w:p w:rsidR="00FA6BC9" w:rsidRDefault="00FA6BC9" w:rsidP="00FA6BC9">
      <w:pPr>
        <w:pStyle w:val="Heading4"/>
      </w:pPr>
      <w:r>
        <w:lastRenderedPageBreak/>
        <w:t>4.2.2.17 SIF_CancelRequests</w:t>
      </w:r>
    </w:p>
    <w:p w:rsidR="00FA6BC9" w:rsidRDefault="00FA6BC9" w:rsidP="00FA6BC9">
      <w:pPr>
        <w:pStyle w:val="NormalWeb"/>
      </w:pPr>
      <w:r>
        <w:t xml:space="preserve">If an Agent abandons or restarts a data collection using </w:t>
      </w:r>
      <w:r>
        <w:rPr>
          <w:rStyle w:val="HTMLCode"/>
        </w:rPr>
        <w:t>SIF_Request</w:t>
      </w:r>
      <w:r>
        <w:t xml:space="preserve">s, whether or not the response stream has started, it is </w:t>
      </w:r>
      <w:r>
        <w:rPr>
          <w:rStyle w:val="rfc21191"/>
        </w:rPr>
        <w:t>RECOMMENDED</w:t>
      </w:r>
      <w:r>
        <w:t xml:space="preserve"> that it send one or more </w:t>
      </w:r>
      <w:r>
        <w:rPr>
          <w:rStyle w:val="HTMLCode"/>
        </w:rPr>
        <w:t>SIF_CancelRequests</w:t>
      </w:r>
      <w:r>
        <w:t xml:space="preserve"> messages to the ZIS. Upon receipt of the </w:t>
      </w:r>
      <w:r>
        <w:rPr>
          <w:rStyle w:val="HTMLCode"/>
        </w:rPr>
        <w:t>SIF_CancelRequests</w:t>
      </w:r>
      <w:r>
        <w:t xml:space="preserve"> message, the ZIS deletes corresponding </w:t>
      </w:r>
      <w:r>
        <w:rPr>
          <w:rStyle w:val="HTMLCode"/>
        </w:rPr>
        <w:t>SIF_Request</w:t>
      </w:r>
      <w:r>
        <w:t xml:space="preserve"> messages from Agent queues and deletes its own state/tracking information regarding each request. Doing the latter ensures that if a Responder is still processing a request, the ZIS effectively ends the response stream upon receipt of the next </w:t>
      </w:r>
      <w:r>
        <w:rPr>
          <w:rStyle w:val="HTMLCode"/>
        </w:rPr>
        <w:t>SIF_Response</w:t>
      </w:r>
      <w:r>
        <w:t xml:space="preserve"> packet by returning a </w:t>
      </w:r>
      <w:r>
        <w:rPr>
          <w:rStyle w:val="HTMLCode"/>
        </w:rPr>
        <w:t>SIF_Error</w:t>
      </w:r>
      <w:r>
        <w:t xml:space="preserve"> with a </w:t>
      </w:r>
      <w:r>
        <w:rPr>
          <w:rStyle w:val="HTMLCode"/>
        </w:rPr>
        <w:t>SIF_Category</w:t>
      </w:r>
      <w:r>
        <w:t xml:space="preserve"> of </w:t>
      </w:r>
      <w:r>
        <w:rPr>
          <w:rStyle w:val="HTMLCode"/>
        </w:rPr>
        <w:t>8</w:t>
      </w:r>
      <w:r>
        <w:t xml:space="preserve"> (Request and Response Error) and a </w:t>
      </w:r>
      <w:r>
        <w:rPr>
          <w:rStyle w:val="HTMLCode"/>
        </w:rPr>
        <w:t>SIF_Code</w:t>
      </w:r>
      <w:r>
        <w:t xml:space="preserve"> of </w:t>
      </w:r>
      <w:r>
        <w:rPr>
          <w:rStyle w:val="HTMLCode"/>
        </w:rPr>
        <w:t>10</w:t>
      </w:r>
      <w:r>
        <w:t xml:space="preserve"> (invalid SIF_RequestMsgId specified in SIF_Response). No changes to responding Agent behaviors are required as all agents in the SIF 2.x lifecycle have the capability to handle this error state.</w:t>
      </w:r>
    </w:p>
    <w:p w:rsidR="00FA6BC9" w:rsidRDefault="00FA6BC9" w:rsidP="00FA6BC9">
      <w:pPr>
        <w:pStyle w:val="NormalWeb"/>
      </w:pPr>
      <w:r>
        <w:t xml:space="preserve">When cancelling </w:t>
      </w:r>
      <w:r>
        <w:rPr>
          <w:rStyle w:val="HTMLCode"/>
        </w:rPr>
        <w:t>SIF_Request</w:t>
      </w:r>
      <w:r>
        <w:t xml:space="preserve">s, the ZIS also has the ability to send a </w:t>
      </w:r>
      <w:r>
        <w:rPr>
          <w:rStyle w:val="HTMLCode"/>
        </w:rPr>
        <w:t>SIF_CancelRequests</w:t>
      </w:r>
      <w:r>
        <w:t xml:space="preserve"> message to Push-Mode Agents. Pull-Mode Responders cannot receive these messages, but any pending response handling is cancelled per the ZIS behavior above. When dealing with Push-Mode Agents, ZIS implementations must bear in mind that support for this message is optional for Push-Mode Agents.</w:t>
      </w:r>
    </w:p>
    <w:p w:rsidR="00FA6BC9" w:rsidRDefault="00FA6BC9" w:rsidP="00FA6BC9">
      <w:pPr>
        <w:pStyle w:val="NormalWeb"/>
      </w:pPr>
      <w:r>
        <w:t xml:space="preserve">When a cancelling Agent specifies a </w:t>
      </w:r>
      <w:r>
        <w:rPr>
          <w:rStyle w:val="HTMLCode"/>
        </w:rPr>
        <w:t>NotificationType</w:t>
      </w:r>
      <w:r>
        <w:t xml:space="preserve"> of </w:t>
      </w:r>
      <w:r>
        <w:rPr>
          <w:rStyle w:val="HTMLCode"/>
        </w:rPr>
        <w:t>Standard</w:t>
      </w:r>
      <w:r>
        <w:t xml:space="preserve">, it is the responsibility of the ZIS to end the response stream to the requesting Agent by sending a </w:t>
      </w:r>
      <w:r>
        <w:rPr>
          <w:rStyle w:val="HTMLCode"/>
        </w:rPr>
        <w:t>SIF_Response</w:t>
      </w:r>
      <w:r>
        <w:t xml:space="preserve"> packet with a </w:t>
      </w:r>
      <w:r>
        <w:rPr>
          <w:rStyle w:val="HTMLCode"/>
        </w:rPr>
        <w:t>SIF_MorePackets</w:t>
      </w:r>
      <w:r>
        <w:t xml:space="preserve"> of </w:t>
      </w:r>
      <w:r>
        <w:rPr>
          <w:rStyle w:val="HTMLCode"/>
        </w:rPr>
        <w:t>No</w:t>
      </w:r>
      <w:r>
        <w:t xml:space="preserve"> on the Responder's behalf.</w:t>
      </w:r>
    </w:p>
    <w:tbl>
      <w:tblPr>
        <w:tblW w:w="0" w:type="auto"/>
        <w:tblCellMar>
          <w:top w:w="15" w:type="dxa"/>
          <w:left w:w="15" w:type="dxa"/>
          <w:bottom w:w="15" w:type="dxa"/>
          <w:right w:w="15" w:type="dxa"/>
        </w:tblCellMar>
        <w:tblLook w:val="04A0"/>
      </w:tblPr>
      <w:tblGrid>
        <w:gridCol w:w="544"/>
        <w:gridCol w:w="5222"/>
        <w:gridCol w:w="296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50" w:name="Table422171SIF_CancelRequestsHandling"/>
            <w:bookmarkEnd w:id="1349"/>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50"/>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6" w:anchor="SIF_Header" w:history="1">
              <w:r>
                <w:rPr>
                  <w:rStyle w:val="HTMLCode"/>
                  <w:color w:val="005696"/>
                </w:rPr>
                <w:t>SIF_Header</w:t>
              </w:r>
            </w:hyperlink>
            <w:r>
              <w:t xml:space="preserve"> containing a new </w:t>
            </w:r>
            <w:del w:id="1351" w:author="Richard Halter" w:date="2010-08-11T15:55:00Z">
              <w:r w:rsidDel="00EF6251">
                <w:delText>GUID</w:delText>
              </w:r>
            </w:del>
            <w:ins w:id="1352"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Return the </w:t>
            </w:r>
            <w:r>
              <w:rPr>
                <w:rStyle w:val="HTMLCode"/>
              </w:rPr>
              <w:t>SIF_Ack</w:t>
            </w:r>
            <w:r>
              <w:t xml:space="preserve"> to the Agent. (There are no error return values that apply to this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For each </w:t>
            </w:r>
            <w:r>
              <w:rPr>
                <w:rStyle w:val="HTMLCode"/>
              </w:rPr>
              <w:t>SIF_RequestMsgId</w:t>
            </w:r>
            <w:r>
              <w:t xml:space="preserve"> element, perform the following steps.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all </w:t>
            </w:r>
            <w:r>
              <w:rPr>
                <w:rStyle w:val="HTMLCode"/>
              </w:rPr>
              <w:t>SIF_RequestMsgId</w:t>
            </w:r>
            <w:r>
              <w:t xml:space="preserve"> elements have been processed, processing is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supplied </w:t>
            </w:r>
            <w:r>
              <w:rPr>
                <w:rStyle w:val="HTMLCode"/>
              </w:rPr>
              <w:t>SIF_RequestMsgId</w:t>
            </w:r>
            <w:r>
              <w:t xml:space="preserve">, look up the </w:t>
            </w:r>
            <w:r>
              <w:rPr>
                <w:rStyle w:val="HTMLCode"/>
              </w:rPr>
              <w:t>SIF_Request</w:t>
            </w:r>
            <w:r>
              <w:t xml:space="preserve"> that initiated this response.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2 if the </w:t>
            </w:r>
            <w:r>
              <w:rPr>
                <w:rStyle w:val="HTMLCode"/>
              </w:rPr>
              <w:t>SIF_Request</w:t>
            </w:r>
            <w:r>
              <w:t xml:space="preserve"> is not found, or </w:t>
            </w:r>
            <w:r>
              <w:lastRenderedPageBreak/>
              <w:t xml:space="preserve">has already been completed with a "final" </w:t>
            </w:r>
            <w:r>
              <w:rPr>
                <w:rStyle w:val="HTMLCode"/>
              </w:rPr>
              <w:t>SIF_Response</w:t>
            </w:r>
            <w:r>
              <w:t xml:space="preserve"> packet (</w:t>
            </w:r>
            <w:r>
              <w:rPr>
                <w:rStyle w:val="HTMLCode"/>
              </w:rPr>
              <w:t>SIF_MorePackets</w:t>
            </w:r>
            <w:r>
              <w:t xml:space="preserve"> = </w:t>
            </w:r>
            <w:r>
              <w:rPr>
                <w:rStyle w:val="HTMLCode"/>
              </w:rPr>
              <w:t>No</w:t>
            </w:r>
            <w:r>
              <w: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SIF_SourceId</w:t>
            </w:r>
            <w:r>
              <w:t xml:space="preserve"> specified in the </w:t>
            </w:r>
            <w:r>
              <w:rPr>
                <w:rStyle w:val="HTMLCode"/>
              </w:rPr>
              <w:t>SIF_Request</w:t>
            </w:r>
            <w:r>
              <w:t xml:space="preserve"> message and compare it to the </w:t>
            </w:r>
            <w:r>
              <w:rPr>
                <w:rStyle w:val="HTMLCode"/>
              </w:rPr>
              <w:t>SIF_SourceId</w:t>
            </w:r>
            <w:r>
              <w:t xml:space="preserve"> in the </w:t>
            </w:r>
            <w:r>
              <w:rPr>
                <w:rStyle w:val="HTMLCode"/>
              </w:rPr>
              <w:t>SIF_SystemControl</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SIF_SourceId</w:t>
            </w:r>
            <w:r>
              <w:t xml:space="preserve"> is not the same, 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Close out the </w:t>
            </w:r>
            <w:r>
              <w:rPr>
                <w:rStyle w:val="HTMLCode"/>
              </w:rPr>
              <w:t>SIF_Request</w:t>
            </w:r>
            <w:r>
              <w:t xml:space="preserve"> tracking state for the request so that no further tracking is performed.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responding Agent has already received the request and is running in Push mode, send a </w:t>
            </w:r>
            <w:r>
              <w:rPr>
                <w:rStyle w:val="HTMLCode"/>
              </w:rPr>
              <w:t>SIF_CancelRequests</w:t>
            </w:r>
            <w:r>
              <w:t xml:space="preserve"> message to that Agent. (Note: This could also be accomplished by packaging up all </w:t>
            </w:r>
            <w:r>
              <w:rPr>
                <w:rStyle w:val="HTMLCode"/>
              </w:rPr>
              <w:t>SIF_RequestMsgId</w:t>
            </w:r>
            <w:r>
              <w:t xml:space="preserve">s that apply to the same responding Agent and sending a single </w:t>
            </w:r>
            <w:r>
              <w:rPr>
                <w:rStyle w:val="HTMLCode"/>
              </w:rPr>
              <w:t>SIF_CancelRequests</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value of </w:t>
            </w:r>
            <w:r>
              <w:rPr>
                <w:rStyle w:val="HTMLCode"/>
              </w:rPr>
              <w:t>SIF_NotificationType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set to </w:t>
            </w:r>
            <w:r>
              <w:rPr>
                <w:rStyle w:val="HTMLCode"/>
              </w:rPr>
              <w:t>Standard</w:t>
            </w:r>
            <w:r>
              <w:t xml:space="preserve">, go to Step 8. If set to </w:t>
            </w:r>
            <w:r>
              <w:rPr>
                <w:rStyle w:val="HTMLCode"/>
              </w:rPr>
              <w:t>None</w:t>
            </w:r>
            <w:r>
              <w:t>, 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SIF_Response</w:t>
            </w:r>
            <w:r>
              <w:t xml:space="preserve"> message with </w:t>
            </w:r>
            <w:r>
              <w:rPr>
                <w:rStyle w:val="HTMLCode"/>
              </w:rPr>
              <w:t>SIF_DestinationId</w:t>
            </w:r>
            <w:r>
              <w:t xml:space="preserve"> set to </w:t>
            </w:r>
            <w:r>
              <w:rPr>
                <w:rStyle w:val="HTMLCode"/>
              </w:rPr>
              <w:t>SIF_SourceId</w:t>
            </w:r>
            <w:r>
              <w:t xml:space="preserve"> and </w:t>
            </w:r>
            <w:r>
              <w:rPr>
                <w:rStyle w:val="HTMLCode"/>
              </w:rPr>
              <w:t>SIF_RequestMsgId</w:t>
            </w:r>
            <w:r>
              <w:t xml:space="preserve"> set to </w:t>
            </w:r>
            <w:r>
              <w:rPr>
                <w:rStyle w:val="HTMLCode"/>
              </w:rPr>
              <w:t>SIF_MsgId</w:t>
            </w:r>
            <w:r>
              <w:t xml:space="preserve"> from the </w:t>
            </w:r>
            <w:r>
              <w:rPr>
                <w:rStyle w:val="HTMLCode"/>
              </w:rPr>
              <w:t>SIF_Request</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Add a </w:t>
            </w:r>
            <w:r>
              <w:rPr>
                <w:rStyle w:val="HTMLCode"/>
              </w:rPr>
              <w:t>SIF_Error</w:t>
            </w:r>
            <w:r>
              <w:t xml:space="preserve"> element with the </w:t>
            </w:r>
            <w:r>
              <w:rPr>
                <w:rStyle w:val="HTMLCode"/>
              </w:rPr>
              <w:t>SIF_Category</w:t>
            </w:r>
            <w:r>
              <w:t xml:space="preserve"> set to indicate Request and Response, with </w:t>
            </w:r>
            <w:r>
              <w:rPr>
                <w:rStyle w:val="HTMLCode"/>
              </w:rPr>
              <w:t>SIF_Code</w:t>
            </w:r>
            <w:r>
              <w:t xml:space="preserve"> and </w:t>
            </w:r>
            <w:r>
              <w:rPr>
                <w:rStyle w:val="HTMLCode"/>
              </w:rPr>
              <w:t>SIF_Desc</w:t>
            </w:r>
            <w:r>
              <w:t xml:space="preserve"> indicating </w:t>
            </w:r>
            <w:r>
              <w:rPr>
                <w:rStyle w:val="HTMLCode"/>
              </w:rPr>
              <w:t>18</w:t>
            </w:r>
            <w:r>
              <w:t xml:space="preserve"> (SIF_Request cancelled by requesting agent).</w:t>
            </w:r>
          </w:p>
          <w:p w:rsidR="00FA6BC9" w:rsidRDefault="00FA6BC9">
            <w:pPr>
              <w:pStyle w:val="NormalWeb"/>
            </w:pPr>
            <w:r>
              <w:t xml:space="preserve">Add </w:t>
            </w:r>
            <w:r>
              <w:rPr>
                <w:rStyle w:val="HTMLCode"/>
              </w:rPr>
              <w:t>SIF_PacketNumber</w:t>
            </w:r>
            <w:r>
              <w:t xml:space="preserve"> with a value set to the previous </w:t>
            </w:r>
            <w:r>
              <w:rPr>
                <w:rStyle w:val="HTMLCode"/>
              </w:rPr>
              <w:t>SIF_PacketNumber + 1</w:t>
            </w:r>
            <w:r>
              <w:t xml:space="preserve">. Set </w:t>
            </w:r>
            <w:r>
              <w:rPr>
                <w:rStyle w:val="HTMLCode"/>
              </w:rPr>
              <w:t>SIF_MorePackets</w:t>
            </w:r>
            <w:r>
              <w:t xml:space="preserve"> to </w:t>
            </w:r>
            <w:r>
              <w:rPr>
                <w:rStyle w:val="HTMLCode"/>
              </w:rPr>
              <w:t>No</w:t>
            </w:r>
            <w:r>
              <w:t>.</w:t>
            </w:r>
          </w:p>
          <w:p w:rsidR="00FA6BC9" w:rsidRDefault="00FA6BC9">
            <w:pPr>
              <w:pStyle w:val="NormalWeb"/>
            </w:pPr>
            <w:r>
              <w:t xml:space="preserve">Place the </w:t>
            </w:r>
            <w:r>
              <w:rPr>
                <w:rStyle w:val="HTMLCode"/>
              </w:rPr>
              <w:t>SIF_Response</w:t>
            </w:r>
            <w:r>
              <w:t xml:space="preserve"> in the requester's queue.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Determine if there are any more </w:t>
            </w:r>
            <w:r>
              <w:rPr>
                <w:rStyle w:val="HTMLCode"/>
              </w:rPr>
              <w:t>SIF_RequestMsgId</w:t>
            </w:r>
            <w:r>
              <w:t xml:space="preserve"> elements left to process.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Go to Step 2 if there are more </w:t>
            </w:r>
            <w:r>
              <w:rPr>
                <w:rStyle w:val="HTMLCode"/>
              </w:rPr>
              <w:t>SIF_RequestMsgId</w:t>
            </w:r>
            <w:r>
              <w:t xml:space="preserve"> elements, otherwise processing is complete.</w:t>
            </w:r>
          </w:p>
        </w:tc>
      </w:tr>
    </w:tbl>
    <w:p w:rsidR="00FA6BC9" w:rsidRDefault="00FA6BC9" w:rsidP="00FA6BC9">
      <w:r>
        <w:rPr>
          <w:rStyle w:val="Caption1"/>
        </w:rPr>
        <w:lastRenderedPageBreak/>
        <w:t>Table 4.2.2.17-1: SIF_CancelRequests Handling</w:t>
      </w:r>
      <w:r>
        <w:t xml:space="preserve"> </w:t>
      </w:r>
      <w:bookmarkStart w:id="1353" w:name="ZISMessageHandlingSIF_CancelServiceInput"/>
    </w:p>
    <w:p w:rsidR="00FA6BC9" w:rsidRDefault="00FA6BC9" w:rsidP="00FA6BC9">
      <w:pPr>
        <w:pStyle w:val="Heading4"/>
      </w:pPr>
      <w:r>
        <w:t>4.2.2.18 SIF_CancelServiceInputs</w:t>
      </w:r>
    </w:p>
    <w:p w:rsidR="00FA6BC9" w:rsidRDefault="00FA6BC9" w:rsidP="00FA6BC9">
      <w:pPr>
        <w:pStyle w:val="NormalWeb"/>
      </w:pPr>
      <w:r>
        <w:t xml:space="preserve">If an Agent abandons or restarts a data collection using </w:t>
      </w:r>
      <w:r>
        <w:rPr>
          <w:rStyle w:val="HTMLCode"/>
        </w:rPr>
        <w:t>SIF_ServiceInputs</w:t>
      </w:r>
      <w:r>
        <w:t xml:space="preserve">, whether or not the response stream has started, it is </w:t>
      </w:r>
      <w:r>
        <w:rPr>
          <w:rStyle w:val="rfc21191"/>
        </w:rPr>
        <w:t>RECOMMENDED</w:t>
      </w:r>
      <w:r>
        <w:t xml:space="preserve"> that it send one or more </w:t>
      </w:r>
      <w:r>
        <w:rPr>
          <w:rStyle w:val="HTMLCode"/>
        </w:rPr>
        <w:t>SIF_CancelServiceInputs</w:t>
      </w:r>
      <w:r>
        <w:t xml:space="preserve"> messages to the ZIS. Upon receipt of the </w:t>
      </w:r>
      <w:r>
        <w:rPr>
          <w:rStyle w:val="HTMLCode"/>
        </w:rPr>
        <w:t>SIF_CancelServiceInputs</w:t>
      </w:r>
      <w:r>
        <w:t xml:space="preserve"> message, the ZIS deletes corresponding </w:t>
      </w:r>
      <w:r>
        <w:rPr>
          <w:rStyle w:val="HTMLCode"/>
        </w:rPr>
        <w:t xml:space="preserve">SIF_ServiceInput </w:t>
      </w:r>
      <w:r>
        <w:t xml:space="preserve">messages from Agent queues and deletes its own state/tracking information regarding each request. Doing the latter ensures that if a Responder is still processing a service input, the ZIS effectively ends the response stream upon receipt of the next </w:t>
      </w:r>
      <w:r>
        <w:rPr>
          <w:rStyle w:val="HTMLCode"/>
        </w:rPr>
        <w:t>SIF_ServiceOutput</w:t>
      </w:r>
      <w:r>
        <w:t xml:space="preserve"> packet by returning a </w:t>
      </w:r>
      <w:r>
        <w:rPr>
          <w:rStyle w:val="HTMLCode"/>
        </w:rPr>
        <w:t>SIF_Error</w:t>
      </w:r>
      <w:r>
        <w:t xml:space="preserve"> with a </w:t>
      </w:r>
      <w:r>
        <w:rPr>
          <w:rStyle w:val="HTMLCode"/>
        </w:rPr>
        <w:t>SIF_Category</w:t>
      </w:r>
      <w:r>
        <w:t xml:space="preserve"> of 14 (SIF Zone Service Error) and a </w:t>
      </w:r>
      <w:r>
        <w:rPr>
          <w:rStyle w:val="HTMLCode"/>
        </w:rPr>
        <w:t>SIF_Code</w:t>
      </w:r>
      <w:r>
        <w:t xml:space="preserve"> of 8 (invalid SIF_ServiceMsgId specified in SIF_ServiceOutput). No changes to responding Agent behaviors are required as all agents in the SIF 2.x lifecycle have the capability to handle this error state. </w:t>
      </w:r>
    </w:p>
    <w:p w:rsidR="00FA6BC9" w:rsidRDefault="00FA6BC9" w:rsidP="00FA6BC9">
      <w:pPr>
        <w:pStyle w:val="NormalWeb"/>
      </w:pPr>
      <w:r>
        <w:t xml:space="preserve">When cancelling </w:t>
      </w:r>
      <w:r>
        <w:rPr>
          <w:rStyle w:val="HTMLCode"/>
        </w:rPr>
        <w:t>SIF_ServiceInput</w:t>
      </w:r>
      <w:r>
        <w:t xml:space="preserve">s, the ZIS also has the ability to send a </w:t>
      </w:r>
      <w:r>
        <w:rPr>
          <w:rStyle w:val="HTMLCode"/>
        </w:rPr>
        <w:t>SIF_CancelServiceInputs</w:t>
      </w:r>
      <w:r>
        <w:t xml:space="preserve"> message to Push-Mode Agents. Pull-Mode Responders cannot receive these messages, but any pending response handling is cancelled per the ZIS behavior above. When dealing with Push-Mode Agents, ZIS implementations must bear in mind that support for this message is optional for Push-Mode Agents. </w:t>
      </w:r>
    </w:p>
    <w:p w:rsidR="00FA6BC9" w:rsidRDefault="00FA6BC9" w:rsidP="00FA6BC9">
      <w:pPr>
        <w:pStyle w:val="NormalWeb"/>
      </w:pPr>
      <w:r>
        <w:t xml:space="preserve">When a cancelling Agent specifies a </w:t>
      </w:r>
      <w:r>
        <w:rPr>
          <w:rStyle w:val="HTMLCode"/>
        </w:rPr>
        <w:t>NotificationType</w:t>
      </w:r>
      <w:r>
        <w:t xml:space="preserve"> of </w:t>
      </w:r>
      <w:r>
        <w:rPr>
          <w:rStyle w:val="HTMLCode"/>
        </w:rPr>
        <w:t>Standard</w:t>
      </w:r>
      <w:r>
        <w:t xml:space="preserve">, it is the responsibility of the ZIS to end the response stream to the requesting Agent by sending a </w:t>
      </w:r>
      <w:r>
        <w:rPr>
          <w:rStyle w:val="HTMLCode"/>
        </w:rPr>
        <w:t xml:space="preserve">SIF_ServiceOutput </w:t>
      </w:r>
      <w:r>
        <w:t xml:space="preserve">packet with a </w:t>
      </w:r>
      <w:r>
        <w:rPr>
          <w:rStyle w:val="HTMLCode"/>
        </w:rPr>
        <w:t>SIF_MorePackets</w:t>
      </w:r>
      <w:r>
        <w:t xml:space="preserve"> of </w:t>
      </w:r>
      <w:r>
        <w:rPr>
          <w:rStyle w:val="HTMLCode"/>
        </w:rPr>
        <w:t>No</w:t>
      </w:r>
      <w:r>
        <w:t xml:space="preserve"> on the Responder's behalf. </w:t>
      </w:r>
    </w:p>
    <w:tbl>
      <w:tblPr>
        <w:tblW w:w="0" w:type="auto"/>
        <w:tblCellMar>
          <w:top w:w="15" w:type="dxa"/>
          <w:left w:w="15" w:type="dxa"/>
          <w:bottom w:w="15" w:type="dxa"/>
          <w:right w:w="15" w:type="dxa"/>
        </w:tblCellMar>
        <w:tblLook w:val="04A0"/>
      </w:tblPr>
      <w:tblGrid>
        <w:gridCol w:w="544"/>
        <w:gridCol w:w="5077"/>
        <w:gridCol w:w="3109"/>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54" w:name="Table422181SIF_CancelRequestsHandling"/>
            <w:bookmarkEnd w:id="1353"/>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54"/>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7" w:anchor="SIF_Header" w:history="1">
              <w:r>
                <w:rPr>
                  <w:rStyle w:val="HTMLCode"/>
                  <w:color w:val="005696"/>
                </w:rPr>
                <w:t>SIF_Header</w:t>
              </w:r>
            </w:hyperlink>
            <w:r>
              <w:t xml:space="preserve"> containing a new </w:t>
            </w:r>
            <w:del w:id="1355" w:author="Richard Halter" w:date="2010-08-11T15:55:00Z">
              <w:r w:rsidDel="00EF6251">
                <w:delText>GUID</w:delText>
              </w:r>
            </w:del>
            <w:ins w:id="1356"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Include a </w:t>
            </w:r>
            <w:r>
              <w:rPr>
                <w:rStyle w:val="HTMLCode"/>
              </w:rPr>
              <w:t>SIF_Status</w:t>
            </w:r>
            <w:r>
              <w:t xml:space="preserve"> element with a </w:t>
            </w:r>
            <w:r>
              <w:rPr>
                <w:rStyle w:val="HTMLCode"/>
              </w:rPr>
              <w:t>SIF_Code</w:t>
            </w:r>
            <w:r>
              <w:t xml:space="preserve"> of </w:t>
            </w:r>
            <w:r>
              <w:rPr>
                <w:rStyle w:val="HTMLCode"/>
              </w:rPr>
              <w:t>0</w:t>
            </w:r>
            <w:r>
              <w:t xml:space="preserve"> (success). Return the </w:t>
            </w:r>
            <w:r>
              <w:rPr>
                <w:rStyle w:val="HTMLCode"/>
              </w:rPr>
              <w:t>SIF_Ack</w:t>
            </w:r>
            <w:r>
              <w:t xml:space="preserve"> to the Agent. (There are no error return values that apply to this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Go to Step 2.</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For each </w:t>
            </w:r>
            <w:r>
              <w:rPr>
                <w:rStyle w:val="HTMLCode"/>
              </w:rPr>
              <w:t>SIF_ServiceMsgId</w:t>
            </w:r>
            <w:r>
              <w:t xml:space="preserve"> element, perform the following steps.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all </w:t>
            </w:r>
            <w:r>
              <w:rPr>
                <w:rStyle w:val="HTMLCode"/>
              </w:rPr>
              <w:t>SIF_ServiceMsgId</w:t>
            </w:r>
            <w:r>
              <w:t xml:space="preserve"> elements have been processed, processing is complete.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Using the supplied </w:t>
            </w:r>
            <w:r>
              <w:rPr>
                <w:rStyle w:val="HTMLCode"/>
              </w:rPr>
              <w:t>SIF_ServiceMsgId</w:t>
            </w:r>
            <w:r>
              <w:t xml:space="preserve">, look up the </w:t>
            </w:r>
            <w:r>
              <w:rPr>
                <w:rStyle w:val="HTMLCode"/>
              </w:rPr>
              <w:t>SIF_ServiceInput</w:t>
            </w:r>
            <w:r>
              <w:t xml:space="preserve"> that initiated this response.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Go to Step 2 if the </w:t>
            </w:r>
            <w:r>
              <w:rPr>
                <w:rStyle w:val="HTMLCode"/>
              </w:rPr>
              <w:t>SIF_ServiceInput</w:t>
            </w:r>
            <w:r>
              <w:t xml:space="preserve"> is not found, or has already been completed with a "final" </w:t>
            </w:r>
            <w:r>
              <w:rPr>
                <w:rStyle w:val="HTMLCode"/>
              </w:rPr>
              <w:t>SIF_ServiceOutput</w:t>
            </w:r>
            <w:r>
              <w:t xml:space="preserve"> packet (</w:t>
            </w:r>
            <w:r>
              <w:rPr>
                <w:rStyle w:val="HTMLCode"/>
              </w:rPr>
              <w:t>SIF_MorePackets</w:t>
            </w:r>
            <w:r>
              <w:t xml:space="preserve"> = </w:t>
            </w:r>
            <w:r>
              <w:rPr>
                <w:rStyle w:val="HTMLCode"/>
              </w:rPr>
              <w:t>No</w:t>
            </w:r>
            <w:r>
              <w:t xml:space="preserv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w:t>
            </w:r>
            <w:r>
              <w:rPr>
                <w:rStyle w:val="HTMLCode"/>
              </w:rPr>
              <w:t>SIF_SourceId</w:t>
            </w:r>
            <w:r>
              <w:t xml:space="preserve"> specified in the </w:t>
            </w:r>
            <w:r>
              <w:rPr>
                <w:rStyle w:val="HTMLCode"/>
              </w:rPr>
              <w:t>SIF_ServiceInput</w:t>
            </w:r>
            <w:r>
              <w:t xml:space="preserve"> message and compare it to the </w:t>
            </w:r>
            <w:r>
              <w:rPr>
                <w:rStyle w:val="HTMLCode"/>
              </w:rPr>
              <w:t>SIF_SourceId</w:t>
            </w:r>
            <w:r>
              <w:t xml:space="preserve"> in the </w:t>
            </w:r>
            <w:r>
              <w:rPr>
                <w:rStyle w:val="HTMLCode"/>
              </w:rPr>
              <w:t>SIF_SystemControl</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w:t>
            </w:r>
            <w:r>
              <w:rPr>
                <w:rStyle w:val="HTMLCode"/>
              </w:rPr>
              <w:t>SIF_SourceId</w:t>
            </w:r>
            <w:r>
              <w:t xml:space="preserve"> is not the same, go to Step 2.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Close out the </w:t>
            </w:r>
            <w:r>
              <w:rPr>
                <w:rStyle w:val="HTMLCode"/>
              </w:rPr>
              <w:t>SIF_ServiceInput</w:t>
            </w:r>
            <w:r>
              <w:t xml:space="preserve"> tracking state for the request so that no further tracking is performed.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responding Agent has already received the request and is running in Push mode, send a </w:t>
            </w:r>
            <w:r>
              <w:rPr>
                <w:rStyle w:val="HTMLCode"/>
              </w:rPr>
              <w:t>SIF_CancelServiceInputs</w:t>
            </w:r>
            <w:r>
              <w:t xml:space="preserve"> message to that Agent. (Note: This could also be accomplished by packaging up all </w:t>
            </w:r>
            <w:r>
              <w:rPr>
                <w:rStyle w:val="HTMLCode"/>
              </w:rPr>
              <w:t>SIF_ServiceMsgId</w:t>
            </w:r>
            <w:r>
              <w:t xml:space="preserve">s that apply to the same responding Agent and sending a single </w:t>
            </w:r>
            <w:r>
              <w:rPr>
                <w:rStyle w:val="HTMLCode"/>
              </w:rPr>
              <w:t>SIF_CancelServiceInputs</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Examine the value of </w:t>
            </w:r>
            <w:r>
              <w:rPr>
                <w:rStyle w:val="HTMLCode"/>
              </w:rPr>
              <w:t>SIF_NotificationType</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set to </w:t>
            </w:r>
            <w:r>
              <w:rPr>
                <w:rStyle w:val="HTMLCode"/>
              </w:rPr>
              <w:t>Standard</w:t>
            </w:r>
            <w:r>
              <w:t xml:space="preserve">, go to Step 8. If set to </w:t>
            </w:r>
            <w:r>
              <w:rPr>
                <w:rStyle w:val="HTMLCode"/>
              </w:rPr>
              <w:t>None</w:t>
            </w:r>
            <w:r>
              <w:t xml:space="preserve">, go to Step 10.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r>
              <w:rPr>
                <w:rStyle w:val="HTMLCode"/>
              </w:rPr>
              <w:t>SIF_ServiceOutput</w:t>
            </w:r>
            <w:r>
              <w:t xml:space="preserve"> message with </w:t>
            </w:r>
            <w:r>
              <w:rPr>
                <w:rStyle w:val="HTMLCode"/>
              </w:rPr>
              <w:t>SIF_DestinationId</w:t>
            </w:r>
            <w:r>
              <w:t xml:space="preserve"> set to </w:t>
            </w:r>
            <w:r>
              <w:rPr>
                <w:rStyle w:val="HTMLCode"/>
              </w:rPr>
              <w:t>SIF_SourceId</w:t>
            </w:r>
            <w:r>
              <w:t xml:space="preserve"> and </w:t>
            </w:r>
            <w:r>
              <w:rPr>
                <w:rStyle w:val="HTMLCode"/>
              </w:rPr>
              <w:t>SIF_ServiceMsgId</w:t>
            </w:r>
            <w:r>
              <w:t xml:space="preserve"> set to </w:t>
            </w:r>
            <w:r>
              <w:rPr>
                <w:rStyle w:val="HTMLCode"/>
              </w:rPr>
              <w:t>SIF_ServiceMsgId</w:t>
            </w:r>
            <w:r>
              <w:t xml:space="preserve"> from the </w:t>
            </w:r>
            <w:r>
              <w:rPr>
                <w:rStyle w:val="HTMLCode"/>
              </w:rPr>
              <w:t>SIF_ServiceInput</w:t>
            </w:r>
            <w:r>
              <w:t xml:space="preserv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Add a </w:t>
            </w:r>
            <w:r>
              <w:rPr>
                <w:rStyle w:val="HTMLCode"/>
              </w:rPr>
              <w:t>SIF_Error</w:t>
            </w:r>
            <w:r>
              <w:t xml:space="preserve"> element with the </w:t>
            </w:r>
            <w:r>
              <w:rPr>
                <w:rStyle w:val="HTMLCode"/>
              </w:rPr>
              <w:t>SIF_Category</w:t>
            </w:r>
            <w:r>
              <w:t xml:space="preserve"> set to indicate SIF Zone Service, with </w:t>
            </w:r>
            <w:r>
              <w:rPr>
                <w:rStyle w:val="HTMLCode"/>
              </w:rPr>
              <w:t>SIF_Code</w:t>
            </w:r>
            <w:r>
              <w:t xml:space="preserve"> and </w:t>
            </w:r>
            <w:r>
              <w:rPr>
                <w:rStyle w:val="HTMLCode"/>
              </w:rPr>
              <w:t>SIF_Desc</w:t>
            </w:r>
            <w:r>
              <w:t xml:space="preserve"> indicating </w:t>
            </w:r>
            <w:r>
              <w:rPr>
                <w:rStyle w:val="HTMLCode"/>
              </w:rPr>
              <w:t>15</w:t>
            </w:r>
            <w:r>
              <w:t xml:space="preserve"> (SIF_ServiceInput cancelled by requesting agent). </w:t>
            </w:r>
          </w:p>
          <w:p w:rsidR="00FA6BC9" w:rsidRDefault="00FA6BC9">
            <w:pPr>
              <w:pStyle w:val="NormalWeb"/>
            </w:pPr>
            <w:r>
              <w:t xml:space="preserve">Add </w:t>
            </w:r>
            <w:r>
              <w:rPr>
                <w:rStyle w:val="HTMLCode"/>
              </w:rPr>
              <w:t>SIF_PacketNumber</w:t>
            </w:r>
            <w:r>
              <w:t xml:space="preserve"> with a value set to the previous </w:t>
            </w:r>
            <w:r>
              <w:rPr>
                <w:rStyle w:val="HTMLCode"/>
              </w:rPr>
              <w:t>SIF_PacketNumber + 1</w:t>
            </w:r>
            <w:r>
              <w:t xml:space="preserve">. Set </w:t>
            </w:r>
            <w:r>
              <w:rPr>
                <w:rStyle w:val="HTMLCode"/>
              </w:rPr>
              <w:t>SIF_MorePackets</w:t>
            </w:r>
            <w:r>
              <w:t xml:space="preserve"> to </w:t>
            </w:r>
            <w:r>
              <w:rPr>
                <w:rStyle w:val="HTMLCode"/>
              </w:rPr>
              <w:t>No</w:t>
            </w:r>
            <w:r>
              <w:t xml:space="preserve">. </w:t>
            </w:r>
          </w:p>
          <w:p w:rsidR="00FA6BC9" w:rsidRDefault="00FA6BC9">
            <w:pPr>
              <w:pStyle w:val="NormalWeb"/>
            </w:pPr>
            <w:r>
              <w:t xml:space="preserve">Place the </w:t>
            </w:r>
            <w:r>
              <w:rPr>
                <w:rStyle w:val="HTMLCode"/>
              </w:rPr>
              <w:t>SIF_ServiceOutput</w:t>
            </w:r>
            <w:r>
              <w:t xml:space="preserve"> in the requester's queue.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Determine if there are any more </w:t>
            </w:r>
            <w:r>
              <w:rPr>
                <w:rStyle w:val="HTMLCode"/>
              </w:rPr>
              <w:lastRenderedPageBreak/>
              <w:t>SIF_ServiceMsgId</w:t>
            </w:r>
            <w:r>
              <w:t xml:space="preserve"> elements left to process.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Go to Step 2 if there are more </w:t>
            </w:r>
            <w:r>
              <w:rPr>
                <w:rStyle w:val="HTMLCode"/>
              </w:rPr>
              <w:lastRenderedPageBreak/>
              <w:t>SIF_ServiceMsgId</w:t>
            </w:r>
            <w:r>
              <w:t xml:space="preserve"> elements, otherwise processing is complete. </w:t>
            </w:r>
          </w:p>
        </w:tc>
      </w:tr>
    </w:tbl>
    <w:p w:rsidR="00FA6BC9" w:rsidRDefault="00FA6BC9" w:rsidP="00FA6BC9">
      <w:r>
        <w:rPr>
          <w:rStyle w:val="Caption1"/>
        </w:rPr>
        <w:lastRenderedPageBreak/>
        <w:t>Table 4.2.2.18-1: SIF_CancelRequests Handling</w:t>
      </w:r>
      <w:r>
        <w:t xml:space="preserve"> </w:t>
      </w:r>
      <w:bookmarkStart w:id="1357" w:name="ZISMessageHandlingSIF_GetMessage"/>
    </w:p>
    <w:p w:rsidR="00FA6BC9" w:rsidRDefault="00FA6BC9" w:rsidP="00FA6BC9">
      <w:pPr>
        <w:pStyle w:val="Heading4"/>
      </w:pPr>
      <w:r>
        <w:t>4.2.2.19 SIF_GetMessage</w:t>
      </w:r>
    </w:p>
    <w:p w:rsidR="00FA6BC9" w:rsidRDefault="00FA6BC9" w:rsidP="00FA6BC9">
      <w:pPr>
        <w:pStyle w:val="NormalWeb"/>
      </w:pPr>
      <w:r>
        <w:t xml:space="preserve">A Pull-Mode Agent is requesting the next message in its queue. </w:t>
      </w:r>
    </w:p>
    <w:tbl>
      <w:tblPr>
        <w:tblW w:w="0" w:type="auto"/>
        <w:tblCellMar>
          <w:top w:w="15" w:type="dxa"/>
          <w:left w:w="15" w:type="dxa"/>
          <w:bottom w:w="15" w:type="dxa"/>
          <w:right w:w="15" w:type="dxa"/>
        </w:tblCellMar>
        <w:tblLook w:val="04A0"/>
      </w:tblPr>
      <w:tblGrid>
        <w:gridCol w:w="544"/>
        <w:gridCol w:w="6808"/>
        <w:gridCol w:w="1378"/>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58" w:name="Table422191SIF_GetMessageHandling"/>
            <w:bookmarkEnd w:id="1357"/>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58"/>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8" w:anchor="SIF_Header" w:history="1">
              <w:r>
                <w:rPr>
                  <w:rStyle w:val="HTMLCode"/>
                  <w:color w:val="005696"/>
                </w:rPr>
                <w:t>SIF_Header</w:t>
              </w:r>
            </w:hyperlink>
            <w:r>
              <w:t xml:space="preserve"> containing a new </w:t>
            </w:r>
            <w:del w:id="1359" w:author="Richard Halter" w:date="2010-08-11T15:55:00Z">
              <w:r w:rsidDel="00EF6251">
                <w:delText>GUID</w:delText>
              </w:r>
            </w:del>
            <w:ins w:id="1360"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 Place the incoming </w:t>
            </w:r>
            <w:r>
              <w:rPr>
                <w:rStyle w:val="HTMLCode"/>
              </w:rPr>
              <w:t>SIF_Header/SIF_SourceId</w:t>
            </w:r>
            <w:r>
              <w:t xml:space="preserve"> and </w:t>
            </w:r>
            <w:r>
              <w:rPr>
                <w:rStyle w:val="HTMLCode"/>
              </w:rPr>
              <w:t>SIF_Header/SIF_MsgId</w:t>
            </w:r>
            <w:r>
              <w:t xml:space="preserve"> in </w:t>
            </w:r>
            <w:r>
              <w:rPr>
                <w:rStyle w:val="HTMLCode"/>
              </w:rPr>
              <w:t>SIF_OriginalSourceId</w:t>
            </w:r>
            <w:r>
              <w:t xml:space="preserve"> and </w:t>
            </w:r>
            <w:r>
              <w:rPr>
                <w:rStyle w:val="HTMLCode"/>
              </w:rPr>
              <w:t>SIF_OriginalMsgId</w:t>
            </w:r>
            <w:r>
              <w:t xml:space="preserve">, respectively. If the Agent sending </w:t>
            </w:r>
            <w:r>
              <w:rPr>
                <w:rStyle w:val="HTMLCode"/>
              </w:rPr>
              <w:t>SIF_GetMessage</w:t>
            </w:r>
            <w:r>
              <w:t xml:space="preserve"> is registered as a Pull-Mode Agent, go to step 3.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a Push-Mode Agent and is not allowed to send </w:t>
            </w:r>
            <w:r>
              <w:rPr>
                <w:rStyle w:val="HTMLCode"/>
              </w:rPr>
              <w:t>SIF_GetMessage</w:t>
            </w:r>
            <w:r>
              <w:t xml:space="preserve">. Include a </w:t>
            </w:r>
            <w:r>
              <w:rPr>
                <w:rStyle w:val="HTMLCode"/>
              </w:rPr>
              <w:t>SIF_Error/SIF_Category</w:t>
            </w:r>
            <w:r>
              <w:t xml:space="preserve"> of </w:t>
            </w:r>
            <w:r>
              <w:rPr>
                <w:rStyle w:val="HTMLCode"/>
              </w:rPr>
              <w:t>5</w:t>
            </w:r>
            <w:r>
              <w:t xml:space="preserve"> (Registration) and a </w:t>
            </w:r>
            <w:r>
              <w:rPr>
                <w:rStyle w:val="HTMLCode"/>
              </w:rPr>
              <w:t>SIF_Error/SIF_Code</w:t>
            </w:r>
            <w:r>
              <w:t xml:space="preserve"> of </w:t>
            </w:r>
            <w:r>
              <w:rPr>
                <w:rStyle w:val="HTMLCode"/>
              </w:rPr>
              <w:t>9</w:t>
            </w:r>
            <w:r>
              <w:t xml:space="preserve"> (Agent is registered in Push mode). Populate </w:t>
            </w:r>
            <w:r>
              <w:rPr>
                <w:rStyle w:val="HTMLCode"/>
              </w:rPr>
              <w:t>SIF_Desc</w:t>
            </w:r>
            <w:r>
              <w:t xml:space="preserve"> and optionally </w:t>
            </w:r>
            <w:r>
              <w:rPr>
                <w:rStyle w:val="HTMLCode"/>
              </w:rPr>
              <w:t>SIF_ExtendedDesc</w:t>
            </w:r>
            <w:r>
              <w:t xml:space="preserve"> as desired. 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the recorded state of the Pull-Mode Agent is "asleep," change that state to "awake." Is there a message available in the Agent's message queue, subject to Selective Message Blocking? If yes, go to step 5.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There is no message currently available for the Agent. Include a </w:t>
            </w:r>
            <w:r>
              <w:rPr>
                <w:rStyle w:val="HTMLCode"/>
              </w:rPr>
              <w:t>SIF_Status/SIF_Code</w:t>
            </w:r>
            <w:r>
              <w:t xml:space="preserve"> of </w:t>
            </w:r>
            <w:r>
              <w:rPr>
                <w:rStyle w:val="HTMLCode"/>
              </w:rPr>
              <w:t>9</w:t>
            </w:r>
            <w:r>
              <w:t xml:space="preserve"> (no messages available). Return the </w:t>
            </w:r>
            <w:r>
              <w:rPr>
                <w:rStyle w:val="HTMLCode"/>
              </w:rPr>
              <w:t>SIF_Ack</w:t>
            </w:r>
            <w:r>
              <w:t xml:space="preserve"> to the Agent.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Message processing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next available message in the Agent's queue, subject to Selective Message Blocking, can be delivered (it will be removed from the queue later per successful handling of a </w:t>
            </w:r>
            <w:r>
              <w:rPr>
                <w:rStyle w:val="HTMLCode"/>
              </w:rPr>
              <w:t>SIF_Ack</w:t>
            </w:r>
            <w:r>
              <w:t xml:space="preserve"> from the Pull-Mode Agent). If </w:t>
            </w:r>
            <w:r>
              <w:rPr>
                <w:rStyle w:val="HTMLCode"/>
              </w:rPr>
              <w:t>SIF_Security</w:t>
            </w:r>
            <w:r>
              <w:t xml:space="preserve"> is specified on the message and the connection from the Pull-Mode Agent does not meet the specified minimum encryption and/or authentication levels, or if the connection does not meet minimum encryption/authentication levels in the Zone, remove the message from the Agent's queue and return an appropriate </w:t>
            </w:r>
            <w:r>
              <w:rPr>
                <w:rStyle w:val="HTMLCode"/>
              </w:rPr>
              <w:t>SIF_Error</w:t>
            </w:r>
            <w:r>
              <w:t xml:space="preserve">. Otherwise include a </w:t>
            </w:r>
            <w:r>
              <w:rPr>
                <w:rStyle w:val="HTMLCode"/>
              </w:rPr>
              <w:lastRenderedPageBreak/>
              <w:t>SIF_Status/SIF_Code</w:t>
            </w:r>
            <w:r>
              <w:t xml:space="preserve"> of </w:t>
            </w:r>
            <w:r>
              <w:rPr>
                <w:rStyle w:val="HTMLCode"/>
              </w:rPr>
              <w:t>0</w:t>
            </w:r>
            <w:r>
              <w:t xml:space="preserve"> (success) and place the message in </w:t>
            </w:r>
            <w:r>
              <w:rPr>
                <w:rStyle w:val="HTMLCode"/>
              </w:rPr>
              <w:t>SIF_Status/SIF_Data</w:t>
            </w:r>
            <w:r>
              <w:t xml:space="preserv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Message processing complete.</w:t>
            </w:r>
          </w:p>
        </w:tc>
      </w:tr>
    </w:tbl>
    <w:p w:rsidR="00FA6BC9" w:rsidRDefault="00FA6BC9" w:rsidP="00FA6BC9">
      <w:r>
        <w:rPr>
          <w:rStyle w:val="Caption1"/>
        </w:rPr>
        <w:lastRenderedPageBreak/>
        <w:t>Table 4.2.2.19-1: SIF_GetMessage Handling</w:t>
      </w:r>
      <w:r>
        <w:t xml:space="preserve"> </w:t>
      </w:r>
      <w:bookmarkStart w:id="1361" w:name="ZISMessageHandlingSIF_AckPushMode"/>
    </w:p>
    <w:p w:rsidR="00FA6BC9" w:rsidRDefault="00FA6BC9" w:rsidP="00FA6BC9">
      <w:pPr>
        <w:pStyle w:val="Heading4"/>
      </w:pPr>
      <w:r>
        <w:t>4.2.2.20 SIF_Ack (from a Push-Mode Agent)</w:t>
      </w:r>
    </w:p>
    <w:p w:rsidR="00FA6BC9" w:rsidRDefault="00FA6BC9" w:rsidP="00FA6BC9">
      <w:pPr>
        <w:pStyle w:val="NormalWeb"/>
      </w:pPr>
      <w:r>
        <w:t xml:space="preserve">A Push-Mode Agent is sending a final </w:t>
      </w:r>
      <w:r>
        <w:rPr>
          <w:rStyle w:val="HTMLCode"/>
        </w:rPr>
        <w:t>SIF_Ack</w:t>
      </w:r>
      <w:r>
        <w:t xml:space="preserve"> to end Selective Message Blocking (SMB). </w:t>
      </w:r>
    </w:p>
    <w:tbl>
      <w:tblPr>
        <w:tblW w:w="0" w:type="auto"/>
        <w:tblCellMar>
          <w:top w:w="15" w:type="dxa"/>
          <w:left w:w="15" w:type="dxa"/>
          <w:bottom w:w="15" w:type="dxa"/>
          <w:right w:w="15" w:type="dxa"/>
        </w:tblCellMar>
        <w:tblLook w:val="04A0"/>
      </w:tblPr>
      <w:tblGrid>
        <w:gridCol w:w="544"/>
        <w:gridCol w:w="6331"/>
        <w:gridCol w:w="1855"/>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62" w:name="Table422201SIF_AckHandling"/>
            <w:bookmarkEnd w:id="1361"/>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62"/>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59" w:anchor="SIF_Header" w:history="1">
              <w:r>
                <w:rPr>
                  <w:rStyle w:val="HTMLCode"/>
                  <w:color w:val="005696"/>
                </w:rPr>
                <w:t>SIF_Header</w:t>
              </w:r>
            </w:hyperlink>
            <w:r>
              <w:t xml:space="preserve"> containing a new </w:t>
            </w:r>
            <w:del w:id="1363" w:author="Richard Halter" w:date="2010-08-11T15:55:00Z">
              <w:r w:rsidDel="00EF6251">
                <w:delText>GUID</w:delText>
              </w:r>
            </w:del>
            <w:ins w:id="1364"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3</w:t>
            </w:r>
            <w:r>
              <w:t xml:space="preserve"> (final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The Agent has violated protocol. End SMB if it has been invoked by the Agent and remove the blocked </w:t>
            </w:r>
            <w:r>
              <w:rPr>
                <w:rStyle w:val="HTMLCode"/>
              </w:rPr>
              <w:t>SIF_Event</w:t>
            </w:r>
            <w:r>
              <w:t xml:space="preserve"> from the Agent's queue. Indicate </w:t>
            </w:r>
            <w:r>
              <w:rPr>
                <w:rStyle w:val="HTMLCode"/>
              </w:rPr>
              <w:t>SIF_Error/SIF_Category</w:t>
            </w:r>
            <w:r>
              <w:t xml:space="preserve"> of </w:t>
            </w:r>
            <w:r>
              <w:rPr>
                <w:rStyle w:val="HTMLCode"/>
              </w:rPr>
              <w:t>13</w:t>
            </w:r>
            <w:r>
              <w:t xml:space="preserve"> (SMB Error) and </w:t>
            </w:r>
            <w:r>
              <w:rPr>
                <w:rStyle w:val="HTMLCode"/>
              </w:rPr>
              <w:t>SIF_Error/SIF_Code</w:t>
            </w:r>
            <w:r>
              <w:t xml:space="preserve">  </w:t>
            </w:r>
            <w:r>
              <w:rPr>
                <w:rStyle w:val="HTMLCode"/>
              </w:rPr>
              <w:t>3</w:t>
            </w:r>
            <w:r>
              <w:t xml:space="preserve"> (final </w:t>
            </w:r>
            <w:r>
              <w:rPr>
                <w:rStyle w:val="HTMLCode"/>
              </w:rPr>
              <w:t>SIF_Ack</w:t>
            </w:r>
            <w:r>
              <w:t xml:space="preserve"> expected). </w:t>
            </w:r>
          </w:p>
          <w:p w:rsidR="00FA6BC9" w:rsidRDefault="00FA6BC9">
            <w:pPr>
              <w:pStyle w:val="NormalWeb"/>
            </w:pPr>
            <w:r>
              <w:t xml:space="preserve">It is </w:t>
            </w:r>
            <w:r>
              <w:rPr>
                <w:rStyle w:val="rfc21191"/>
              </w:rPr>
              <w:t>RECOMMENDED</w:t>
            </w:r>
            <w:r>
              <w:t xml:space="preserve"> that your ZIS log the error. Your ZIS </w:t>
            </w:r>
            <w:r>
              <w:rPr>
                <w:rStyle w:val="rfc21191"/>
              </w:rPr>
              <w:t>MAY</w:t>
            </w:r>
            <w:r>
              <w:t xml:space="preserve"> post a </w:t>
            </w:r>
            <w:r>
              <w:rPr>
                <w:rStyle w:val="HTMLCode"/>
              </w:rPr>
              <w:t>SIF_LogEntry</w:t>
            </w:r>
            <w:r>
              <w:t xml:space="preserve">  </w:t>
            </w:r>
            <w:r>
              <w:rPr>
                <w:rStyle w:val="HTMLCode"/>
              </w:rPr>
              <w:t>Add</w:t>
            </w:r>
            <w:r>
              <w:t xml:space="preserve"> event with the same error category and code above, containing a copy of the </w:t>
            </w:r>
            <w:r>
              <w:rPr>
                <w:rStyle w:val="HTMLCode"/>
              </w:rPr>
              <w:t>SIF_Header</w:t>
            </w:r>
            <w:r>
              <w:t xml:space="preserve"> of 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Return the </w:t>
            </w:r>
            <w:r>
              <w:rPr>
                <w:rStyle w:val="HTMLCode"/>
              </w:rPr>
              <w:t>SIF_Ack</w:t>
            </w:r>
            <w:r>
              <w:t xml:space="preserve"> to the Agent. Message handling complete (error).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Does </w:t>
            </w:r>
            <w:r>
              <w:rPr>
                <w:rStyle w:val="HTMLCode"/>
              </w:rPr>
              <w:t>SIF_OriginalMsgId</w:t>
            </w:r>
            <w:r>
              <w:t xml:space="preserve"> match the </w:t>
            </w:r>
            <w:r>
              <w:rPr>
                <w:rStyle w:val="HTMLCode"/>
              </w:rPr>
              <w:t>SIF_MsgId</w:t>
            </w:r>
            <w:r>
              <w:t xml:space="preserve"> for the </w:t>
            </w:r>
            <w:r>
              <w:rPr>
                <w:rStyle w:val="HTMLCode"/>
              </w:rPr>
              <w:t>SIF_Event</w:t>
            </w:r>
            <w:r>
              <w:t xml:space="preserve"> that was blocked in SMB, if any?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yes, go to Step 6.</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The Agent has violated protocol. As there can be only one event blocked by SMB, end SMB for the agent and remove the blocked </w:t>
            </w:r>
            <w:r>
              <w:rPr>
                <w:rStyle w:val="HTMLCode"/>
              </w:rPr>
              <w:t>SIF_Event</w:t>
            </w:r>
            <w:r>
              <w:t xml:space="preserve"> from the Agent's queue, if any. Indicate </w:t>
            </w:r>
            <w:r>
              <w:rPr>
                <w:rStyle w:val="HTMLCode"/>
              </w:rPr>
              <w:t>SIF_Error/SIF_Category</w:t>
            </w:r>
            <w:r>
              <w:t xml:space="preserve"> of </w:t>
            </w:r>
            <w:r>
              <w:rPr>
                <w:rStyle w:val="HTMLCode"/>
              </w:rPr>
              <w:t>13</w:t>
            </w:r>
            <w:r>
              <w:t xml:space="preserve"> (SMB Error) and </w:t>
            </w:r>
            <w:r>
              <w:rPr>
                <w:rStyle w:val="HTMLCode"/>
              </w:rPr>
              <w:t>SIF_Error/SIF_Code</w:t>
            </w:r>
            <w:r>
              <w:t xml:space="preserve">  </w:t>
            </w:r>
            <w:r>
              <w:rPr>
                <w:rStyle w:val="HTMLCode"/>
              </w:rPr>
              <w:t>4</w:t>
            </w:r>
            <w:r>
              <w:t xml:space="preserve"> (incorrect </w:t>
            </w:r>
            <w:r>
              <w:rPr>
                <w:rStyle w:val="HTMLCode"/>
              </w:rPr>
              <w:t>SIF_MsgId</w:t>
            </w:r>
            <w:r>
              <w:t xml:space="preserve"> in final </w:t>
            </w:r>
            <w:r>
              <w:rPr>
                <w:rStyle w:val="HTMLCode"/>
              </w:rPr>
              <w:t>SIF_Ack</w:t>
            </w:r>
            <w:r>
              <w:t xml:space="preserve">). </w:t>
            </w:r>
          </w:p>
          <w:p w:rsidR="00FA6BC9" w:rsidRDefault="00FA6BC9">
            <w:pPr>
              <w:pStyle w:val="NormalWeb"/>
            </w:pPr>
            <w:r>
              <w:t xml:space="preserve">It is </w:t>
            </w:r>
            <w:r>
              <w:rPr>
                <w:rStyle w:val="rfc21191"/>
              </w:rPr>
              <w:t>RECOMMENDED</w:t>
            </w:r>
            <w:r>
              <w:t xml:space="preserve"> that your ZIS log the error. Your ZIS </w:t>
            </w:r>
            <w:r>
              <w:rPr>
                <w:rStyle w:val="rfc21191"/>
              </w:rPr>
              <w:t>MAY</w:t>
            </w:r>
            <w:r>
              <w:t xml:space="preserve"> post a </w:t>
            </w:r>
            <w:r>
              <w:rPr>
                <w:rStyle w:val="HTMLCode"/>
              </w:rPr>
              <w:t>SIF_LogEntry</w:t>
            </w:r>
            <w:r>
              <w:t xml:space="preserve">  </w:t>
            </w:r>
            <w:r>
              <w:rPr>
                <w:rStyle w:val="HTMLCode"/>
              </w:rPr>
              <w:t>Add</w:t>
            </w:r>
            <w:r>
              <w:t xml:space="preserve"> event with the same error category and code above, containing a copy of the </w:t>
            </w:r>
            <w:r>
              <w:rPr>
                <w:rStyle w:val="HTMLCode"/>
              </w:rPr>
              <w:t>SIF_Header</w:t>
            </w:r>
            <w:r>
              <w:t xml:space="preserve"> of the </w:t>
            </w:r>
            <w:r>
              <w:lastRenderedPageBreak/>
              <w:t xml:space="preserve">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Return the </w:t>
            </w:r>
            <w:r>
              <w:rPr>
                <w:rStyle w:val="HTMLCode"/>
              </w:rPr>
              <w:t>SIF_Ack</w:t>
            </w:r>
            <w:r>
              <w:t xml:space="preserve"> to the Agent. Message handling complete (error).</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SMB has been ended by the Agent. Removed the blocked </w:t>
            </w:r>
            <w:r>
              <w:rPr>
                <w:rStyle w:val="HTMLCode"/>
              </w:rPr>
              <w:t>SIF_Event</w:t>
            </w:r>
            <w:r>
              <w:t xml:space="preserve"> from the Agent's queue. Place </w:t>
            </w:r>
            <w:r>
              <w:rPr>
                <w:rStyle w:val="HTMLCode"/>
              </w:rPr>
              <w:t>0</w:t>
            </w:r>
            <w:r>
              <w:t xml:space="preserve"> in </w:t>
            </w:r>
            <w:r>
              <w:rPr>
                <w:rStyle w:val="HTMLCode"/>
              </w:rPr>
              <w:t>SIF_Status/SIF_Code</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Return the </w:t>
            </w:r>
            <w:r>
              <w:rPr>
                <w:rStyle w:val="HTMLCode"/>
              </w:rPr>
              <w:t>SIF_Ack</w:t>
            </w:r>
            <w:r>
              <w:t xml:space="preserve"> to the Agent. Message handling complete (success).</w:t>
            </w:r>
          </w:p>
        </w:tc>
      </w:tr>
    </w:tbl>
    <w:p w:rsidR="00FA6BC9" w:rsidRDefault="00FA6BC9" w:rsidP="00FA6BC9">
      <w:r>
        <w:rPr>
          <w:rStyle w:val="Caption1"/>
        </w:rPr>
        <w:t>Table 4.2.2.20-1: SIF_Ack Handling</w:t>
      </w:r>
      <w:r>
        <w:t xml:space="preserve"> </w:t>
      </w:r>
      <w:bookmarkStart w:id="1365" w:name="ZISMessageHandlingSIF_AckPullMode"/>
    </w:p>
    <w:p w:rsidR="00FA6BC9" w:rsidRDefault="00FA6BC9" w:rsidP="00FA6BC9">
      <w:pPr>
        <w:pStyle w:val="Heading4"/>
      </w:pPr>
      <w:r>
        <w:t>4.2.2.21 SIF_Ack (from a Pull-Mode Agent)</w:t>
      </w:r>
    </w:p>
    <w:p w:rsidR="00FA6BC9" w:rsidRDefault="00FA6BC9" w:rsidP="00FA6BC9">
      <w:pPr>
        <w:pStyle w:val="NormalWeb"/>
      </w:pPr>
      <w:r>
        <w:t xml:space="preserve">A Pull-Mode Agent is acknowledging a message it has retrieved using </w:t>
      </w:r>
      <w:r>
        <w:rPr>
          <w:rStyle w:val="HTMLCode"/>
        </w:rPr>
        <w:t>SIF_GetMessage</w:t>
      </w:r>
      <w:r>
        <w:t xml:space="preserve">. This typically leads to the message in question being removed from the Agent's queue. The Agent may also invoke Selective Message Blocking when acknowledging an event, blocking delivery of subsequent </w:t>
      </w:r>
      <w:r>
        <w:rPr>
          <w:rStyle w:val="HTMLCode"/>
        </w:rPr>
        <w:t>SIF_Event</w:t>
      </w:r>
      <w:r>
        <w:t xml:space="preserve">s until Selective Message Blocking is ended by the Agent. </w:t>
      </w:r>
    </w:p>
    <w:tbl>
      <w:tblPr>
        <w:tblW w:w="0" w:type="auto"/>
        <w:tblCellMar>
          <w:top w:w="15" w:type="dxa"/>
          <w:left w:w="15" w:type="dxa"/>
          <w:bottom w:w="15" w:type="dxa"/>
          <w:right w:w="15" w:type="dxa"/>
        </w:tblCellMar>
        <w:tblLook w:val="04A0"/>
      </w:tblPr>
      <w:tblGrid>
        <w:gridCol w:w="544"/>
        <w:gridCol w:w="6682"/>
        <w:gridCol w:w="150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66" w:name="Table422211SIF_AckHandling"/>
            <w:bookmarkEnd w:id="1365"/>
            <w:r>
              <w:rPr>
                <w:b/>
                <w:bCs/>
                <w:color w:val="FFFFFF"/>
              </w:rPr>
              <w:t>Step</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Process</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Flow Control</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Prepare a </w:t>
            </w:r>
            <w:bookmarkEnd w:id="1366"/>
            <w:r w:rsidR="004A4768">
              <w:fldChar w:fldCharType="begin"/>
            </w:r>
            <w:r>
              <w:instrText xml:space="preserve"> HYPERLINK "http://specification.sifinfo.org/Implementation/2.4/Infrastructure.html" \l "SIF_Ack" </w:instrText>
            </w:r>
            <w:r w:rsidR="004A4768">
              <w:fldChar w:fldCharType="separate"/>
            </w:r>
            <w:r>
              <w:rPr>
                <w:rStyle w:val="HTMLCode"/>
                <w:color w:val="005696"/>
              </w:rPr>
              <w:t>SIF_Ack</w:t>
            </w:r>
            <w:r w:rsidR="004A4768">
              <w:fldChar w:fldCharType="end"/>
            </w:r>
            <w:r>
              <w:t xml:space="preserve"> message with </w:t>
            </w:r>
            <w:hyperlink r:id="rId360" w:anchor="SIF_Header" w:history="1">
              <w:r>
                <w:rPr>
                  <w:rStyle w:val="HTMLCode"/>
                  <w:color w:val="005696"/>
                </w:rPr>
                <w:t>SIF_Header</w:t>
              </w:r>
            </w:hyperlink>
            <w:r>
              <w:t xml:space="preserve"> containing a new </w:t>
            </w:r>
            <w:del w:id="1367" w:author="Richard Halter" w:date="2010-08-11T15:55:00Z">
              <w:r w:rsidDel="00EF6251">
                <w:delText>GUID</w:delText>
              </w:r>
            </w:del>
            <w:ins w:id="1368" w:author="Richard Halter" w:date="2010-08-11T15:55:00Z">
              <w:r w:rsidR="00EF6251">
                <w:t>UUID</w:t>
              </w:r>
            </w:ins>
            <w:r>
              <w:t xml:space="preserve"> in </w:t>
            </w:r>
            <w:r>
              <w:rPr>
                <w:rStyle w:val="HTMLCode"/>
              </w:rPr>
              <w:t>SIF_MsgId</w:t>
            </w:r>
            <w:r>
              <w:t xml:space="preserve">, your Zone Id in </w:t>
            </w:r>
            <w:r>
              <w:rPr>
                <w:rStyle w:val="HTMLCode"/>
              </w:rPr>
              <w:t>SIF_SourceId</w:t>
            </w:r>
            <w:r>
              <w:t xml:space="preserve"> and the current time in </w:t>
            </w:r>
            <w:r>
              <w:rPr>
                <w:rStyle w:val="HTMLCode"/>
              </w:rPr>
              <w:t>SIF_Timestamp</w:t>
            </w:r>
            <w:r>
              <w:t xml:space="preserve">; other </w:t>
            </w:r>
            <w:r>
              <w:rPr>
                <w:rStyle w:val="HTMLCode"/>
              </w:rPr>
              <w:t>SIF_Header</w:t>
            </w:r>
            <w:r>
              <w:t xml:space="preserve"> elements do not apply.</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SIF_Error</w:t>
            </w:r>
            <w:r>
              <w:t xml:space="preserve"> present?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yes, go to Step 14.</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1</w:t>
            </w:r>
            <w:r>
              <w:t xml:space="preserve"> (immediate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message matches </w:t>
            </w:r>
            <w:r>
              <w:rPr>
                <w:rStyle w:val="HTMLCode"/>
              </w:rPr>
              <w:t>SIF_OriginalMsgId</w:t>
            </w:r>
            <w:r>
              <w:t xml:space="preserve">, set </w:t>
            </w:r>
            <w:r>
              <w:rPr>
                <w:rStyle w:val="HTMLCode"/>
              </w:rPr>
              <w:t>SIF_Error/SIF_Category</w:t>
            </w:r>
            <w:r>
              <w:t xml:space="preserve"> to </w:t>
            </w:r>
            <w:r>
              <w:rPr>
                <w:rStyle w:val="HTMLCode"/>
              </w:rPr>
              <w:t>12</w:t>
            </w:r>
            <w:r>
              <w:t xml:space="preserve"> (Generic Message Handling) and </w:t>
            </w:r>
            <w:r>
              <w:rPr>
                <w:rStyle w:val="HTMLCode"/>
              </w:rPr>
              <w:t>SIF_Error/SIF_Code</w:t>
            </w:r>
            <w:r>
              <w:t xml:space="preserve"> to </w:t>
            </w:r>
            <w:r>
              <w:rPr>
                <w:rStyle w:val="HTMLCode"/>
              </w:rPr>
              <w:t>6</w:t>
            </w:r>
            <w:r>
              <w:t xml:space="preserve"> (no such message). Otherwise remove the identified message from the Agent's queue and set </w:t>
            </w:r>
            <w:r>
              <w:rPr>
                <w:rStyle w:val="HTMLCode"/>
              </w:rPr>
              <w:t>SIF_Status/SIF_Code</w:t>
            </w:r>
            <w:r>
              <w:t xml:space="preserve"> to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w:t>
            </w:r>
            <w:r>
              <w:rPr>
                <w:rStyle w:val="HTMLCode"/>
              </w:rPr>
              <w:t>SIF_Ack</w:t>
            </w:r>
            <w:r>
              <w:t>. 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2</w:t>
            </w:r>
            <w:r>
              <w:t xml:space="preserve"> (intermediate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no message matches </w:t>
            </w:r>
            <w:r>
              <w:rPr>
                <w:rStyle w:val="HTMLCode"/>
              </w:rPr>
              <w:t>SIF_OriginalMsgId</w:t>
            </w:r>
            <w:r>
              <w:t xml:space="preserve">, set </w:t>
            </w:r>
            <w:r>
              <w:rPr>
                <w:rStyle w:val="HTMLCode"/>
              </w:rPr>
              <w:t>SIF_Error/SIF_Category</w:t>
            </w:r>
            <w:r>
              <w:t xml:space="preserve"> to </w:t>
            </w:r>
            <w:r>
              <w:rPr>
                <w:rStyle w:val="HTMLCode"/>
              </w:rPr>
              <w:t>12</w:t>
            </w:r>
            <w:r>
              <w:t xml:space="preserve"> (Generic Message Handling) and </w:t>
            </w:r>
            <w:r>
              <w:rPr>
                <w:rStyle w:val="HTMLCode"/>
              </w:rPr>
              <w:t>SIF_Error/SIF_Code</w:t>
            </w:r>
            <w:r>
              <w:t xml:space="preserve"> to </w:t>
            </w:r>
            <w:r>
              <w:rPr>
                <w:rStyle w:val="HTMLCode"/>
              </w:rPr>
              <w:t>6</w:t>
            </w:r>
            <w:r>
              <w:t xml:space="preserve"> (no such message). If the message identified is not a </w:t>
            </w:r>
            <w:r>
              <w:rPr>
                <w:rStyle w:val="HTMLCode"/>
              </w:rPr>
              <w:t>SIF_Event</w:t>
            </w:r>
            <w:r>
              <w:t xml:space="preserve">, set </w:t>
            </w:r>
            <w:r>
              <w:rPr>
                <w:rStyle w:val="HTMLCode"/>
              </w:rPr>
              <w:t>SIF_Category</w:t>
            </w:r>
            <w:r>
              <w:t xml:space="preserve"> to </w:t>
            </w:r>
            <w:r>
              <w:rPr>
                <w:rStyle w:val="HTMLCode"/>
              </w:rPr>
              <w:t>13</w:t>
            </w:r>
            <w:r>
              <w:t xml:space="preserve"> (SMB Error) </w:t>
            </w:r>
            <w:r>
              <w:lastRenderedPageBreak/>
              <w:t xml:space="preserve">and </w:t>
            </w:r>
            <w:r>
              <w:rPr>
                <w:rStyle w:val="HTMLCode"/>
              </w:rPr>
              <w:t>SIF_Code</w:t>
            </w:r>
            <w:r>
              <w:t xml:space="preserve"> to </w:t>
            </w:r>
            <w:r>
              <w:rPr>
                <w:rStyle w:val="HTMLCode"/>
              </w:rPr>
              <w:t>2</w:t>
            </w:r>
            <w:r>
              <w:t xml:space="preserve"> (SMB can only be invoked on a </w:t>
            </w:r>
            <w:r>
              <w:rPr>
                <w:rStyle w:val="HTMLCode"/>
              </w:rPr>
              <w:t>SIF_Event</w:t>
            </w:r>
            <w:r>
              <w:t xml:space="preserve">). Otherwise invoke SMB on the identified </w:t>
            </w:r>
            <w:r>
              <w:rPr>
                <w:rStyle w:val="HTMLCode"/>
              </w:rPr>
              <w:t>SIF_Event</w:t>
            </w:r>
            <w:r>
              <w:t xml:space="preserve">, persisting </w:t>
            </w:r>
            <w:r>
              <w:rPr>
                <w:rStyle w:val="HTMLCode"/>
              </w:rPr>
              <w:t>SIF_OriginalMsgId</w:t>
            </w:r>
            <w:r>
              <w:t xml:space="preserve">, and set </w:t>
            </w:r>
            <w:r>
              <w:rPr>
                <w:rStyle w:val="HTMLCode"/>
              </w:rPr>
              <w:t>SIF_Status/SIF_Code</w:t>
            </w:r>
            <w:r>
              <w:t xml:space="preserve"> to </w:t>
            </w:r>
            <w:r>
              <w:rPr>
                <w:rStyle w:val="HTMLCode"/>
              </w:rPr>
              <w:t>0</w:t>
            </w:r>
            <w:r>
              <w:t xml:space="preserve">. This event is blocked and all </w:t>
            </w:r>
            <w:r>
              <w:rPr>
                <w:rStyle w:val="HTMLCode"/>
              </w:rPr>
              <w:t>SIF_Event</w:t>
            </w:r>
            <w:r>
              <w:t>s are frozen.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 xml:space="preserve">Return </w:t>
            </w:r>
            <w:r>
              <w:rPr>
                <w:rStyle w:val="HTMLCode"/>
              </w:rPr>
              <w:t>SIF_Ack</w:t>
            </w:r>
            <w:r>
              <w:t xml:space="preserve">. Message handling </w:t>
            </w:r>
            <w:r>
              <w:lastRenderedPageBreak/>
              <w:t>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lastRenderedPageBreak/>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3</w:t>
            </w:r>
            <w:r>
              <w:t xml:space="preserve"> (final </w:t>
            </w:r>
            <w:r>
              <w:rPr>
                <w:rStyle w:val="HTMLCode"/>
              </w:rPr>
              <w:t>SIF_Ack</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9.</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If SMB has not been invoked or the message identified by </w:t>
            </w:r>
            <w:r>
              <w:rPr>
                <w:rStyle w:val="HTMLCode"/>
              </w:rPr>
              <w:t>SIF_OriginalMsgId</w:t>
            </w:r>
            <w:r>
              <w:t xml:space="preserve"> doesn't exist or doesn't match the </w:t>
            </w:r>
            <w:r>
              <w:rPr>
                <w:rStyle w:val="HTMLCode"/>
              </w:rPr>
              <w:t>SIF_Event</w:t>
            </w:r>
            <w:r>
              <w:t xml:space="preserve"> blocked by SMB, set </w:t>
            </w:r>
            <w:r>
              <w:rPr>
                <w:rStyle w:val="HTMLCode"/>
              </w:rPr>
              <w:t>SIF_Error/SIF_Category</w:t>
            </w:r>
            <w:r>
              <w:t xml:space="preserve"> to </w:t>
            </w:r>
            <w:r>
              <w:rPr>
                <w:rStyle w:val="HTMLCode"/>
              </w:rPr>
              <w:t>13</w:t>
            </w:r>
            <w:r>
              <w:t xml:space="preserve"> (SMB Error) and </w:t>
            </w:r>
            <w:r>
              <w:rPr>
                <w:rStyle w:val="HTMLCode"/>
              </w:rPr>
              <w:t>SIF_Error/SIF_Code</w:t>
            </w:r>
            <w:r>
              <w:t xml:space="preserve"> to </w:t>
            </w:r>
            <w:r>
              <w:rPr>
                <w:rStyle w:val="HTMLCode"/>
              </w:rPr>
              <w:t>4</w:t>
            </w:r>
            <w:r>
              <w:t xml:space="preserve"> (incorrect </w:t>
            </w:r>
            <w:r>
              <w:rPr>
                <w:rStyle w:val="HTMLCode"/>
              </w:rPr>
              <w:t>SIF_MsgId</w:t>
            </w:r>
            <w:r>
              <w:t xml:space="preserve"> in final </w:t>
            </w:r>
            <w:r>
              <w:rPr>
                <w:rStyle w:val="HTMLCode"/>
              </w:rPr>
              <w:t>SIF_Ack</w:t>
            </w:r>
            <w:r>
              <w:t xml:space="preserve">). (In the case of SMB having been invoked but the message not matching, end SMB, remove the message blocked by SMB from the Agent's queue and unfreeze delivery of events.) Otherwise end SMB, remove the identified message from the Agent's queue and unfreeze delivery of events. Set </w:t>
            </w:r>
            <w:r>
              <w:rPr>
                <w:rStyle w:val="HTMLCode"/>
              </w:rPr>
              <w:t>SIF_Status/SIF_Code</w:t>
            </w:r>
            <w:r>
              <w:t xml:space="preserve"> to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w:t>
            </w:r>
            <w:r>
              <w:rPr>
                <w:rStyle w:val="HTMLCode"/>
              </w:rPr>
              <w:t>SIF_Ack</w:t>
            </w:r>
            <w:r>
              <w:t>. 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7</w:t>
            </w:r>
            <w:r>
              <w:t xml:space="preserve"> (already have this </w:t>
            </w:r>
            <w:r>
              <w:rPr>
                <w:rStyle w:val="HTMLCode"/>
              </w:rPr>
              <w:t>SIF_MsgId</w:t>
            </w:r>
            <w:r>
              <w:t xml:space="preserve"> from you)?</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11.</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ZIS cannot correct this, as the </w:t>
            </w:r>
            <w:r>
              <w:rPr>
                <w:rStyle w:val="HTMLCode"/>
              </w:rPr>
              <w:t>SIF_MsgId</w:t>
            </w:r>
            <w:r>
              <w:t xml:space="preserve"> originates from an Agent and can't be changed without other repercussions. Remove the message from the Agent's queue. Set </w:t>
            </w:r>
            <w:r>
              <w:rPr>
                <w:rStyle w:val="HTMLCode"/>
              </w:rPr>
              <w:t>SIF_Status/SIF_Code</w:t>
            </w:r>
            <w:r>
              <w:t xml:space="preserve"> to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w:t>
            </w:r>
            <w:r>
              <w:rPr>
                <w:rStyle w:val="HTMLCode"/>
              </w:rPr>
              <w:t>SIF_Ack</w:t>
            </w:r>
            <w:r>
              <w:t>. 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Is </w:t>
            </w:r>
            <w:r>
              <w:rPr>
                <w:rStyle w:val="HTMLCode"/>
              </w:rPr>
              <w:t>SIF_Status/SIF_Code</w:t>
            </w:r>
            <w:r>
              <w:t> </w:t>
            </w:r>
            <w:r>
              <w:rPr>
                <w:rStyle w:val="HTMLCode"/>
              </w:rPr>
              <w:t>8</w:t>
            </w:r>
            <w:r>
              <w:t xml:space="preserve"> (receiver is sleeping)?</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If no, go to Step 13.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The Agent is stating it cannot process the message at this time; leave it as the next message to be delivered. Set </w:t>
            </w:r>
            <w:r>
              <w:rPr>
                <w:rStyle w:val="HTMLCode"/>
              </w:rPr>
              <w:t>SIF_Status/SIF_Code</w:t>
            </w:r>
            <w:r>
              <w:t xml:space="preserve"> to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Return </w:t>
            </w:r>
            <w:r>
              <w:rPr>
                <w:rStyle w:val="HTMLCode"/>
              </w:rPr>
              <w:t>SIF_Ack</w:t>
            </w:r>
            <w:r>
              <w:t>. 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The Agent has violated protocol. Indicate </w:t>
            </w:r>
            <w:r>
              <w:rPr>
                <w:rStyle w:val="HTMLCode"/>
              </w:rPr>
              <w:t>SIF_Error/SIF_Category</w:t>
            </w:r>
            <w:r>
              <w:t xml:space="preserve"> of </w:t>
            </w:r>
            <w:r>
              <w:rPr>
                <w:rStyle w:val="HTMLCode"/>
              </w:rPr>
              <w:t>12</w:t>
            </w:r>
            <w:r>
              <w:t xml:space="preserve"> (Generic Message Handling Error) and </w:t>
            </w:r>
            <w:r>
              <w:rPr>
                <w:rStyle w:val="HTMLCode"/>
              </w:rPr>
              <w:t>SIF_Error/SIF_Code</w:t>
            </w:r>
            <w:r>
              <w:t> </w:t>
            </w:r>
            <w:r>
              <w:rPr>
                <w:rStyle w:val="HTMLCode"/>
              </w:rPr>
              <w:t>5</w:t>
            </w:r>
            <w:r>
              <w:t xml:space="preserve"> (protocol error) for 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Return </w:t>
            </w:r>
            <w:r>
              <w:rPr>
                <w:rStyle w:val="HTMLCode"/>
              </w:rPr>
              <w:t>SIF_Ack</w:t>
            </w:r>
            <w:r>
              <w:t>. Message handling complete.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The Agent has indicated a </w:t>
            </w:r>
            <w:hyperlink r:id="rId361" w:anchor="SIF_Error" w:history="1">
              <w:r>
                <w:rPr>
                  <w:rStyle w:val="HTMLCode"/>
                  <w:color w:val="005696"/>
                </w:rPr>
                <w:t>SIF_Error</w:t>
              </w:r>
            </w:hyperlink>
            <w:r>
              <w:t xml:space="preserve"> condition. See </w:t>
            </w:r>
            <w:hyperlink r:id="rId362" w:anchor="InfrastructureErrorCategoryType" w:history="1">
              <w:r>
                <w:rPr>
                  <w:rStyle w:val="Hyperlink"/>
                </w:rPr>
                <w:t>Error Codes</w:t>
              </w:r>
            </w:hyperlink>
            <w:r>
              <w:t xml:space="preserve"> </w:t>
            </w:r>
            <w:r>
              <w:lastRenderedPageBreak/>
              <w:t xml:space="preserve">with </w:t>
            </w:r>
            <w:r>
              <w:rPr>
                <w:rStyle w:val="HTMLCode"/>
              </w:rPr>
              <w:t>SIF_Category</w:t>
            </w:r>
            <w:r>
              <w:t xml:space="preserve"> and </w:t>
            </w:r>
            <w:r>
              <w:rPr>
                <w:rStyle w:val="HTMLCode"/>
              </w:rPr>
              <w:t>SIF_Code</w:t>
            </w:r>
            <w:r>
              <w:t xml:space="preserve">, and examine </w:t>
            </w:r>
            <w:r>
              <w:rPr>
                <w:rStyle w:val="HTMLCode"/>
              </w:rPr>
              <w:t>SIF_Desc</w:t>
            </w:r>
            <w:r>
              <w:t xml:space="preserve"> and </w:t>
            </w:r>
            <w:r>
              <w:rPr>
                <w:rStyle w:val="HTMLCode"/>
              </w:rPr>
              <w:t>SIF_ExtendedDesc</w:t>
            </w:r>
            <w:r>
              <w:t xml:space="preserve">, if included. If </w:t>
            </w:r>
            <w:r>
              <w:rPr>
                <w:rStyle w:val="HTMLCode"/>
              </w:rPr>
              <w:t>SIF_Category</w:t>
            </w:r>
            <w:r>
              <w:t xml:space="preserve"> does not indicate a transport error, remove the message from the Agent's queue. Otherwise it remains the next message to be delivered. Set </w:t>
            </w:r>
            <w:r>
              <w:rPr>
                <w:rStyle w:val="HTMLCode"/>
              </w:rPr>
              <w:t>SIF_Status/SIF_Code</w:t>
            </w:r>
            <w:r>
              <w:t xml:space="preserve"> to </w:t>
            </w:r>
            <w:r>
              <w:rPr>
                <w:rStyle w:val="HTMLCode"/>
              </w:rPr>
              <w:t>0</w:t>
            </w:r>
            <w: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Return </w:t>
            </w:r>
            <w:r>
              <w:rPr>
                <w:rStyle w:val="HTMLCode"/>
              </w:rPr>
              <w:lastRenderedPageBreak/>
              <w:t>SIF_Ack</w:t>
            </w:r>
            <w:r>
              <w:t>. Message handling complete.</w:t>
            </w:r>
          </w:p>
        </w:tc>
      </w:tr>
    </w:tbl>
    <w:p w:rsidR="00FA6BC9" w:rsidRDefault="00FA6BC9" w:rsidP="00FA6BC9">
      <w:r>
        <w:rPr>
          <w:rStyle w:val="Caption1"/>
        </w:rPr>
        <w:lastRenderedPageBreak/>
        <w:t>Table 4.2.2.21-1: SIF_Ack Handling</w:t>
      </w:r>
      <w:r>
        <w:t xml:space="preserve"> </w:t>
      </w:r>
      <w:bookmarkStart w:id="1369" w:name="ZISMessageHandlingSIF_ServiceNotify"/>
    </w:p>
    <w:p w:rsidR="00FA6BC9" w:rsidRDefault="00FA6BC9" w:rsidP="00FA6BC9">
      <w:pPr>
        <w:pStyle w:val="Heading4"/>
      </w:pPr>
      <w:r>
        <w:t>4.2.2.22 SIF_ServiceNotify</w:t>
      </w:r>
    </w:p>
    <w:p w:rsidR="00FA6BC9" w:rsidRDefault="00FA6BC9" w:rsidP="00FA6BC9">
      <w:pPr>
        <w:pStyle w:val="NormalWeb"/>
      </w:pPr>
      <w:r>
        <w:t>The design of SIF Zone Services allows a service definition to be defined as containing notification events that can be sent to the zone. When an application wishes to notify the zone that something has happened, it does so by sending a SIF_ServiceNotify to the ZIS.</w:t>
      </w:r>
    </w:p>
    <w:tbl>
      <w:tblPr>
        <w:tblW w:w="0" w:type="auto"/>
        <w:tblCellMar>
          <w:top w:w="15" w:type="dxa"/>
          <w:left w:w="15" w:type="dxa"/>
          <w:bottom w:w="15" w:type="dxa"/>
          <w:right w:w="15" w:type="dxa"/>
        </w:tblCellMar>
        <w:tblLook w:val="04A0"/>
      </w:tblPr>
      <w:tblGrid>
        <w:gridCol w:w="544"/>
        <w:gridCol w:w="3932"/>
        <w:gridCol w:w="4254"/>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70" w:name="Table422221SIF_ServiceInputHandling"/>
            <w:bookmarkEnd w:id="1369"/>
            <w:r>
              <w:rPr>
                <w:b/>
                <w:bCs/>
                <w:color w:val="FFFFFF"/>
              </w:rPr>
              <w:t xml:space="preserve">Step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Process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Flow Control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Using the SIF_SourceId, consult the ACL to determine if the sender has the proper access and permissions for this service and operation in the specified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If sender has the proper access and permissions, go to step 3.</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SIF_Ack containing a SIF_Error element. Set SIF_Error/SIF_Category to indicate SIF Zone Service. Set SIF_Error/SIF_Code and SIF_Error/SIF_Desc to indicate ACL permission denied.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Using the SIF_SourceId, consult the SIF_ZoneStatus to determine if the sender is a service provider.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If sender is a service provider go to step 5</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SIF_Ack containing a SIF_Error element. Set SIF_Error/SIF_Category to indicate Access and Permission Error. Set SIF_Error/SIF_Code and SIF_Error/SIF_Desc to indicate the Agent has no permission to provide the service.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Get SIF_ServiceMsgId value.</w:t>
            </w:r>
            <w:r>
              <w:br/>
              <w:t>Get SIF_PacketNumber value.</w:t>
            </w:r>
            <w:r>
              <w:br/>
            </w:r>
            <w:r>
              <w:lastRenderedPageBreak/>
              <w:t>Get SIF_MorePackets value.</w:t>
            </w:r>
            <w:r>
              <w:br/>
            </w:r>
            <w:r>
              <w:br/>
              <w:t>Use the SIF_ServiceMsgId to look up any previous state information in the packet tracking cache. Use the information retrieved and the information obtained from the SIF_Message/SIF_ServiceNotify to determine if the packet sequence for the SIF_PacketNumber is correct. The SIF_MorePackets is used to determine if this is the terminating packet.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If the SIF_PacketNumber is correct go to step 7</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SIF_Ack containing a SIF_Error element. Set SIF_Error/SIF_Category to indicate SIF Zone Service. Set SIF_Error/SIF_Code and SIF_Error/SIF_Desc to indicate the SIF_PacketNumber is incorrect. Place a description of the SIF_PacketNumber specified and the SIF_PacketNumber expected in SIF_Error/SIF_ExtendedDesc.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If the packet stream has not been terminated by the ZIS go to step 10.</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Check the Subscriber database to see if there are any subscribers in the specified contexts for the specific SIF_Service and SIF_Operation from the SIF_ServiceNotify. The identification of a subscriber is based upon the service name and operation 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Go to Step 9 if there are no subscribers for this notification event.</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Place a copy of the SIF_ServiceNotify message into each subscribing agent's queue. If more than one context is specified for the event, only one copy of the event is placed in the subscribing agent's queue. If the SIF_ServiceNotify cannot be placed into an individual agent's queue due to the agent's maximum buffer size or because the subscribing agent does not support the message version of the </w:t>
            </w:r>
            <w:r>
              <w:lastRenderedPageBreak/>
              <w:t xml:space="preserve">SIF_ServiceNotify, it is </w:t>
            </w:r>
            <w:r>
              <w:rPr>
                <w:rStyle w:val="rfc21191"/>
              </w:rPr>
              <w:t>RECOMMENDED</w:t>
            </w:r>
            <w:r>
              <w:t xml:space="preserve"> that the ZIS log the inability to deliver the event. In addition, the ZIS </w:t>
            </w:r>
            <w:r>
              <w:rPr>
                <w:rStyle w:val="rfc21191"/>
              </w:rPr>
              <w:t>MUST</w:t>
            </w:r>
            <w:r>
              <w:t xml:space="preserve"> report a SIF_LogEntry event with the appropriate error category and code, containing a copy of the SIF_Header from the original message. SIF_LogEntry/SIF_Desc must contain the SourceId of the agent that has failed to receive the message.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before="100" w:beforeAutospacing="1" w:after="100" w:afterAutospacing="1"/>
            </w:pP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Prepare a SIF_Ack containing a SIF_Status element indicating success. Return a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SIF_ServiceNotify message with a copy of the information in the original SIF_ServiceNotify except for the SIF_Body. </w:t>
            </w:r>
          </w:p>
          <w:p w:rsidR="00FA6BC9" w:rsidRDefault="00FA6BC9">
            <w:pPr>
              <w:pStyle w:val="NormalWeb"/>
            </w:pPr>
            <w:r>
              <w:t xml:space="preserve">Add a SIF_Error element with the SIF_Error/SIF_Category set to indicate SIF Zone Service and SIF_Error/SIF_Code and SIF_Error/SIF_Desc to indicate the reason that the SIF_ServiceNotify packet was rejected. </w:t>
            </w:r>
          </w:p>
          <w:p w:rsidR="00FA6BC9" w:rsidRDefault="00FA6BC9">
            <w:pPr>
              <w:pStyle w:val="NormalWeb"/>
            </w:pPr>
            <w:r>
              <w:t xml:space="preserve">Add SIF_PacketNumber with a value set to set to 1 + the previous SIF_PacketNumber and SIF_MorePackets to </w:t>
            </w:r>
            <w:r>
              <w:rPr>
                <w:rStyle w:val="HTMLCode"/>
              </w:rPr>
              <w:t>No</w:t>
            </w:r>
            <w:r>
              <w:t>.</w:t>
            </w:r>
          </w:p>
          <w:p w:rsidR="00FA6BC9" w:rsidRDefault="00FA6BC9">
            <w:pPr>
              <w:pStyle w:val="NormalWeb"/>
            </w:pPr>
            <w:r>
              <w:t xml:space="preserve">Send the SIF_ServiceNotify to the subscribers. In addition, the ZIS </w:t>
            </w:r>
            <w:r>
              <w:rPr>
                <w:rStyle w:val="rfc21191"/>
              </w:rPr>
              <w:t>MUST</w:t>
            </w:r>
            <w:r>
              <w:t xml:space="preserve"> report a SIF_LogEntry event with the appropriate error category and code, containing a copy of the SIF_Header from the request. SIF_LogEntry/SIF_ExtendedDesc should contain information about why the message failed SIF_ServiceNotify validation.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Stop processing the message.</w:t>
            </w:r>
          </w:p>
          <w:p w:rsidR="00FA6BC9" w:rsidRDefault="00FA6BC9">
            <w:pPr>
              <w:pStyle w:val="NormalWeb"/>
            </w:pPr>
            <w:r>
              <w:t xml:space="preserve">The ZIS must also guarantee that no additional SIF_ServiceNotify packets for this SIF_ServiceMsgId will be accepted. Depending on the implementation, the ZIS may need to alter the SIF_ServiceNotify cache it maintains to signal that the SIF_ServiceNotify/SIF_ServiceMsgId is no longer valid. </w:t>
            </w:r>
          </w:p>
          <w:p w:rsidR="00FA6BC9" w:rsidRDefault="00FA6BC9">
            <w:pPr>
              <w:pStyle w:val="NormalWeb"/>
            </w:pPr>
            <w:r>
              <w:t>The ZIS may remove the SIF_ServiceNotify/SIF_ServiceMsgId from the cache as the stream is closed.</w:t>
            </w:r>
          </w:p>
        </w:tc>
      </w:tr>
    </w:tbl>
    <w:p w:rsidR="00FA6BC9" w:rsidRDefault="00FA6BC9" w:rsidP="00FA6BC9">
      <w:r>
        <w:rPr>
          <w:rStyle w:val="Caption1"/>
        </w:rPr>
        <w:t>Table 4.2.2.22-1: SIF_ServiceInput Handling</w:t>
      </w:r>
      <w:r>
        <w:t xml:space="preserve"> </w:t>
      </w:r>
      <w:bookmarkStart w:id="1371" w:name="ZISMessageHandlingSIF_ServiceInput"/>
      <w:bookmarkEnd w:id="1370"/>
    </w:p>
    <w:p w:rsidR="00FA6BC9" w:rsidRDefault="00FA6BC9" w:rsidP="00FA6BC9">
      <w:pPr>
        <w:pStyle w:val="Heading4"/>
      </w:pPr>
      <w:r>
        <w:lastRenderedPageBreak/>
        <w:t>4.2.2.23 SIF_ServiceInput</w:t>
      </w:r>
    </w:p>
    <w:p w:rsidR="00FA6BC9" w:rsidRDefault="00FA6BC9" w:rsidP="00FA6BC9">
      <w:pPr>
        <w:pStyle w:val="NormalWeb"/>
      </w:pPr>
      <w:r>
        <w:t xml:space="preserve">When an agent wishes to invoke an operation on a SIF Zone Service, it sends a SIF_ServiceInput message to the ZIS. If the SIF_ServiceInput's header does not contain a SIF_DestinationId element, the ZIS will route the message to the Provider of the service referenced in the SIF_ServiceInput. If the header contains a SIF_DestinationId, the ZIS will route the message to the application referenced in the SIF_DestinationId if the security policies of the zone permit such routing. The ZIS will return a SIF_Ack message to the requesting agent to indicate whether or not it was able to process the SIF_ServiceInput message. </w:t>
      </w:r>
    </w:p>
    <w:p w:rsidR="00FA6BC9" w:rsidRDefault="00FA6BC9" w:rsidP="00FA6BC9">
      <w:pPr>
        <w:pStyle w:val="NormalWeb"/>
      </w:pPr>
      <w:r>
        <w:t>After the ZIS returns a success SIF_Ack to the requester, the ZIS will route the SIF_ServiceInput to the responder and the requesting agent may expect to receive one or more SIF_ServiceOutput messages sent by the responder. However, the responder may not be currently on-line or it may not be able to immediately satisfy the SIF_ServiceInput. Therefore, requesting agents must not depend upon a timely response to their SIF_ServiceInput.</w:t>
      </w:r>
    </w:p>
    <w:p w:rsidR="00FA6BC9" w:rsidRDefault="00FA6BC9" w:rsidP="00FA6BC9">
      <w:pPr>
        <w:pStyle w:val="NormalWeb"/>
      </w:pPr>
      <w:r>
        <w:t>If the ZIS returns an error SIF_Ack, the requesting agent will not receive any SIF_ServiceOutput messages from a responder.</w:t>
      </w:r>
    </w:p>
    <w:tbl>
      <w:tblPr>
        <w:tblW w:w="0" w:type="auto"/>
        <w:tblCellMar>
          <w:top w:w="15" w:type="dxa"/>
          <w:left w:w="15" w:type="dxa"/>
          <w:bottom w:w="15" w:type="dxa"/>
          <w:right w:w="15" w:type="dxa"/>
        </w:tblCellMar>
        <w:tblLook w:val="04A0"/>
      </w:tblPr>
      <w:tblGrid>
        <w:gridCol w:w="544"/>
        <w:gridCol w:w="3998"/>
        <w:gridCol w:w="4188"/>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72" w:name="Table422231SIF_ServiceInputHandling"/>
            <w:bookmarkEnd w:id="1371"/>
            <w:r>
              <w:rPr>
                <w:b/>
                <w:bCs/>
                <w:color w:val="FFFFFF"/>
              </w:rPr>
              <w:t xml:space="preserve">Step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Process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Flow Control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Using the SIF_SourceId, consult the ACL to determine if the sender has the proper access and permissions for this service and operation in the specified context.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sender has the proper access and permissions, go to step 3.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2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SIF_Error element. Set SIF_Error/SIF_Category to indicate SIF Zone Service. Set SIF_Error/SIF_Code and SIF_Error/SIF_Desc to indicate ACL permission denied. Return the SIF_Ack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Stop processing message.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3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Get SIF_ServiceMsgId value.</w:t>
            </w:r>
            <w:r>
              <w:br/>
              <w:t>Get SIF_PacketNumber value.</w:t>
            </w:r>
            <w:r>
              <w:br/>
              <w:t>Get SIF_MorePackets value.</w:t>
            </w:r>
            <w:r>
              <w:br/>
            </w:r>
            <w:r>
              <w:br/>
              <w:t xml:space="preserve">Use the SIF_ServiceMsgId to look up any previous state information in the packet tracking cache. Use the information retrieved and the information obtained from the SIF_Message/SIF_ServiceInput to </w:t>
            </w:r>
            <w:r>
              <w:lastRenderedPageBreak/>
              <w:t>determine if the packet sequence for the SIF_PacketNumber is correct. The SIF_MorePackets is used to determine if this is the terminating packet.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 xml:space="preserve">If the SIF_PacketNumber is correct go to step 5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4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SIF_Error element. Set SIF_Error/SIF_Category to indicate SIF Zone Service. Set SIF_Error/SIF_Code and SIF_Error/SIF_Desc to indicate the SIF_PacketNumber is invalid. Place a description of the SIF_PacketNumber specified and the SIF_PacketNumber expected in SIF_Error/SIF_ExtendedDesc. Return the SIF_Ack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the packet stream has not been terminated by the ZIS go to step 13.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5</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Examine the SIF_ServiceInput header looking for a SIF_DestinationId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8 if a SIF_DestinationId was located.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6</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No SIF_DestinationId was found. Examine the Providers database to locate the responder for the requested service in the applicable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Go to Step 8 if a Provider was located.</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7</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Add a SIF_Error element with the SIF_Error/SIF_Category set to indicate SIF Zone Service and SIF_Error/SIF_Code and SIF_Error/SIF_Desc to indicate that no provider was found.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8</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Examine the SIF_ServiceInput header looking for a SIF_Version.</w:t>
            </w:r>
          </w:p>
          <w:p w:rsidR="00FA6BC9" w:rsidRDefault="00FA6BC9">
            <w:pPr>
              <w:pStyle w:val="NormalWeb"/>
            </w:pPr>
            <w:r>
              <w:t>If the SIF_ServiceOutput does not match any SIF_Version from SIF_ServiceInput: Add a SIF_Error element with the SIF_Error/SIF_Category set to indicate SIF Zone Service and SIF_Error/SIF_Code and SIF_Error/SIF_Desc to indicate that a version mismatch occurred.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Go to Step 9 if a version match was made.</w:t>
            </w:r>
          </w:p>
          <w:p w:rsidR="00FA6BC9" w:rsidRDefault="00FA6BC9">
            <w:pPr>
              <w:pStyle w:val="NormalWeb"/>
            </w:pPr>
            <w:r>
              <w:t>If a version match is not made, complete the step then 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9</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A SIF_DestinationId was specified </w:t>
            </w:r>
            <w:r>
              <w:lastRenderedPageBreak/>
              <w:t>indicating the responder and version numbers match. Confirm that the agent specified in SIF_DestinationId has permission to send SIF_ServiceOutput messages for the requested data object in the applicable context.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Go to Step 11 if the agent has the </w:t>
            </w:r>
            <w:r>
              <w:lastRenderedPageBreak/>
              <w:t>necessary permission.</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10</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If it can be determined from ACL settings that the Responder cannot handle a SIF_ServiceInput for the given service operation, add a SIF_Error element with the applicable SIF_Error/SIF_Category and SIF_Error/SIF_Code. Place an "ACL permission denied" error message in SIF_Desc and/or SIF_ExtendedDesc. Return the SIF_Ack to the caller.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Stop processing the message.</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Deposit the SIF_ServiceInput in the responder's queue. If the request cannot be placed into an individual agent's queue due to the agent's maximum buffer size or because the destination agent does not support the message version of the SIF_ServiceInput, it is </w:t>
            </w:r>
            <w:r>
              <w:rPr>
                <w:rStyle w:val="rfc21191"/>
              </w:rPr>
              <w:t>RECOMMENDED</w:t>
            </w:r>
            <w:r>
              <w:t xml:space="preserve"> that the ZIS log the inability to deliver the request. In addition, the ZIS </w:t>
            </w:r>
            <w:r>
              <w:rPr>
                <w:rStyle w:val="rfc21191"/>
              </w:rPr>
              <w:t>MUST</w:t>
            </w:r>
            <w:r>
              <w:t xml:space="preserve"> report a SIF_LogEntry event with the appropriate error category and code, containing a copy of the SIF_Header from this message. SIF_LogEntry/SIF_Desc </w:t>
            </w:r>
            <w:r>
              <w:rPr>
                <w:rStyle w:val="rfc21191"/>
              </w:rPr>
              <w:t>MUST</w:t>
            </w:r>
            <w:r>
              <w:t xml:space="preserve"> contain the SourceId of the agent that has failed to receive the service request.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the message cannot be put into the agent's queue and the SIF_PacketNumber is greater than 1 go to step 13.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12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SIF_Status element indicating success. Return a SIF_Ack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Stop processing the message.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13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SIF_ServiceInput message with a copy of the information in the original SIF_ServiceInput except for the SIF_Body. </w:t>
            </w:r>
          </w:p>
          <w:p w:rsidR="00FA6BC9" w:rsidRDefault="00FA6BC9">
            <w:pPr>
              <w:pStyle w:val="NormalWeb"/>
            </w:pPr>
            <w:r>
              <w:t xml:space="preserve">Add a SIF_Error element with the </w:t>
            </w:r>
            <w:r>
              <w:lastRenderedPageBreak/>
              <w:t xml:space="preserve">SIF_Error/SIF_Category set to indicate SIF Zone Service and SIF_Error/SIF_Code and SIF_Error/SIF_Desc to indicate the reason that the SIF_ServiceInput packet was rejected. </w:t>
            </w:r>
          </w:p>
          <w:p w:rsidR="00FA6BC9" w:rsidRDefault="00FA6BC9">
            <w:pPr>
              <w:pStyle w:val="NormalWeb"/>
            </w:pPr>
            <w:r>
              <w:t xml:space="preserve">Add SIF_PacketNumber with a value set to set to 1 + the previous SIF_PacketNumber and SIF_MorePackets to </w:t>
            </w:r>
            <w:r>
              <w:rPr>
                <w:rStyle w:val="HTMLCode"/>
              </w:rPr>
              <w:t>No</w:t>
            </w:r>
            <w:r>
              <w:t xml:space="preserve">. </w:t>
            </w:r>
          </w:p>
          <w:p w:rsidR="00FA6BC9" w:rsidRDefault="00FA6BC9">
            <w:pPr>
              <w:pStyle w:val="NormalWeb"/>
            </w:pPr>
            <w:r>
              <w:t xml:space="preserve">Send the SIF_ServiceInput to the target agent. In addition, the ZIS </w:t>
            </w:r>
            <w:r>
              <w:rPr>
                <w:rStyle w:val="rfc21191"/>
              </w:rPr>
              <w:t>MUST</w:t>
            </w:r>
            <w:r>
              <w:t xml:space="preserve"> report a SIF_LogEntry event with the appropriate error category and code, containing a copy of the SIF_Header from the request. SIF_LogEntry/SIF_ExtendedDesc should contain information about why the message failed SIF_ServiceInput validation.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 xml:space="preserve">Stop processing the message. </w:t>
            </w:r>
          </w:p>
          <w:p w:rsidR="00FA6BC9" w:rsidRDefault="00FA6BC9">
            <w:pPr>
              <w:pStyle w:val="NormalWeb"/>
            </w:pPr>
            <w:r>
              <w:t xml:space="preserve">The ZIS must also guarantee that no additional SIF_ServiceInput packets for this SIF_ServiceMsgId will be accepted. Depending on the implementation, the </w:t>
            </w:r>
            <w:r>
              <w:lastRenderedPageBreak/>
              <w:t xml:space="preserve">ZIS may need to alter the SIF_ServiceInput cache it maintains to signal that the SIF_ServiceInput/SIF_ServiceMsgId is no longer valid. </w:t>
            </w:r>
          </w:p>
          <w:p w:rsidR="00FA6BC9" w:rsidRDefault="00FA6BC9">
            <w:pPr>
              <w:pStyle w:val="NormalWeb"/>
            </w:pPr>
            <w:r>
              <w:t xml:space="preserve">The ZIS may remove the SIF_ServiceInput/SIF_ServiceMsgId from the cache as the stream is closed. </w:t>
            </w:r>
          </w:p>
        </w:tc>
      </w:tr>
    </w:tbl>
    <w:p w:rsidR="00FA6BC9" w:rsidRDefault="00FA6BC9" w:rsidP="00FA6BC9">
      <w:r>
        <w:rPr>
          <w:rStyle w:val="Caption1"/>
        </w:rPr>
        <w:lastRenderedPageBreak/>
        <w:t>Table 4.2.2.23-1: SIF_ServiceInput Handling</w:t>
      </w:r>
      <w:r>
        <w:t xml:space="preserve"> </w:t>
      </w:r>
      <w:bookmarkStart w:id="1373" w:name="ZISMessageHandlerSIF_ServiceOutput"/>
      <w:bookmarkEnd w:id="1372"/>
    </w:p>
    <w:p w:rsidR="00FA6BC9" w:rsidRDefault="00FA6BC9" w:rsidP="00FA6BC9">
      <w:pPr>
        <w:pStyle w:val="Heading4"/>
      </w:pPr>
      <w:r>
        <w:t>4.2.2.24 SIF_ServiceOutput</w:t>
      </w:r>
    </w:p>
    <w:p w:rsidR="00FA6BC9" w:rsidRDefault="00FA6BC9" w:rsidP="00FA6BC9">
      <w:pPr>
        <w:pStyle w:val="NormalWeb"/>
      </w:pPr>
      <w:r>
        <w:t xml:space="preserve">When receiving a SIF_ServiceOutput packet from an agent responding to a SIF_ServiceInput, the ZIS </w:t>
      </w:r>
      <w:r>
        <w:rPr>
          <w:rStyle w:val="rfc21191"/>
        </w:rPr>
        <w:t>MUST</w:t>
      </w:r>
      <w:r>
        <w:t xml:space="preserve"> perform the validation protocol below. </w:t>
      </w:r>
    </w:p>
    <w:tbl>
      <w:tblPr>
        <w:tblW w:w="0" w:type="auto"/>
        <w:tblCellMar>
          <w:top w:w="15" w:type="dxa"/>
          <w:left w:w="15" w:type="dxa"/>
          <w:bottom w:w="15" w:type="dxa"/>
          <w:right w:w="15" w:type="dxa"/>
        </w:tblCellMar>
        <w:tblLook w:val="04A0"/>
      </w:tblPr>
      <w:tblGrid>
        <w:gridCol w:w="544"/>
        <w:gridCol w:w="3910"/>
        <w:gridCol w:w="4276"/>
      </w:tblGrid>
      <w:tr w:rsidR="00FA6BC9" w:rsidTr="00FA6BC9">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bookmarkStart w:id="1374" w:name="Table422241SIF_ServiceOutputHandling"/>
            <w:bookmarkEnd w:id="1373"/>
            <w:r>
              <w:rPr>
                <w:b/>
                <w:bCs/>
                <w:color w:val="FFFFFF"/>
              </w:rPr>
              <w:t xml:space="preserve">Step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Process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FA6BC9" w:rsidRDefault="00FA6BC9">
            <w:pPr>
              <w:spacing w:after="180"/>
              <w:rPr>
                <w:b/>
                <w:bCs/>
                <w:color w:val="FFFFFF"/>
              </w:rPr>
            </w:pPr>
            <w:r>
              <w:rPr>
                <w:b/>
                <w:bCs/>
                <w:color w:val="FFFFFF"/>
              </w:rPr>
              <w:t xml:space="preserve">Flow Control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spacing w:after="180"/>
            </w:pPr>
            <w:r>
              <w:t xml:space="preserve">1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Using the SIF_SourceId, consult the ACL to determine if the sender has the proper access and permissions for this service and operation in the specified context.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sender has the proper access and permissions, go to step 3.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2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SIF_Error element. Set SIF_Error/SIF_Category to indicate SIF Zone Service. Set SIF_Error/SIF_Code and SIF_Error/SIF_Desc to indicate ACL permission denied. Return the SIF_Ack </w:t>
            </w:r>
            <w:r>
              <w:lastRenderedPageBreak/>
              <w:t xml:space="preserve">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 xml:space="preserve">Stop processing message.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3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Get SIF_ServiceMsgId value.</w:t>
            </w:r>
            <w:r>
              <w:br/>
              <w:t>Get SIF_PacketNumber value.</w:t>
            </w:r>
            <w:r>
              <w:br/>
              <w:t>Get SIF_MorePackets value.</w:t>
            </w:r>
            <w:r>
              <w:br/>
            </w:r>
            <w:r>
              <w:br/>
              <w:t>Use the SIF_ServiceMsgId to look up any previous state information in the packet tracking cache. Use the information retrieved and the information obtained from the SIF_Message/SIF_ServiceInput to determine if the packet sequence for the SIF_PacketNumber is correct. The SIF_MorePackets is used to determine if this is the terminating packet.</w:t>
            </w:r>
            <w:r>
              <w:br/>
              <w:t xml:space="preserve">The cache should also indicate if there was a SIF_ServiceInput that initiated this SIF_ServiceOutput. Also verify the SIF_ServiceOutput does not exceed the SIF_MaxBufferSize specified in the SIF_ServiceInput. The SIF_Version of the SIF_ServiceOutput </w:t>
            </w:r>
            <w:r>
              <w:rPr>
                <w:rStyle w:val="rfc21191"/>
              </w:rPr>
              <w:t>MUST</w:t>
            </w:r>
            <w:r>
              <w:t xml:space="preserve"> be in the range of versions specified in the SIF_ServiceInput.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the validation is correct go to step 5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4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SIF_Error element. Set SIF_Error/SIF_Category to indicate SIF Zone Service. Set SIF_Error/SIF_Code and SIF_Error/SIF_Desc to indicate "Packet number invalid, Buffer size exceeded."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If the packet stream has not been terminated by the ZIS go to step 9.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5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Examine the SIF_ServiceInput header looking for a SIF_DestinationId. Verify the SIF_DestinationId matches the SIF_SourceId in the original SIF_ServiceInput.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Go to Step 7 if a SIF_DestinationId was located.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6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Add a SIF_Error element with the SIF_Error/SIF_Category set to indicate SIF Zone Service and SIF_Error/SIF_Code and SIF_Error/SIF_Desc to indicate that </w:t>
            </w:r>
            <w:r>
              <w:lastRenderedPageBreak/>
              <w:t xml:space="preserve">SIF_DestinationId does not match the SIF_SourceId from SIF_ServiceInput. Return the SIF_Ack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Stop processing the message.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lastRenderedPageBreak/>
              <w:t xml:space="preserve">7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Deposit the SIF_ServiceOutput in the Agent's queue. If the message cannot be placed into an individual agent's queue due to the agent's maximum buffer size or because the destination agent does not support the message version of the SIF_ServiceOutput, it is </w:t>
            </w:r>
            <w:r>
              <w:rPr>
                <w:rStyle w:val="rfc21191"/>
              </w:rPr>
              <w:t>RECOMMENDED</w:t>
            </w:r>
            <w:r>
              <w:t xml:space="preserve"> that the ZIS log the inability to deliver the message. In addition, the ZIS </w:t>
            </w:r>
            <w:r>
              <w:rPr>
                <w:rStyle w:val="rfc21191"/>
              </w:rPr>
              <w:t>MUST</w:t>
            </w:r>
            <w:r>
              <w:t xml:space="preserve"> report a SIF_LogEntry event with the appropriate error category and code, containing a copy of the SIF_Header from this message. SIF_LogEntry/SIF_Desc </w:t>
            </w:r>
            <w:r>
              <w:rPr>
                <w:rStyle w:val="rfc21191"/>
              </w:rPr>
              <w:t>MUST</w:t>
            </w:r>
            <w:r>
              <w:t xml:space="preserve"> contain the SourceId of the agent that has failed to receive the service request.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If the message cannot be put into the agent's queue and the SIF_PacketNumber is greater than 1 go to step 9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8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SIF_Ack containing a SIF_Status element indicating success. Return a SIF_Ack to the caller.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Stop processing the message. </w:t>
            </w:r>
          </w:p>
        </w:tc>
      </w:tr>
      <w:tr w:rsidR="00FA6BC9" w:rsidTr="00FA6BC9">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r>
              <w:t xml:space="preserve">9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t xml:space="preserve">Prepare a SIF_ServiceOutput message with a copy of the information in the original SIF_ServiceOutput except for the SIF_Body. </w:t>
            </w:r>
          </w:p>
          <w:p w:rsidR="00FA6BC9" w:rsidRDefault="00FA6BC9">
            <w:pPr>
              <w:pStyle w:val="NormalWeb"/>
            </w:pPr>
            <w:r>
              <w:t xml:space="preserve">Add a SIF_Error element with the SIF_Error/SIF_Category set to indicate SIF Zone Service and SIF_Error/SIF_Code and SIF_Error/SIF_Desc to indicate the reason that the SIF_ServiceOutput packet was rejected. </w:t>
            </w:r>
          </w:p>
          <w:p w:rsidR="00FA6BC9" w:rsidRDefault="00FA6BC9">
            <w:pPr>
              <w:pStyle w:val="NormalWeb"/>
            </w:pPr>
            <w:r>
              <w:t xml:space="preserve">Add SIF_PacketNumber with a value set to set to 1 + the previous SIF_PacketNumber and SIF_MorePackets to </w:t>
            </w:r>
            <w:r>
              <w:rPr>
                <w:rStyle w:val="HTMLCode"/>
              </w:rPr>
              <w:t>No</w:t>
            </w:r>
            <w:r>
              <w:t xml:space="preserve">. </w:t>
            </w:r>
          </w:p>
          <w:p w:rsidR="00FA6BC9" w:rsidRDefault="00FA6BC9">
            <w:pPr>
              <w:pStyle w:val="NormalWeb"/>
            </w:pPr>
            <w:r>
              <w:t xml:space="preserve">Send the SIF_ServiceOutput to the requesting agent. In addition, the ZIS </w:t>
            </w:r>
            <w:r>
              <w:rPr>
                <w:rStyle w:val="rfc21191"/>
              </w:rPr>
              <w:lastRenderedPageBreak/>
              <w:t>MUST</w:t>
            </w:r>
            <w:r>
              <w:t xml:space="preserve"> report a SIF_LogEntry event with the appropriate error category and code, containing a copy of the SIF_Header from the request. SIF_LogEntry/SIF_ExtendedDesc should contain information about why the message failed SIF_ServiceOutput validation.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FA6BC9" w:rsidRDefault="00FA6BC9">
            <w:pPr>
              <w:pStyle w:val="NormalWeb"/>
            </w:pPr>
            <w:r>
              <w:lastRenderedPageBreak/>
              <w:t xml:space="preserve">Stop processing the message. </w:t>
            </w:r>
          </w:p>
          <w:p w:rsidR="00FA6BC9" w:rsidRDefault="00FA6BC9">
            <w:pPr>
              <w:pStyle w:val="NormalWeb"/>
            </w:pPr>
            <w:r>
              <w:t xml:space="preserve">The ZIS must also guarantee that no additional SIF_ServiceOutput packets for this SIF_ServiceMsgId will be accepted. Depending on the implementation, the ZIS may need to alter the SIF_ServiceOutput cache it maintains to signal that the SIF_ServiceOutput/SIF_ServiceMsgId is no longer valid. </w:t>
            </w:r>
          </w:p>
          <w:p w:rsidR="00FA6BC9" w:rsidRDefault="00FA6BC9">
            <w:pPr>
              <w:pStyle w:val="NormalWeb"/>
            </w:pPr>
            <w:r>
              <w:t xml:space="preserve">The ZIS may remove the SIF_ServiceOutput/SIF_ServiceMsgId from the cache as the stream is closed. </w:t>
            </w:r>
          </w:p>
        </w:tc>
      </w:tr>
    </w:tbl>
    <w:p w:rsidR="00FA6BC9" w:rsidRDefault="00FA6BC9" w:rsidP="00FA6BC9">
      <w:r>
        <w:rPr>
          <w:rStyle w:val="Caption1"/>
        </w:rPr>
        <w:lastRenderedPageBreak/>
        <w:t>Table 4.2.2.24-1: SIF_ServiceOutput Handling</w:t>
      </w:r>
      <w:r>
        <w:t xml:space="preserve"> </w:t>
      </w:r>
    </w:p>
    <w:p w:rsidR="006247F5" w:rsidRDefault="006247F5" w:rsidP="006247F5">
      <w:pPr>
        <w:pStyle w:val="Heading1"/>
      </w:pPr>
      <w:bookmarkStart w:id="1375" w:name="_Toc271175902"/>
      <w:bookmarkStart w:id="1376" w:name="Infrastructure"/>
      <w:bookmarkEnd w:id="1374"/>
      <w:r>
        <w:t>5 Infrastructure</w:t>
      </w:r>
      <w:bookmarkEnd w:id="1375"/>
    </w:p>
    <w:p w:rsidR="006247F5" w:rsidRDefault="006247F5" w:rsidP="006247F5">
      <w:pPr>
        <w:pStyle w:val="NormalWeb"/>
      </w:pPr>
      <w:r>
        <w:t xml:space="preserve">This section presents the XML structure for Infrastructure common elements, messages and objects in a tabular format for readers less versed in parsing formal XML schema definitions. </w:t>
      </w:r>
    </w:p>
    <w:p w:rsidR="006247F5" w:rsidRDefault="006247F5" w:rsidP="006247F5">
      <w:pPr>
        <w:pStyle w:val="NormalWeb"/>
      </w:pPr>
      <w:r>
        <w:t>The Char(acteristics) column for all of the tables in this section use the following codes:</w:t>
      </w:r>
    </w:p>
    <w:tbl>
      <w:tblPr>
        <w:tblW w:w="0" w:type="auto"/>
        <w:tblCellMar>
          <w:top w:w="15" w:type="dxa"/>
          <w:left w:w="15" w:type="dxa"/>
          <w:bottom w:w="15" w:type="dxa"/>
          <w:right w:w="15" w:type="dxa"/>
        </w:tblCellMar>
        <w:tblLook w:val="04A0"/>
      </w:tblPr>
      <w:tblGrid>
        <w:gridCol w:w="624"/>
        <w:gridCol w:w="3496"/>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180"/>
              <w:rPr>
                <w:b/>
                <w:bCs/>
                <w:color w:val="FFFFFF"/>
              </w:rPr>
            </w:pPr>
            <w:r>
              <w:rPr>
                <w:b/>
                <w:bCs/>
                <w:color w:val="FFFFFF"/>
              </w:rPr>
              <w:t>Code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180"/>
              <w:rPr>
                <w:b/>
                <w:bCs/>
                <w:color w:val="FFFFFF"/>
              </w:rPr>
            </w:pPr>
            <w:r>
              <w:rPr>
                <w:b/>
                <w:bCs/>
                <w:color w:val="FFFFFF"/>
              </w:rPr>
              <w:t>Characteristic</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Mandatory element or attribute</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Optional element or attribute</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Conditional element or attribute</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Mandatory and repeatable element</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Optional and repeatable element</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CR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Conditional and repeatable element</w:t>
            </w:r>
          </w:p>
        </w:tc>
      </w:tr>
    </w:tbl>
    <w:p w:rsidR="006247F5" w:rsidRDefault="006247F5" w:rsidP="006247F5">
      <w:pPr>
        <w:pStyle w:val="NormalWeb"/>
      </w:pPr>
      <w:r>
        <w:t xml:space="preserve">Mandatory elements and attributes </w:t>
      </w:r>
      <w:r>
        <w:rPr>
          <w:rStyle w:val="rfc21191"/>
        </w:rPr>
        <w:t>MUST</w:t>
      </w:r>
      <w:r>
        <w:t xml:space="preserve"> be provided in the Infrastructure messages in which they appear. Infrastructure data objects (</w:t>
      </w:r>
      <w:r>
        <w:rPr>
          <w:rStyle w:val="HTMLCode"/>
        </w:rPr>
        <w:t>SIF_ZoneStatus</w:t>
      </w:r>
      <w:r>
        <w:t xml:space="preserve">, </w:t>
      </w:r>
      <w:r>
        <w:rPr>
          <w:rStyle w:val="HTMLCode"/>
        </w:rPr>
        <w:t>SIF_AgentACL</w:t>
      </w:r>
      <w:r>
        <w:t xml:space="preserve">) can be subject to SIF's request/response and event models; when impacted by these models (in a </w:t>
      </w:r>
      <w:r>
        <w:rPr>
          <w:rStyle w:val="HTMLCode"/>
        </w:rPr>
        <w:t>SIF_Event</w:t>
      </w:r>
      <w:r>
        <w:t xml:space="preserve"> or in a </w:t>
      </w:r>
      <w:r>
        <w:rPr>
          <w:rStyle w:val="HTMLCode"/>
        </w:rPr>
        <w:t>SIF_Response</w:t>
      </w:r>
      <w:r>
        <w:t xml:space="preserve">), these objects follow the same conventions as listed in </w:t>
      </w:r>
      <w:bookmarkEnd w:id="1376"/>
      <w:r w:rsidR="004A4768">
        <w:fldChar w:fldCharType="begin"/>
      </w:r>
      <w:r>
        <w:instrText xml:space="preserve"> HYPERLINK "http://specification.sifinfo.org/Implementation/2.4/DataModel.html" </w:instrText>
      </w:r>
      <w:r w:rsidR="004A4768">
        <w:fldChar w:fldCharType="separate"/>
      </w:r>
      <w:r>
        <w:rPr>
          <w:rStyle w:val="Hyperlink"/>
        </w:rPr>
        <w:t>Data Model</w:t>
      </w:r>
      <w:r w:rsidR="004A4768">
        <w:fldChar w:fldCharType="end"/>
      </w:r>
      <w:r>
        <w:t xml:space="preserve">. </w:t>
      </w:r>
    </w:p>
    <w:p w:rsidR="006247F5" w:rsidRDefault="006247F5" w:rsidP="006247F5">
      <w:pPr>
        <w:pStyle w:val="Heading2"/>
      </w:pPr>
      <w:bookmarkStart w:id="1377" w:name="_Toc271175903"/>
      <w:bookmarkStart w:id="1378" w:name="CommonElements"/>
      <w:r>
        <w:t>5.1 Common Elements</w:t>
      </w:r>
      <w:bookmarkEnd w:id="1377"/>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379" w:name="obj:SIF_Message"/>
      <w:bookmarkStart w:id="1380" w:name="_Toc271175904"/>
      <w:bookmarkStart w:id="1381" w:name="511SIF_Message"/>
      <w:bookmarkEnd w:id="1378"/>
      <w:bookmarkEnd w:id="1379"/>
      <w:r>
        <w:rPr>
          <w:color w:val="FFFFFF"/>
        </w:rPr>
        <w:lastRenderedPageBreak/>
        <w:t>5.1.1 SIF_Message</w:t>
      </w:r>
      <w:bookmarkEnd w:id="1380"/>
    </w:p>
    <w:p w:rsidR="006247F5" w:rsidRDefault="006247F5" w:rsidP="006247F5">
      <w:pPr>
        <w:pStyle w:val="NormalWeb"/>
      </w:pPr>
      <w:r>
        <w:t xml:space="preserve">The </w:t>
      </w:r>
      <w:r>
        <w:rPr>
          <w:rStyle w:val="HTMLCode"/>
        </w:rPr>
        <w:t>SIF_Message</w:t>
      </w:r>
      <w:r>
        <w:t xml:space="preserve"> element is the root element of all SIF messages. </w:t>
      </w:r>
    </w:p>
    <w:p w:rsidR="006247F5" w:rsidRDefault="006247F5" w:rsidP="006247F5">
      <w:pPr>
        <w:jc w:val="center"/>
      </w:pPr>
      <w:bookmarkStart w:id="1382" w:name="Figure5111SIF_Message"/>
      <w:bookmarkEnd w:id="1381"/>
      <w:bookmarkEnd w:id="1382"/>
      <w:r>
        <w:rPr>
          <w:noProof/>
          <w:color w:val="005696"/>
        </w:rPr>
        <w:lastRenderedPageBreak/>
        <w:drawing>
          <wp:inline distT="0" distB="0" distL="0" distR="0">
            <wp:extent cx="4191000" cy="8924925"/>
            <wp:effectExtent l="19050" t="0" r="0" b="0"/>
            <wp:docPr id="28" name="Picture 28" descr="SIF_Message">
              <a:hlinkClick xmlns:a="http://schemas.openxmlformats.org/drawingml/2006/main" r:id="rId36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F_Message">
                      <a:hlinkClick r:id="rId363" tgtFrame="_blank"/>
                    </pic:cNvPr>
                    <pic:cNvPicPr>
                      <a:picLocks noChangeAspect="1" noChangeArrowheads="1"/>
                    </pic:cNvPicPr>
                  </pic:nvPicPr>
                  <pic:blipFill>
                    <a:blip r:embed="rId364" cstate="print"/>
                    <a:srcRect/>
                    <a:stretch>
                      <a:fillRect/>
                    </a:stretch>
                  </pic:blipFill>
                  <pic:spPr bwMode="auto">
                    <a:xfrm>
                      <a:off x="0" y="0"/>
                      <a:ext cx="4191000" cy="8924925"/>
                    </a:xfrm>
                    <a:prstGeom prst="rect">
                      <a:avLst/>
                    </a:prstGeom>
                    <a:noFill/>
                    <a:ln w="9525">
                      <a:noFill/>
                      <a:miter lim="800000"/>
                      <a:headEnd/>
                      <a:tailEnd/>
                    </a:ln>
                  </pic:spPr>
                </pic:pic>
              </a:graphicData>
            </a:graphic>
          </wp:inline>
        </w:drawing>
      </w:r>
    </w:p>
    <w:p w:rsidR="006247F5" w:rsidRDefault="006247F5" w:rsidP="006247F5">
      <w:r>
        <w:rPr>
          <w:rStyle w:val="Caption2"/>
        </w:rPr>
        <w:lastRenderedPageBreak/>
        <w:t>Figure 5.1.1-1: SIF_Message</w:t>
      </w:r>
      <w:r>
        <w:t xml:space="preserve"> </w:t>
      </w:r>
      <w:bookmarkStart w:id="1383" w:name="Table5111SIF_Message"/>
    </w:p>
    <w:tbl>
      <w:tblPr>
        <w:tblW w:w="0" w:type="auto"/>
        <w:tblCellMar>
          <w:top w:w="15" w:type="dxa"/>
          <w:left w:w="15" w:type="dxa"/>
          <w:bottom w:w="15" w:type="dxa"/>
          <w:right w:w="15" w:type="dxa"/>
        </w:tblCellMar>
        <w:tblLook w:val="04A0"/>
      </w:tblPr>
      <w:tblGrid>
        <w:gridCol w:w="205"/>
        <w:gridCol w:w="1879"/>
        <w:gridCol w:w="544"/>
        <w:gridCol w:w="4276"/>
        <w:gridCol w:w="1826"/>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384" w:name="SIF_Message"/>
            <w:bookmarkEnd w:id="1383"/>
            <w:r>
              <w:rPr>
                <w:rStyle w:val="rootelement1"/>
                <w:sz w:val="22"/>
                <w:szCs w:val="22"/>
              </w:rPr>
              <w:t>SIF_Message</w:t>
            </w:r>
            <w:bookmarkEnd w:id="1384"/>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one of the SIF message types.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choice of:</w:t>
            </w:r>
            <w:r>
              <w:br/>
            </w:r>
            <w:r>
              <w:br/>
            </w:r>
            <w:bookmarkStart w:id="1385" w:name="SIF_Message__SIF_Ack"/>
            <w:bookmarkEnd w:id="1385"/>
            <w:r w:rsidR="004A4768">
              <w:fldChar w:fldCharType="begin"/>
            </w:r>
            <w:r>
              <w:instrText xml:space="preserve"> HYPERLINK "http://specification.sifinfo.org/Implementation/2.4/Infrastructure.html" \l "SIF_Ack" </w:instrText>
            </w:r>
            <w:r w:rsidR="004A4768">
              <w:fldChar w:fldCharType="separate"/>
            </w:r>
            <w:r>
              <w:rPr>
                <w:rFonts w:ascii="Courier New" w:hAnsi="Courier New" w:cs="Courier New"/>
                <w:color w:val="005696"/>
                <w:sz w:val="20"/>
                <w:szCs w:val="20"/>
              </w:rPr>
              <w:t>SIF_Ack</w:t>
            </w:r>
            <w:r w:rsidR="004A4768">
              <w:fldChar w:fldCharType="end"/>
            </w:r>
            <w:r>
              <w:br/>
            </w:r>
            <w:bookmarkStart w:id="1386" w:name="SIF_Message__SIF_Event"/>
            <w:bookmarkEnd w:id="1386"/>
            <w:r w:rsidR="004A4768">
              <w:fldChar w:fldCharType="begin"/>
            </w:r>
            <w:r>
              <w:instrText xml:space="preserve"> HYPERLINK "http://specification.sifinfo.org/Implementation/2.4/Infrastructure.html" \l "SIF_Event" </w:instrText>
            </w:r>
            <w:r w:rsidR="004A4768">
              <w:fldChar w:fldCharType="separate"/>
            </w:r>
            <w:r>
              <w:rPr>
                <w:rFonts w:ascii="Courier New" w:hAnsi="Courier New" w:cs="Courier New"/>
                <w:color w:val="005696"/>
                <w:sz w:val="20"/>
                <w:szCs w:val="20"/>
              </w:rPr>
              <w:t>SIF_Event</w:t>
            </w:r>
            <w:r w:rsidR="004A4768">
              <w:fldChar w:fldCharType="end"/>
            </w:r>
            <w:r>
              <w:br/>
            </w:r>
            <w:bookmarkStart w:id="1387" w:name="SIF_Message__SIF_Provide"/>
            <w:bookmarkEnd w:id="1387"/>
            <w:r w:rsidR="004A4768">
              <w:fldChar w:fldCharType="begin"/>
            </w:r>
            <w:r>
              <w:instrText xml:space="preserve"> HYPERLINK "http://specification.sifinfo.org/Implementation/2.4/Infrastructure.html" \l "SIF_Provide" </w:instrText>
            </w:r>
            <w:r w:rsidR="004A4768">
              <w:fldChar w:fldCharType="separate"/>
            </w:r>
            <w:r>
              <w:rPr>
                <w:rFonts w:ascii="Courier New" w:hAnsi="Courier New" w:cs="Courier New"/>
                <w:color w:val="005696"/>
                <w:sz w:val="20"/>
                <w:szCs w:val="20"/>
              </w:rPr>
              <w:t>SIF_Provide</w:t>
            </w:r>
            <w:r w:rsidR="004A4768">
              <w:fldChar w:fldCharType="end"/>
            </w:r>
            <w:r>
              <w:br/>
            </w:r>
            <w:bookmarkStart w:id="1388" w:name="SIF_Message__SIF_Provision"/>
            <w:bookmarkEnd w:id="1388"/>
            <w:r w:rsidR="004A4768">
              <w:fldChar w:fldCharType="begin"/>
            </w:r>
            <w:r>
              <w:instrText xml:space="preserve"> HYPERLINK "http://specification.sifinfo.org/Implementation/2.4/Infrastructure.html" \l "SIF_Provision" </w:instrText>
            </w:r>
            <w:r w:rsidR="004A4768">
              <w:fldChar w:fldCharType="separate"/>
            </w:r>
            <w:r>
              <w:rPr>
                <w:rFonts w:ascii="Courier New" w:hAnsi="Courier New" w:cs="Courier New"/>
                <w:color w:val="005696"/>
                <w:sz w:val="20"/>
                <w:szCs w:val="20"/>
              </w:rPr>
              <w:t>SIF_Provision</w:t>
            </w:r>
            <w:r w:rsidR="004A4768">
              <w:fldChar w:fldCharType="end"/>
            </w:r>
            <w:r>
              <w:br/>
            </w:r>
            <w:bookmarkStart w:id="1389" w:name="SIF_Message__SIF_Register"/>
            <w:bookmarkEnd w:id="1389"/>
            <w:r w:rsidR="004A4768">
              <w:fldChar w:fldCharType="begin"/>
            </w:r>
            <w:r>
              <w:instrText xml:space="preserve"> HYPERLINK "http://specification.sifinfo.org/Implementation/2.4/Infrastructure.html" \l "SIF_Register" </w:instrText>
            </w:r>
            <w:r w:rsidR="004A4768">
              <w:fldChar w:fldCharType="separate"/>
            </w:r>
            <w:r>
              <w:rPr>
                <w:rFonts w:ascii="Courier New" w:hAnsi="Courier New" w:cs="Courier New"/>
                <w:color w:val="005696"/>
                <w:sz w:val="20"/>
                <w:szCs w:val="20"/>
              </w:rPr>
              <w:t>SIF_Register</w:t>
            </w:r>
            <w:r w:rsidR="004A4768">
              <w:fldChar w:fldCharType="end"/>
            </w:r>
            <w:r>
              <w:br/>
            </w:r>
            <w:bookmarkStart w:id="1390" w:name="SIF_Message__SIF_Request"/>
            <w:bookmarkEnd w:id="1390"/>
            <w:r w:rsidR="004A4768">
              <w:fldChar w:fldCharType="begin"/>
            </w:r>
            <w:r>
              <w:instrText xml:space="preserve"> HYPERLINK "http://specification.sifinfo.org/Implementation/2.4/Infrastructure.html" \l "SIF_Request" </w:instrText>
            </w:r>
            <w:r w:rsidR="004A4768">
              <w:fldChar w:fldCharType="separate"/>
            </w:r>
            <w:r>
              <w:rPr>
                <w:rFonts w:ascii="Courier New" w:hAnsi="Courier New" w:cs="Courier New"/>
                <w:color w:val="005696"/>
                <w:sz w:val="20"/>
                <w:szCs w:val="20"/>
              </w:rPr>
              <w:t>SIF_Request</w:t>
            </w:r>
            <w:r w:rsidR="004A4768">
              <w:fldChar w:fldCharType="end"/>
            </w:r>
            <w:r>
              <w:br/>
            </w:r>
            <w:bookmarkStart w:id="1391" w:name="SIF_Message__SIF_Response"/>
            <w:bookmarkEnd w:id="1391"/>
            <w:r w:rsidR="004A4768">
              <w:fldChar w:fldCharType="begin"/>
            </w:r>
            <w:r>
              <w:instrText xml:space="preserve"> HYPERLINK "http://specification.sifinfo.org/Implementation/2.4/Infrastructure.html" \l "SIF_Response" </w:instrText>
            </w:r>
            <w:r w:rsidR="004A4768">
              <w:fldChar w:fldCharType="separate"/>
            </w:r>
            <w:r>
              <w:rPr>
                <w:rFonts w:ascii="Courier New" w:hAnsi="Courier New" w:cs="Courier New"/>
                <w:color w:val="005696"/>
                <w:sz w:val="20"/>
                <w:szCs w:val="20"/>
              </w:rPr>
              <w:t>SIF_Response</w:t>
            </w:r>
            <w:r w:rsidR="004A4768">
              <w:fldChar w:fldCharType="end"/>
            </w:r>
            <w:r>
              <w:br/>
            </w:r>
            <w:bookmarkStart w:id="1392" w:name="SIF_Message__SIF_Subscribe"/>
            <w:bookmarkEnd w:id="1392"/>
            <w:r w:rsidR="004A4768">
              <w:fldChar w:fldCharType="begin"/>
            </w:r>
            <w:r>
              <w:instrText xml:space="preserve"> HYPERLINK "http://specification.sifinfo.org/Implementation/2.4/Infrastructure.html" \l "SIF_Subscribe" </w:instrText>
            </w:r>
            <w:r w:rsidR="004A4768">
              <w:fldChar w:fldCharType="separate"/>
            </w:r>
            <w:r>
              <w:rPr>
                <w:rFonts w:ascii="Courier New" w:hAnsi="Courier New" w:cs="Courier New"/>
                <w:color w:val="005696"/>
                <w:sz w:val="20"/>
                <w:szCs w:val="20"/>
              </w:rPr>
              <w:t>SIF_Subscribe</w:t>
            </w:r>
            <w:r w:rsidR="004A4768">
              <w:fldChar w:fldCharType="end"/>
            </w:r>
            <w:r>
              <w:br/>
            </w:r>
            <w:bookmarkStart w:id="1393" w:name="SIF_Message__SIF_SystemControl"/>
            <w:bookmarkEnd w:id="1393"/>
            <w:r w:rsidR="004A4768">
              <w:fldChar w:fldCharType="begin"/>
            </w:r>
            <w:r>
              <w:instrText xml:space="preserve"> HYPERLINK "http://specification.sifinfo.org/Implementation/2.4/Infrastructure.html" \l "SIF_SystemControl" </w:instrText>
            </w:r>
            <w:r w:rsidR="004A4768">
              <w:fldChar w:fldCharType="separate"/>
            </w:r>
            <w:r>
              <w:rPr>
                <w:rFonts w:ascii="Courier New" w:hAnsi="Courier New" w:cs="Courier New"/>
                <w:color w:val="005696"/>
                <w:sz w:val="20"/>
                <w:szCs w:val="20"/>
              </w:rPr>
              <w:t>SIF_SystemControl</w:t>
            </w:r>
            <w:r w:rsidR="004A4768">
              <w:fldChar w:fldCharType="end"/>
            </w:r>
            <w:r>
              <w:br/>
            </w:r>
            <w:bookmarkStart w:id="1394" w:name="SIF_Message__SIF_Unprovide"/>
            <w:bookmarkEnd w:id="1394"/>
            <w:r w:rsidR="004A4768">
              <w:fldChar w:fldCharType="begin"/>
            </w:r>
            <w:r>
              <w:instrText xml:space="preserve"> HYPERLINK "http://specification.sifinfo.org/Implementation/2.4/Infrastructure.html" \l "SIF_Unprovide" </w:instrText>
            </w:r>
            <w:r w:rsidR="004A4768">
              <w:fldChar w:fldCharType="separate"/>
            </w:r>
            <w:r>
              <w:rPr>
                <w:rFonts w:ascii="Courier New" w:hAnsi="Courier New" w:cs="Courier New"/>
                <w:color w:val="005696"/>
                <w:sz w:val="20"/>
                <w:szCs w:val="20"/>
              </w:rPr>
              <w:t>SIF_Unprovide</w:t>
            </w:r>
            <w:r w:rsidR="004A4768">
              <w:fldChar w:fldCharType="end"/>
            </w:r>
            <w:r>
              <w:br/>
            </w:r>
            <w:bookmarkStart w:id="1395" w:name="SIF_Message__SIF_Unregister"/>
            <w:bookmarkEnd w:id="1395"/>
            <w:r w:rsidR="004A4768">
              <w:fldChar w:fldCharType="begin"/>
            </w:r>
            <w:r>
              <w:instrText xml:space="preserve"> HYPERLINK "http://specification.sifinfo.org/Implementation/2.4/Infrastructure.html" \l "SIF_Unregister" </w:instrText>
            </w:r>
            <w:r w:rsidR="004A4768">
              <w:fldChar w:fldCharType="separate"/>
            </w:r>
            <w:r>
              <w:rPr>
                <w:rFonts w:ascii="Courier New" w:hAnsi="Courier New" w:cs="Courier New"/>
                <w:color w:val="005696"/>
                <w:sz w:val="20"/>
                <w:szCs w:val="20"/>
              </w:rPr>
              <w:t>SIF_Unregister</w:t>
            </w:r>
            <w:r w:rsidR="004A4768">
              <w:fldChar w:fldCharType="end"/>
            </w:r>
            <w:r>
              <w:br/>
            </w:r>
            <w:bookmarkStart w:id="1396" w:name="SIF_Message__SIF_Unsubscribe"/>
            <w:bookmarkEnd w:id="1396"/>
            <w:r w:rsidR="004A4768">
              <w:fldChar w:fldCharType="begin"/>
            </w:r>
            <w:r>
              <w:instrText xml:space="preserve"> HYPERLINK "http://specification.sifinfo.org/Implementation/2.4/Infrastructure.html" \l "SIF_Unsubscribe" </w:instrText>
            </w:r>
            <w:r w:rsidR="004A4768">
              <w:fldChar w:fldCharType="separate"/>
            </w:r>
            <w:r>
              <w:rPr>
                <w:rFonts w:ascii="Courier New" w:hAnsi="Courier New" w:cs="Courier New"/>
                <w:color w:val="005696"/>
                <w:sz w:val="20"/>
                <w:szCs w:val="20"/>
              </w:rPr>
              <w:t>SIF_Unsubscribe</w:t>
            </w:r>
            <w:r w:rsidR="004A4768">
              <w:fldChar w:fldCharType="end"/>
            </w:r>
            <w:r>
              <w:br/>
            </w:r>
            <w:bookmarkStart w:id="1397" w:name="SIF_Message__SIF_ServiceInput"/>
            <w:bookmarkEnd w:id="1397"/>
            <w:r w:rsidR="004A4768">
              <w:fldChar w:fldCharType="begin"/>
            </w:r>
            <w:r>
              <w:instrText xml:space="preserve"> HYPERLINK "http://specification.sifinfo.org/Implementation/2.4/Infrastructure.html" \l "SIF_ServiceInput" </w:instrText>
            </w:r>
            <w:r w:rsidR="004A4768">
              <w:fldChar w:fldCharType="separate"/>
            </w:r>
            <w:r>
              <w:rPr>
                <w:rFonts w:ascii="Courier New" w:hAnsi="Courier New" w:cs="Courier New"/>
                <w:color w:val="005696"/>
                <w:sz w:val="20"/>
                <w:szCs w:val="20"/>
              </w:rPr>
              <w:t>SIF_ServiceInput</w:t>
            </w:r>
            <w:r w:rsidR="004A4768">
              <w:fldChar w:fldCharType="end"/>
            </w:r>
            <w:r>
              <w:br/>
            </w:r>
            <w:bookmarkStart w:id="1398" w:name="SIF_Message__SIF_ServiceOutput"/>
            <w:bookmarkEnd w:id="1398"/>
            <w:r w:rsidR="004A4768">
              <w:fldChar w:fldCharType="begin"/>
            </w:r>
            <w:r>
              <w:instrText xml:space="preserve"> HYPERLINK "http://specification.sifinfo.org/Implementation/2.4/Infrastructure.html" \l "SIF_ServiceOutput" </w:instrText>
            </w:r>
            <w:r w:rsidR="004A4768">
              <w:fldChar w:fldCharType="separate"/>
            </w:r>
            <w:r>
              <w:rPr>
                <w:rFonts w:ascii="Courier New" w:hAnsi="Courier New" w:cs="Courier New"/>
                <w:color w:val="005696"/>
                <w:sz w:val="20"/>
                <w:szCs w:val="20"/>
              </w:rPr>
              <w:t>SIF_ServiceOutput</w:t>
            </w:r>
            <w:r w:rsidR="004A4768">
              <w:fldChar w:fldCharType="end"/>
            </w:r>
            <w:r>
              <w:br/>
            </w:r>
            <w:bookmarkStart w:id="1399" w:name="SIF_Message__SIF_ServiceNotify"/>
            <w:bookmarkEnd w:id="1399"/>
            <w:r w:rsidR="004A4768">
              <w:fldChar w:fldCharType="begin"/>
            </w:r>
            <w:r>
              <w:instrText xml:space="preserve"> HYPERLINK "http://specification.sifinfo.org/Implementation/2.4/Infrastructure.html" \l "SIF_ServiceNotify" </w:instrText>
            </w:r>
            <w:r w:rsidR="004A4768">
              <w:fldChar w:fldCharType="separate"/>
            </w:r>
            <w:r>
              <w:rPr>
                <w:rFonts w:ascii="Courier New" w:hAnsi="Courier New" w:cs="Courier New"/>
                <w:color w:val="005696"/>
                <w:sz w:val="20"/>
                <w:szCs w:val="20"/>
              </w:rPr>
              <w:t>SIF_ServiceNotify</w:t>
            </w:r>
            <w:r w:rsidR="004A4768">
              <w:fldChar w:fldCharType="end"/>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00" w:name="SIF_Message___xmlns"/>
            <w:r>
              <w:rPr>
                <w:sz w:val="20"/>
                <w:szCs w:val="20"/>
              </w:rPr>
              <w:t>xmlns</w:t>
            </w:r>
            <w:bookmarkEnd w:id="140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xmlns attribute specifies the XML namespace for SIF messages. For this version of the specification, the value of this attribute </w:t>
            </w:r>
            <w:r>
              <w:rPr>
                <w:rStyle w:val="rfc21191"/>
              </w:rPr>
              <w:t>MUST</w:t>
            </w:r>
            <w:r>
              <w:t xml:space="preserve"> be </w:t>
            </w:r>
            <w:r>
              <w:rPr>
                <w:rStyle w:val="HTMLCode"/>
              </w:rPr>
              <w:t xml:space="preserve">http://www.sifinfo.org/infrastructure/2.x </w:t>
            </w:r>
            <w:r>
              <w:t xml:space="preserve">. This XML namespace value will remain the same until the next major release of SIF (3.0). </w:t>
            </w:r>
          </w:p>
          <w:p w:rsidR="006247F5" w:rsidRDefault="006247F5">
            <w:pPr>
              <w:pStyle w:val="NormalWeb"/>
            </w:pPr>
            <w:r>
              <w:t xml:space="preserve">Note that one </w:t>
            </w:r>
            <w:r>
              <w:rPr>
                <w:rStyle w:val="HTMLCode"/>
              </w:rPr>
              <w:t>SIF_Message</w:t>
            </w:r>
            <w:r>
              <w:t xml:space="preserve"> may be contained within another when a ZIS delivers a Pull-Mode Agent's next message in a </w:t>
            </w:r>
            <w:r>
              <w:rPr>
                <w:rStyle w:val="HTMLCode"/>
              </w:rPr>
              <w:t>SIF_Ack</w:t>
            </w:r>
            <w:r>
              <w:t xml:space="preserve"> response to a </w:t>
            </w:r>
            <w:r>
              <w:rPr>
                <w:rStyle w:val="HTMLCode"/>
              </w:rPr>
              <w:t>SIF_GetMessage</w:t>
            </w:r>
            <w:r>
              <w:t xml:space="preserve"> from the Pull-Mode Agent. If the default namespace specified for the child </w:t>
            </w:r>
            <w:r>
              <w:rPr>
                <w:rStyle w:val="HTMLCode"/>
              </w:rPr>
              <w:t>SIF_Message</w:t>
            </w:r>
            <w:r>
              <w:t xml:space="preserve"> is the same as the default namespace of the parent </w:t>
            </w:r>
            <w:r>
              <w:rPr>
                <w:rStyle w:val="HTMLCode"/>
              </w:rPr>
              <w:t>SIF_Message</w:t>
            </w:r>
            <w:r>
              <w:t xml:space="preserve">, the </w:t>
            </w:r>
            <w:r>
              <w:rPr>
                <w:rStyle w:val="HTMLCode"/>
              </w:rPr>
              <w:t>xmlns</w:t>
            </w:r>
            <w:r>
              <w:t xml:space="preserve"> attribute for the child message </w:t>
            </w:r>
            <w:r>
              <w:rPr>
                <w:rStyle w:val="rfc21191"/>
              </w:rPr>
              <w:t>MAY</w:t>
            </w:r>
            <w:r>
              <w:t xml:space="preserve"> be omitted.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65" w:anchor="anyURI" w:history="1">
              <w:r w:rsidR="006247F5">
                <w:rPr>
                  <w:rFonts w:ascii="Courier New" w:hAnsi="Courier New" w:cs="Courier New"/>
                  <w:color w:val="005696"/>
                  <w:sz w:val="20"/>
                  <w:szCs w:val="20"/>
                </w:rPr>
                <w:t>xs:anyURI</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01" w:name="SIF_Message___Version"/>
            <w:r>
              <w:rPr>
                <w:sz w:val="20"/>
                <w:szCs w:val="20"/>
              </w:rPr>
              <w:t>Version</w:t>
            </w:r>
            <w:bookmarkEnd w:id="140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version of the SIF Implementation Specification that defines this message's </w:t>
            </w:r>
            <w:r>
              <w:lastRenderedPageBreak/>
              <w:t xml:space="preserve">XML structure. For this version of the specification, the value of this attribute is </w:t>
            </w:r>
            <w:r>
              <w:rPr>
                <w:rStyle w:val="HTMLCode"/>
              </w:rPr>
              <w:t>2.4</w:t>
            </w:r>
            <w:r>
              <w:t xml:space="preserve">. This attribute can be used by ZIS and agent implementations to choose schema files to validate the message's XML.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66" w:anchor="VersionType" w:history="1">
              <w:r w:rsidR="006247F5">
                <w:rPr>
                  <w:rFonts w:ascii="Courier New" w:hAnsi="Courier New" w:cs="Courier New"/>
                  <w:color w:val="005696"/>
                  <w:sz w:val="20"/>
                  <w:szCs w:val="20"/>
                </w:rPr>
                <w:t>VersionType</w:t>
              </w:r>
            </w:hyperlink>
          </w:p>
        </w:tc>
      </w:tr>
    </w:tbl>
    <w:p w:rsidR="006247F5" w:rsidRDefault="006247F5" w:rsidP="006247F5">
      <w:r>
        <w:rPr>
          <w:rStyle w:val="Caption2"/>
        </w:rPr>
        <w:lastRenderedPageBreak/>
        <w:t>Table 5.1.1-1: SIF_Message</w:t>
      </w:r>
      <w:bookmarkStart w:id="1402" w:name="Example5111SIF_Messag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&lt;/SIF_Message&gt;</w:t>
      </w:r>
    </w:p>
    <w:p w:rsidR="006247F5" w:rsidRDefault="006247F5" w:rsidP="006247F5">
      <w:r>
        <w:rPr>
          <w:rStyle w:val="Caption2"/>
        </w:rPr>
        <w:t>Example 5.1.1-1: SIF_Message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03" w:name="obj:SIF_Header"/>
      <w:bookmarkStart w:id="1404" w:name="_Toc271175905"/>
      <w:bookmarkStart w:id="1405" w:name="512SIF_Header"/>
      <w:bookmarkEnd w:id="1402"/>
      <w:bookmarkEnd w:id="1403"/>
      <w:r>
        <w:rPr>
          <w:color w:val="FFFFFF"/>
        </w:rPr>
        <w:t>5.1.2 SIF_Header</w:t>
      </w:r>
      <w:bookmarkEnd w:id="1404"/>
    </w:p>
    <w:p w:rsidR="006247F5" w:rsidRDefault="006247F5" w:rsidP="006247F5">
      <w:pPr>
        <w:pStyle w:val="NormalWeb"/>
      </w:pPr>
      <w:r>
        <w:rPr>
          <w:rStyle w:val="HTMLCode"/>
        </w:rPr>
        <w:t>SIF_Header</w:t>
      </w:r>
      <w:r>
        <w:t xml:space="preserve"> is a common message header for all SIF messages. </w:t>
      </w:r>
    </w:p>
    <w:p w:rsidR="006247F5" w:rsidRDefault="006247F5" w:rsidP="006247F5">
      <w:pPr>
        <w:jc w:val="center"/>
      </w:pPr>
      <w:bookmarkStart w:id="1406" w:name="Figure5121SIF_Header"/>
      <w:bookmarkEnd w:id="1405"/>
      <w:bookmarkEnd w:id="1406"/>
      <w:r>
        <w:rPr>
          <w:noProof/>
          <w:color w:val="005696"/>
        </w:rPr>
        <w:drawing>
          <wp:inline distT="0" distB="0" distL="0" distR="0">
            <wp:extent cx="10315575" cy="3752850"/>
            <wp:effectExtent l="19050" t="0" r="9525" b="0"/>
            <wp:docPr id="29" name="Picture 29" descr="SIF_Header">
              <a:hlinkClick xmlns:a="http://schemas.openxmlformats.org/drawingml/2006/main" r:id="rId3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F_Header">
                      <a:hlinkClick r:id="rId367" tgtFrame="_blank"/>
                    </pic:cNvPr>
                    <pic:cNvPicPr>
                      <a:picLocks noChangeAspect="1" noChangeArrowheads="1"/>
                    </pic:cNvPicPr>
                  </pic:nvPicPr>
                  <pic:blipFill>
                    <a:blip r:embed="rId368" cstate="print"/>
                    <a:srcRect/>
                    <a:stretch>
                      <a:fillRect/>
                    </a:stretch>
                  </pic:blipFill>
                  <pic:spPr bwMode="auto">
                    <a:xfrm>
                      <a:off x="0" y="0"/>
                      <a:ext cx="10315575" cy="3752850"/>
                    </a:xfrm>
                    <a:prstGeom prst="rect">
                      <a:avLst/>
                    </a:prstGeom>
                    <a:noFill/>
                    <a:ln w="9525">
                      <a:noFill/>
                      <a:miter lim="800000"/>
                      <a:headEnd/>
                      <a:tailEnd/>
                    </a:ln>
                  </pic:spPr>
                </pic:pic>
              </a:graphicData>
            </a:graphic>
          </wp:inline>
        </w:drawing>
      </w:r>
    </w:p>
    <w:p w:rsidR="006247F5" w:rsidRDefault="006247F5" w:rsidP="006247F5">
      <w:r>
        <w:rPr>
          <w:rStyle w:val="Caption2"/>
        </w:rPr>
        <w:t>Figure 5.1.2-1: SIF_Header</w:t>
      </w:r>
      <w:r>
        <w:t xml:space="preserve"> </w:t>
      </w:r>
      <w:bookmarkStart w:id="1407" w:name="Table5121SIF_Header"/>
    </w:p>
    <w:tbl>
      <w:tblPr>
        <w:tblW w:w="0" w:type="auto"/>
        <w:tblCellMar>
          <w:top w:w="15" w:type="dxa"/>
          <w:left w:w="15" w:type="dxa"/>
          <w:bottom w:w="15" w:type="dxa"/>
          <w:right w:w="15" w:type="dxa"/>
        </w:tblCellMar>
        <w:tblLook w:val="04A0"/>
      </w:tblPr>
      <w:tblGrid>
        <w:gridCol w:w="150"/>
        <w:gridCol w:w="2857"/>
        <w:gridCol w:w="624"/>
        <w:gridCol w:w="2248"/>
        <w:gridCol w:w="28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08" w:name="SIF_Header"/>
            <w:bookmarkEnd w:id="1407"/>
            <w:r>
              <w:rPr>
                <w:rStyle w:val="rootelement1"/>
                <w:sz w:val="22"/>
                <w:szCs w:val="22"/>
              </w:rPr>
              <w:t>SIF_Header</w:t>
            </w:r>
            <w:bookmarkEnd w:id="140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a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09" w:name="SIF_Header__SIF_MsgId"/>
            <w:r>
              <w:rPr>
                <w:sz w:val="20"/>
                <w:szCs w:val="20"/>
              </w:rPr>
              <w:t>SIF_MsgId</w:t>
            </w:r>
            <w:bookmarkEnd w:id="140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SIF_MsgId</w:t>
            </w:r>
            <w:r>
              <w:t xml:space="preserve"> is a globally unique message identifier from the Agent or ZIS that sends out the message.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69" w:anchor="MsgIdType" w:history="1">
              <w:r w:rsidR="006247F5">
                <w:rPr>
                  <w:rFonts w:ascii="Courier New" w:hAnsi="Courier New" w:cs="Courier New"/>
                  <w:color w:val="005696"/>
                  <w:sz w:val="20"/>
                  <w:szCs w:val="20"/>
                </w:rPr>
                <w:t>MsgIdType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10" w:name="SIF_Header__SIF_Timestamp"/>
            <w:r>
              <w:rPr>
                <w:sz w:val="20"/>
                <w:szCs w:val="20"/>
              </w:rPr>
              <w:t>SIF_Timestamp</w:t>
            </w:r>
            <w:bookmarkEnd w:id="141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Timestamp of when the message was sent.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0" w:anchor="dateTime" w:history="1">
              <w:r w:rsidR="006247F5">
                <w:rPr>
                  <w:rFonts w:ascii="Courier New" w:hAnsi="Courier New" w:cs="Courier New"/>
                  <w:color w:val="005696"/>
                  <w:sz w:val="20"/>
                  <w:szCs w:val="20"/>
                </w:rPr>
                <w:t>xs:dateTime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11" w:name="SIF_Header__SIF_Security"/>
            <w:r>
              <w:rPr>
                <w:sz w:val="20"/>
                <w:szCs w:val="20"/>
              </w:rPr>
              <w:t>SIF_Security</w:t>
            </w:r>
            <w:bookmarkEnd w:id="141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allows an originating agent to specify security requirements that the ZIS must ensure upon delivery of the message to recipient agents. </w:t>
            </w:r>
            <w:r>
              <w:rPr>
                <w:rStyle w:val="HTMLCode"/>
              </w:rPr>
              <w:t>SIF_Security</w:t>
            </w:r>
            <w:r>
              <w:t xml:space="preserve"> is only examined and processed by a ZIS on </w:t>
            </w:r>
            <w:r>
              <w:rPr>
                <w:rStyle w:val="HTMLCode"/>
              </w:rPr>
              <w:t>SIF_Request</w:t>
            </w:r>
            <w:r>
              <w:t xml:space="preserve">, </w:t>
            </w:r>
            <w:r>
              <w:rPr>
                <w:rStyle w:val="HTMLCode"/>
              </w:rPr>
              <w:t>SIF_Response</w:t>
            </w:r>
            <w:r>
              <w:t xml:space="preserve">, </w:t>
            </w:r>
            <w:r>
              <w:rPr>
                <w:rStyle w:val="HTMLCode"/>
              </w:rPr>
              <w:t>SIF_Event</w:t>
            </w:r>
            <w:r>
              <w:t xml:space="preserve">, </w:t>
            </w:r>
            <w:r>
              <w:rPr>
                <w:rStyle w:val="HTMLCode"/>
              </w:rPr>
              <w:t>SIF_ServiceNotify</w:t>
            </w:r>
            <w:r>
              <w:t xml:space="preserve">, </w:t>
            </w:r>
            <w:r>
              <w:rPr>
                <w:rStyle w:val="HTMLCode"/>
              </w:rPr>
              <w:t>SIF_ServiceInput</w:t>
            </w:r>
            <w:r>
              <w:t xml:space="preserve">, and </w:t>
            </w:r>
            <w:r>
              <w:rPr>
                <w:rStyle w:val="HTMLCode"/>
              </w:rPr>
              <w:t>SIF_ServiceOutput</w:t>
            </w:r>
            <w:r>
              <w:t xml:space="preserve"> messages. In this version of the specification, </w:t>
            </w:r>
            <w:r>
              <w:rPr>
                <w:rStyle w:val="HTMLCode"/>
              </w:rPr>
              <w:t>SIF_Security</w:t>
            </w:r>
            <w:r>
              <w:t xml:space="preserve"> is ignored on all other messages; its use on other messages is reserved for future </w:t>
            </w:r>
            <w:r>
              <w:lastRenderedPageBreak/>
              <w:t xml:space="preserve">versions of this specification.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412" w:name="SIF_Header__SIF_Security__SIF_SecureChan"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SIF_Security/SIF_SecureChannel</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originating agent uses this element to specify security requirements for the channel between the ZIS and any recipient agents at delivery time. The ZIS must ensure these requirements are met for this message when delivered to other agents.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SIF_Security/SIF_SecureChannel/</w:t>
            </w:r>
            <w:r>
              <w:rPr>
                <w:sz w:val="20"/>
                <w:szCs w:val="20"/>
              </w:rPr>
              <w:br/>
              <w:t>     SIF_AuthenticationLevel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minimum level of authentication required by the message originator to be considered a secure channel upon message delivery to other agents.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1" w:anchor="SIF_AuthenticationLevel" w:history="1">
              <w:r w:rsidR="006247F5">
                <w:rPr>
                  <w:rFonts w:ascii="Courier New" w:hAnsi="Courier New" w:cs="Courier New"/>
                  <w:color w:val="005696"/>
                  <w:sz w:val="20"/>
                  <w:szCs w:val="20"/>
                </w:rPr>
                <w:t>SIF_AuthenticationLevel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SIF_Security/SIF_SecureChannel/</w:t>
            </w:r>
            <w:r>
              <w:rPr>
                <w:sz w:val="20"/>
                <w:szCs w:val="20"/>
              </w:rPr>
              <w:br/>
              <w:t>     SIF_EncryptionLevel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minimum level of encryption required by the message originator to be considered a secure channel upon message delivery to other agents.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2" w:anchor="SIF_EncryptionLevel" w:history="1">
              <w:r w:rsidR="006247F5">
                <w:rPr>
                  <w:rFonts w:ascii="Courier New" w:hAnsi="Courier New" w:cs="Courier New"/>
                  <w:color w:val="005696"/>
                  <w:sz w:val="20"/>
                  <w:szCs w:val="20"/>
                </w:rPr>
                <w:t>SIF_EncryptionLevel</w:t>
              </w:r>
            </w:hyperlink>
          </w:p>
        </w:tc>
      </w:tr>
      <w:bookmarkEnd w:id="141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13" w:name="SIF_Header__SIF_SourceId"/>
            <w:r>
              <w:rPr>
                <w:sz w:val="20"/>
                <w:szCs w:val="20"/>
              </w:rPr>
              <w:t>SIF_SourceId</w:t>
            </w:r>
            <w:bookmarkEnd w:id="141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w:t>
            </w:r>
            <w:r>
              <w:rPr>
                <w:rStyle w:val="HTMLCode"/>
              </w:rPr>
              <w:t>SIF_SourceId</w:t>
            </w:r>
            <w:r>
              <w:t xml:space="preserve"> is the Id of the originator of the message. Each source </w:t>
            </w:r>
            <w:r>
              <w:lastRenderedPageBreak/>
              <w:t xml:space="preserve">needs to have a zone unique case-sensitive identifier.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3"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74"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14" w:name="SIF_Header__SIF_DestinationId"/>
            <w:r>
              <w:rPr>
                <w:sz w:val="20"/>
                <w:szCs w:val="20"/>
              </w:rPr>
              <w:t>SIF_DestinationId</w:t>
            </w:r>
            <w:bookmarkEnd w:id="141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the Id of the recipient of the message and may be present as follows:</w:t>
            </w:r>
          </w:p>
          <w:p w:rsidR="006247F5" w:rsidRDefault="006247F5">
            <w:pPr>
              <w:pStyle w:val="NormalWeb"/>
            </w:pPr>
            <w:r>
              <w:rPr>
                <w:rStyle w:val="HTMLCode"/>
              </w:rPr>
              <w:t>SIF_Response</w:t>
            </w:r>
            <w:r>
              <w:t xml:space="preserve"> messages </w:t>
            </w:r>
            <w:r>
              <w:rPr>
                <w:rStyle w:val="rfc21191"/>
              </w:rPr>
              <w:t>MUST</w:t>
            </w:r>
            <w:r>
              <w:t xml:space="preserve"> have this element set to the </w:t>
            </w:r>
            <w:r>
              <w:rPr>
                <w:rStyle w:val="HTMLCode"/>
              </w:rPr>
              <w:t>SIF_SourceId</w:t>
            </w:r>
            <w:r>
              <w:t xml:space="preserve"> of the originator of the </w:t>
            </w:r>
            <w:r>
              <w:rPr>
                <w:rStyle w:val="HTMLCode"/>
              </w:rPr>
              <w:t>SIF_Request</w:t>
            </w:r>
            <w:r>
              <w:t xml:space="preserve"> message. The ZIS will use this information to route the </w:t>
            </w:r>
            <w:r>
              <w:rPr>
                <w:rStyle w:val="HTMLCode"/>
              </w:rPr>
              <w:t>SIF_Response</w:t>
            </w:r>
            <w:r>
              <w:t xml:space="preserve"> to the requesting agent. </w:t>
            </w:r>
          </w:p>
          <w:p w:rsidR="006247F5" w:rsidRDefault="006247F5">
            <w:pPr>
              <w:pStyle w:val="NormalWeb"/>
            </w:pPr>
            <w:r>
              <w:rPr>
                <w:rStyle w:val="HTMLCode"/>
              </w:rPr>
              <w:t>SIF_ServiceOutput</w:t>
            </w:r>
            <w:r>
              <w:t xml:space="preserve"> messages </w:t>
            </w:r>
            <w:r>
              <w:rPr>
                <w:rStyle w:val="rfc21191"/>
              </w:rPr>
              <w:t>MUST</w:t>
            </w:r>
            <w:r>
              <w:t xml:space="preserve"> have this element set to the </w:t>
            </w:r>
            <w:r>
              <w:rPr>
                <w:rStyle w:val="HTMLCode"/>
              </w:rPr>
              <w:t>SIF_SourceId</w:t>
            </w:r>
            <w:r>
              <w:t xml:space="preserve"> of the originator of the </w:t>
            </w:r>
            <w:r>
              <w:rPr>
                <w:rStyle w:val="HTMLCode"/>
              </w:rPr>
              <w:t>SIF_ServiceInput</w:t>
            </w:r>
            <w:r>
              <w:t xml:space="preserve"> message. The ZIS will use this information to route the </w:t>
            </w:r>
            <w:r>
              <w:rPr>
                <w:rStyle w:val="HTMLCode"/>
              </w:rPr>
              <w:t>SIF_ServiceOutput</w:t>
            </w:r>
            <w:r>
              <w:t xml:space="preserve"> to the requesting agent. </w:t>
            </w:r>
          </w:p>
          <w:p w:rsidR="006247F5" w:rsidRDefault="006247F5">
            <w:pPr>
              <w:pStyle w:val="NormalWeb"/>
            </w:pPr>
            <w:r>
              <w:rPr>
                <w:rStyle w:val="HTMLCode"/>
              </w:rPr>
              <w:t>SIF_Request</w:t>
            </w:r>
            <w:r>
              <w:t xml:space="preserve"> messages </w:t>
            </w:r>
            <w:r>
              <w:rPr>
                <w:rStyle w:val="rfc21191"/>
              </w:rPr>
              <w:t>MAY</w:t>
            </w:r>
            <w:r>
              <w:t xml:space="preserve"> have this element set to the Id of a specific agent if the requesting agent wishes to direct the </w:t>
            </w:r>
            <w:r>
              <w:rPr>
                <w:rStyle w:val="HTMLCode"/>
              </w:rPr>
              <w:t>SIF_Request</w:t>
            </w:r>
            <w:r>
              <w:t xml:space="preserve"> to a specific responder. If </w:t>
            </w:r>
            <w:r>
              <w:lastRenderedPageBreak/>
              <w:t xml:space="preserve">present, the ZIS will route the </w:t>
            </w:r>
            <w:r>
              <w:rPr>
                <w:rStyle w:val="HTMLCode"/>
              </w:rPr>
              <w:t>SIF_Request</w:t>
            </w:r>
            <w:r>
              <w:t xml:space="preserve"> to the agent referenced in the element subject to the access control policies in effect for the zone. </w:t>
            </w:r>
          </w:p>
          <w:p w:rsidR="006247F5" w:rsidRDefault="006247F5">
            <w:pPr>
              <w:pStyle w:val="NormalWeb"/>
            </w:pPr>
            <w:r>
              <w:rPr>
                <w:rStyle w:val="HTMLCode"/>
              </w:rPr>
              <w:t>SIF_ServiceInput</w:t>
            </w:r>
            <w:r>
              <w:t xml:space="preserve"> messages </w:t>
            </w:r>
            <w:r>
              <w:rPr>
                <w:rStyle w:val="rfc21191"/>
              </w:rPr>
              <w:t>MAY</w:t>
            </w:r>
            <w:r>
              <w:t xml:space="preserve"> have this element set to the Id of a specific agent if the invoking agent wishes to direct the </w:t>
            </w:r>
            <w:r>
              <w:rPr>
                <w:rStyle w:val="HTMLCode"/>
              </w:rPr>
              <w:t>SIF_ServiceInput</w:t>
            </w:r>
            <w:r>
              <w:t xml:space="preserve"> to a specific responder. If present, the ZIS will route the </w:t>
            </w:r>
            <w:r>
              <w:rPr>
                <w:rStyle w:val="HTMLCode"/>
              </w:rPr>
              <w:t>SIF_ServiceInput</w:t>
            </w:r>
            <w:r>
              <w:t xml:space="preserve"> to the agent referenced in this element; otherwise, if not present, the ZIS will route the message to the Provider of the service referenced in the </w:t>
            </w:r>
            <w:r>
              <w:rPr>
                <w:rStyle w:val="HTMLCode"/>
              </w:rPr>
              <w:t>SIF_ServiceInput</w:t>
            </w:r>
            <w:r>
              <w:t xml:space="preserve">. In both cases the ZIS will route messages subject to the access control policies in effect for the zone. </w:t>
            </w:r>
          </w:p>
          <w:p w:rsidR="006247F5" w:rsidRDefault="006247F5">
            <w:pPr>
              <w:pStyle w:val="NormalWeb"/>
            </w:pPr>
            <w:r>
              <w:t xml:space="preserve">This element </w:t>
            </w:r>
            <w:r>
              <w:rPr>
                <w:rStyle w:val="rfc21191"/>
              </w:rPr>
              <w:t>SHOULD NOT</w:t>
            </w:r>
            <w:r>
              <w:t xml:space="preserve"> be used in any other SIF Infrastructure messages. If the element is present, it will be ignored by the ZIS.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5"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76"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15" w:name="SIF_Header__SIF_Contexts"/>
            <w:r>
              <w:rPr>
                <w:sz w:val="20"/>
                <w:szCs w:val="20"/>
              </w:rPr>
              <w:t>SIF_Contexts</w:t>
            </w:r>
            <w:bookmarkEnd w:id="141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Contains each SIF Context that applies to the message. If omitted, the applicable context is </w:t>
            </w:r>
            <w:r>
              <w:rPr>
                <w:rStyle w:val="HTMLCode"/>
              </w:rPr>
              <w:t>SIF_Default</w:t>
            </w:r>
            <w:r>
              <w:t xml:space="preserve">. </w:t>
            </w:r>
            <w:r>
              <w:rPr>
                <w:rStyle w:val="HTMLCode"/>
              </w:rPr>
              <w:t>SIF_Context</w:t>
            </w:r>
            <w:r>
              <w:t xml:space="preserve"> is repeatable for </w:t>
            </w:r>
            <w:r>
              <w:rPr>
                <w:rStyle w:val="HTMLCode"/>
              </w:rPr>
              <w:t>SIF_Event</w:t>
            </w:r>
            <w:r>
              <w:t xml:space="preserve">s, not repeatable for </w:t>
            </w:r>
            <w:r>
              <w:rPr>
                <w:rStyle w:val="HTMLCode"/>
              </w:rPr>
              <w:t>SIF_Request</w:t>
            </w:r>
            <w:r>
              <w:t xml:space="preserve"> or </w:t>
            </w:r>
            <w:r>
              <w:rPr>
                <w:rStyle w:val="HTMLCode"/>
              </w:rPr>
              <w:t>SIF_Response</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77" w:anchor="SIF_Contexts" w:history="1">
              <w:r w:rsidR="006247F5">
                <w:rPr>
                  <w:rFonts w:ascii="Courier New" w:hAnsi="Courier New" w:cs="Courier New"/>
                  <w:color w:val="005696"/>
                  <w:sz w:val="20"/>
                  <w:szCs w:val="20"/>
                </w:rPr>
                <w:t>SIF_Contexts</w:t>
              </w:r>
            </w:hyperlink>
          </w:p>
        </w:tc>
      </w:tr>
    </w:tbl>
    <w:p w:rsidR="006247F5" w:rsidRDefault="006247F5" w:rsidP="006247F5">
      <w:r>
        <w:rPr>
          <w:rStyle w:val="Caption2"/>
        </w:rPr>
        <w:t>Table 5.1.2-1: SIF_Header</w:t>
      </w:r>
      <w:bookmarkStart w:id="1416" w:name="Example5121SIF_Header"/>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&lt;SIF_MsgId&gt;A3E90785EFDA330DACB00785EFDA330D&lt;/SIF_MsgId&gt;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&lt;SIF_Timestamp&gt;2006-02-18T14:30:00-05:00&lt;/SIF_Timestamp&gt;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&lt;/SIF_Header&gt;</w:t>
      </w:r>
    </w:p>
    <w:p w:rsidR="006247F5" w:rsidRDefault="006247F5" w:rsidP="006247F5">
      <w:r>
        <w:rPr>
          <w:rStyle w:val="Caption2"/>
        </w:rPr>
        <w:t>Example 5.1.2-1: SIF_Header</w:t>
      </w:r>
      <w:bookmarkStart w:id="1417" w:name="Example5122SIF_Header"/>
      <w:bookmarkEnd w:id="1416"/>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&lt;SIF_MsgId&gt;A3E90785EFDA330DACB00785EFDA330E&lt;/SIF_MsgId&gt;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&lt;SIF_Timestamp&gt;2006-03-11T08:39:49-08:00&lt;/SIF_Timestamp&gt;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&lt;SIF_Security&gt;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&lt;SIF_SecureChannel&gt;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&lt;SIF_AuthenticationLevel&gt;3&lt;/SIF_AuthenticationLevel&gt;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&lt;SIF_EncryptionLevel&gt;4&lt;/SIF_EncryptionLevel&gt;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&lt;/SIF_SecureChannel&gt;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&lt;/SIF_Security&gt;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&lt;SIF_DestinationId&gt;RamseySIS&lt;/SIF_DestinationId&gt;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&lt;/SIF_Header&gt;</w:t>
      </w:r>
    </w:p>
    <w:p w:rsidR="006247F5" w:rsidRDefault="006247F5" w:rsidP="006247F5">
      <w:r>
        <w:rPr>
          <w:rStyle w:val="Caption2"/>
        </w:rPr>
        <w:t>Example 5.1.2-2: SIF_Header</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18" w:name="obj:SIF_EncryptionLevel"/>
      <w:bookmarkStart w:id="1419" w:name="_Toc271175906"/>
      <w:bookmarkStart w:id="1420" w:name="513SIF_EncryptionLevel"/>
      <w:bookmarkEnd w:id="1417"/>
      <w:bookmarkEnd w:id="1418"/>
      <w:r>
        <w:rPr>
          <w:color w:val="FFFFFF"/>
        </w:rPr>
        <w:t>5.1.3 SIF_EncryptionLevel</w:t>
      </w:r>
      <w:bookmarkEnd w:id="1419"/>
    </w:p>
    <w:p w:rsidR="006247F5" w:rsidRDefault="006247F5" w:rsidP="006247F5">
      <w:pPr>
        <w:pStyle w:val="NormalWeb"/>
      </w:pPr>
      <w:r>
        <w:t>The minimum level of encryption required by the message originator to be considered a secure channel upon message delivery to other agents.</w:t>
      </w:r>
    </w:p>
    <w:p w:rsidR="006247F5" w:rsidRDefault="006247F5" w:rsidP="006247F5">
      <w:pPr>
        <w:jc w:val="center"/>
      </w:pPr>
      <w:bookmarkStart w:id="1421" w:name="Figure5131SIF_EncryptionLevel"/>
      <w:bookmarkEnd w:id="1420"/>
      <w:bookmarkEnd w:id="1421"/>
      <w:r>
        <w:rPr>
          <w:noProof/>
          <w:color w:val="005696"/>
        </w:rPr>
        <w:drawing>
          <wp:inline distT="0" distB="0" distL="0" distR="0">
            <wp:extent cx="1962150" cy="495300"/>
            <wp:effectExtent l="19050" t="0" r="0" b="0"/>
            <wp:docPr id="30" name="Picture 30" descr="SIF_EncryptionLevel">
              <a:hlinkClick xmlns:a="http://schemas.openxmlformats.org/drawingml/2006/main" r:id="rId37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F_EncryptionLevel">
                      <a:hlinkClick r:id="rId378" tgtFrame="_blank"/>
                    </pic:cNvPr>
                    <pic:cNvPicPr>
                      <a:picLocks noChangeAspect="1" noChangeArrowheads="1"/>
                    </pic:cNvPicPr>
                  </pic:nvPicPr>
                  <pic:blipFill>
                    <a:blip r:embed="rId379" cstate="print"/>
                    <a:srcRect/>
                    <a:stretch>
                      <a:fillRect/>
                    </a:stretch>
                  </pic:blipFill>
                  <pic:spPr bwMode="auto">
                    <a:xfrm>
                      <a:off x="0" y="0"/>
                      <a:ext cx="1962150" cy="495300"/>
                    </a:xfrm>
                    <a:prstGeom prst="rect">
                      <a:avLst/>
                    </a:prstGeom>
                    <a:noFill/>
                    <a:ln w="9525">
                      <a:noFill/>
                      <a:miter lim="800000"/>
                      <a:headEnd/>
                      <a:tailEnd/>
                    </a:ln>
                  </pic:spPr>
                </pic:pic>
              </a:graphicData>
            </a:graphic>
          </wp:inline>
        </w:drawing>
      </w:r>
    </w:p>
    <w:p w:rsidR="006247F5" w:rsidRDefault="006247F5" w:rsidP="006247F5">
      <w:r>
        <w:rPr>
          <w:rStyle w:val="Caption2"/>
        </w:rPr>
        <w:t>Figure 5.1.3-1: SIF_EncryptionLevel</w:t>
      </w:r>
      <w:r>
        <w:t xml:space="preserve"> </w:t>
      </w:r>
      <w:bookmarkStart w:id="1422" w:name="Table5131SIF_EncryptionLevel"/>
    </w:p>
    <w:tbl>
      <w:tblPr>
        <w:tblW w:w="0" w:type="auto"/>
        <w:tblCellMar>
          <w:top w:w="15" w:type="dxa"/>
          <w:left w:w="15" w:type="dxa"/>
          <w:bottom w:w="15" w:type="dxa"/>
          <w:right w:w="15" w:type="dxa"/>
        </w:tblCellMar>
        <w:tblLook w:val="04A0"/>
      </w:tblPr>
      <w:tblGrid>
        <w:gridCol w:w="150"/>
        <w:gridCol w:w="2193"/>
        <w:gridCol w:w="624"/>
        <w:gridCol w:w="3470"/>
        <w:gridCol w:w="2293"/>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lastRenderedPageBreak/>
              <w:t> </w:t>
            </w:r>
          </w:p>
        </w:tc>
        <w:bookmarkEnd w:id="1422"/>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r>
              <w:rPr>
                <w:rStyle w:val="rootelement1"/>
                <w:sz w:val="22"/>
                <w:szCs w:val="22"/>
              </w:rPr>
              <w:t>SIF_EncryptionLevel</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minimum level of encryption required by the message originator to be considered a secure channel upon message delivery to other agents.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0 </w:t>
            </w:r>
          </w:p>
          <w:p w:rsidR="006247F5" w:rsidRDefault="006247F5">
            <w:pPr>
              <w:ind w:left="720"/>
              <w:rPr>
                <w:sz w:val="20"/>
                <w:szCs w:val="20"/>
              </w:rPr>
            </w:pPr>
            <w:r>
              <w:rPr>
                <w:sz w:val="20"/>
                <w:szCs w:val="20"/>
              </w:rPr>
              <w:t xml:space="preserve">No encryption required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1 </w:t>
            </w:r>
          </w:p>
          <w:p w:rsidR="006247F5" w:rsidRDefault="006247F5">
            <w:pPr>
              <w:ind w:left="720"/>
              <w:rPr>
                <w:sz w:val="20"/>
                <w:szCs w:val="20"/>
              </w:rPr>
            </w:pPr>
            <w:r>
              <w:rPr>
                <w:sz w:val="20"/>
                <w:szCs w:val="20"/>
              </w:rPr>
              <w:t xml:space="preserve">Symmetric key length of at least 40 bits is to be used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2 </w:t>
            </w:r>
          </w:p>
          <w:p w:rsidR="006247F5" w:rsidRDefault="006247F5">
            <w:pPr>
              <w:ind w:left="720"/>
              <w:rPr>
                <w:sz w:val="20"/>
                <w:szCs w:val="20"/>
              </w:rPr>
            </w:pPr>
            <w:r>
              <w:rPr>
                <w:sz w:val="20"/>
                <w:szCs w:val="20"/>
              </w:rPr>
              <w:t xml:space="preserve">Symmetric key length of at least 56 bits is to be used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3 </w:t>
            </w:r>
          </w:p>
          <w:p w:rsidR="006247F5" w:rsidRDefault="006247F5">
            <w:pPr>
              <w:ind w:left="720"/>
              <w:rPr>
                <w:sz w:val="20"/>
                <w:szCs w:val="20"/>
              </w:rPr>
            </w:pPr>
            <w:r>
              <w:rPr>
                <w:sz w:val="20"/>
                <w:szCs w:val="20"/>
              </w:rPr>
              <w:t xml:space="preserve">Symmetric key length of at least 80 bits is to be used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4 </w:t>
            </w:r>
          </w:p>
          <w:p w:rsidR="006247F5" w:rsidRDefault="006247F5">
            <w:pPr>
              <w:ind w:left="720"/>
              <w:rPr>
                <w:sz w:val="20"/>
                <w:szCs w:val="20"/>
              </w:rPr>
            </w:pPr>
            <w:r>
              <w:rPr>
                <w:sz w:val="20"/>
                <w:szCs w:val="20"/>
              </w:rPr>
              <w:t>Symmetric key length of at least 128 bits is to be used</w:t>
            </w:r>
          </w:p>
        </w:tc>
      </w:tr>
    </w:tbl>
    <w:p w:rsidR="006247F5" w:rsidRDefault="006247F5" w:rsidP="006247F5">
      <w:r>
        <w:rPr>
          <w:rStyle w:val="Caption2"/>
        </w:rPr>
        <w:t>Table 5.1.3-1: SIF_EncryptionLevel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23" w:name="obj:SIF_AuthenticationLevel"/>
      <w:bookmarkStart w:id="1424" w:name="_Toc271175907"/>
      <w:bookmarkStart w:id="1425" w:name="514SIF_AuthenticationLevel"/>
      <w:bookmarkEnd w:id="1423"/>
      <w:r>
        <w:rPr>
          <w:color w:val="FFFFFF"/>
        </w:rPr>
        <w:t>5.1.4 SIF_AuthenticationLevel</w:t>
      </w:r>
      <w:bookmarkEnd w:id="1424"/>
    </w:p>
    <w:p w:rsidR="006247F5" w:rsidRDefault="006247F5" w:rsidP="006247F5">
      <w:pPr>
        <w:pStyle w:val="NormalWeb"/>
      </w:pPr>
      <w:r>
        <w:t>The minimum level of authentication required by the message originator to be considered a secure channel upon message delivery to other agents.</w:t>
      </w:r>
    </w:p>
    <w:p w:rsidR="006247F5" w:rsidRDefault="006247F5" w:rsidP="006247F5">
      <w:pPr>
        <w:jc w:val="center"/>
      </w:pPr>
      <w:bookmarkStart w:id="1426" w:name="Figure5141SIF_AuthenticationLevel"/>
      <w:bookmarkEnd w:id="1425"/>
      <w:bookmarkEnd w:id="1426"/>
      <w:r>
        <w:rPr>
          <w:noProof/>
          <w:color w:val="005696"/>
        </w:rPr>
        <w:drawing>
          <wp:inline distT="0" distB="0" distL="0" distR="0">
            <wp:extent cx="2238375" cy="495300"/>
            <wp:effectExtent l="19050" t="0" r="9525" b="0"/>
            <wp:docPr id="31" name="Picture 31" descr="SIF_AuthenticationLevel">
              <a:hlinkClick xmlns:a="http://schemas.openxmlformats.org/drawingml/2006/main" r:id="rId38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F_AuthenticationLevel">
                      <a:hlinkClick r:id="rId380" tgtFrame="_blank"/>
                    </pic:cNvPr>
                    <pic:cNvPicPr>
                      <a:picLocks noChangeAspect="1" noChangeArrowheads="1"/>
                    </pic:cNvPicPr>
                  </pic:nvPicPr>
                  <pic:blipFill>
                    <a:blip r:embed="rId381" cstate="print"/>
                    <a:srcRect/>
                    <a:stretch>
                      <a:fillRect/>
                    </a:stretch>
                  </pic:blipFill>
                  <pic:spPr bwMode="auto">
                    <a:xfrm>
                      <a:off x="0" y="0"/>
                      <a:ext cx="2238375" cy="495300"/>
                    </a:xfrm>
                    <a:prstGeom prst="rect">
                      <a:avLst/>
                    </a:prstGeom>
                    <a:noFill/>
                    <a:ln w="9525">
                      <a:noFill/>
                      <a:miter lim="800000"/>
                      <a:headEnd/>
                      <a:tailEnd/>
                    </a:ln>
                  </pic:spPr>
                </pic:pic>
              </a:graphicData>
            </a:graphic>
          </wp:inline>
        </w:drawing>
      </w:r>
    </w:p>
    <w:p w:rsidR="006247F5" w:rsidRDefault="006247F5" w:rsidP="006247F5">
      <w:r>
        <w:rPr>
          <w:rStyle w:val="Caption2"/>
        </w:rPr>
        <w:t>Figure 5.1.4-1: SIF_AuthenticationLevel</w:t>
      </w:r>
      <w:r>
        <w:t xml:space="preserve"> </w:t>
      </w:r>
      <w:bookmarkStart w:id="1427" w:name="Table5141SIF_AuthenticationLevel"/>
    </w:p>
    <w:tbl>
      <w:tblPr>
        <w:tblW w:w="0" w:type="auto"/>
        <w:tblCellMar>
          <w:top w:w="15" w:type="dxa"/>
          <w:left w:w="15" w:type="dxa"/>
          <w:bottom w:w="15" w:type="dxa"/>
          <w:right w:w="15" w:type="dxa"/>
        </w:tblCellMar>
        <w:tblLook w:val="04A0"/>
      </w:tblPr>
      <w:tblGrid>
        <w:gridCol w:w="150"/>
        <w:gridCol w:w="2462"/>
        <w:gridCol w:w="624"/>
        <w:gridCol w:w="2526"/>
        <w:gridCol w:w="2968"/>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bookmarkEnd w:id="1427"/>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r>
              <w:rPr>
                <w:rStyle w:val="rootelement1"/>
                <w:sz w:val="22"/>
                <w:szCs w:val="22"/>
              </w:rPr>
              <w:t>SIF_AuthenticationLevel</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minimum level of authentication required by the message originator to be considered a secure channel upon message delivery to other agents.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0 </w:t>
            </w:r>
          </w:p>
          <w:p w:rsidR="006247F5" w:rsidRDefault="006247F5">
            <w:pPr>
              <w:ind w:left="720"/>
              <w:rPr>
                <w:sz w:val="20"/>
                <w:szCs w:val="20"/>
              </w:rPr>
            </w:pPr>
            <w:r>
              <w:rPr>
                <w:sz w:val="20"/>
                <w:szCs w:val="20"/>
              </w:rPr>
              <w:t xml:space="preserve">No authentication required and a valid certificate does not need to be presented.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1 </w:t>
            </w:r>
          </w:p>
          <w:p w:rsidR="006247F5" w:rsidRDefault="006247F5">
            <w:pPr>
              <w:ind w:left="720"/>
              <w:rPr>
                <w:sz w:val="20"/>
                <w:szCs w:val="20"/>
              </w:rPr>
            </w:pPr>
            <w:r>
              <w:rPr>
                <w:sz w:val="20"/>
                <w:szCs w:val="20"/>
              </w:rPr>
              <w:t xml:space="preserve">A valid certificate must be presented.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2 </w:t>
            </w:r>
          </w:p>
          <w:p w:rsidR="006247F5" w:rsidRDefault="006247F5">
            <w:pPr>
              <w:ind w:left="720"/>
              <w:rPr>
                <w:sz w:val="20"/>
                <w:szCs w:val="20"/>
              </w:rPr>
            </w:pPr>
            <w:r>
              <w:rPr>
                <w:sz w:val="20"/>
                <w:szCs w:val="20"/>
              </w:rPr>
              <w:t xml:space="preserve">A valid certificate from a trusted certificate authority must be </w:t>
            </w:r>
            <w:r>
              <w:rPr>
                <w:sz w:val="20"/>
                <w:szCs w:val="20"/>
              </w:rPr>
              <w:lastRenderedPageBreak/>
              <w:t xml:space="preserve">presented.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3 </w:t>
            </w:r>
          </w:p>
          <w:p w:rsidR="006247F5" w:rsidRDefault="006247F5">
            <w:pPr>
              <w:ind w:left="720"/>
              <w:rPr>
                <w:sz w:val="20"/>
                <w:szCs w:val="20"/>
              </w:rPr>
            </w:pPr>
            <w:r>
              <w:rPr>
                <w:sz w:val="20"/>
                <w:szCs w:val="20"/>
              </w:rPr>
              <w:t xml:space="preserve">A valid certificate from a trusted certificate authority must be presented and the CN field of the certificate's Subject entry must match the host sending the certificate. </w:t>
            </w:r>
          </w:p>
        </w:tc>
      </w:tr>
    </w:tbl>
    <w:p w:rsidR="006247F5" w:rsidRDefault="006247F5" w:rsidP="006247F5">
      <w:r>
        <w:rPr>
          <w:rStyle w:val="Caption2"/>
        </w:rPr>
        <w:lastRenderedPageBreak/>
        <w:t>Table 5.1.4-1: SIF_AuthenticationLevel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28" w:name="obj:SIF_Contexts"/>
      <w:bookmarkStart w:id="1429" w:name="_Toc271175908"/>
      <w:bookmarkStart w:id="1430" w:name="515SIF_Contexts"/>
      <w:bookmarkEnd w:id="1428"/>
      <w:r>
        <w:rPr>
          <w:color w:val="FFFFFF"/>
        </w:rPr>
        <w:t>5.1.5 SIF_Contexts</w:t>
      </w:r>
      <w:bookmarkEnd w:id="1429"/>
    </w:p>
    <w:p w:rsidR="006247F5" w:rsidRDefault="006247F5" w:rsidP="006247F5">
      <w:pPr>
        <w:pStyle w:val="NormalWeb"/>
      </w:pPr>
      <w:r>
        <w:t xml:space="preserve">A list of SIF contexts that applies to a message or operation. Typically where used as an optional element, the omission of this element implies the </w:t>
      </w:r>
      <w:r>
        <w:rPr>
          <w:rStyle w:val="HTMLCode"/>
        </w:rPr>
        <w:t>SIF_Default</w:t>
      </w:r>
      <w:r>
        <w:t xml:space="preserve"> context applies. </w:t>
      </w:r>
    </w:p>
    <w:p w:rsidR="006247F5" w:rsidRDefault="006247F5" w:rsidP="006247F5">
      <w:pPr>
        <w:jc w:val="center"/>
      </w:pPr>
      <w:bookmarkStart w:id="1431" w:name="Figure5151SIF_Contexts"/>
      <w:bookmarkEnd w:id="1430"/>
      <w:bookmarkEnd w:id="1431"/>
      <w:r>
        <w:rPr>
          <w:noProof/>
          <w:color w:val="005696"/>
        </w:rPr>
        <w:drawing>
          <wp:inline distT="0" distB="0" distL="0" distR="0">
            <wp:extent cx="3524250" cy="495300"/>
            <wp:effectExtent l="19050" t="0" r="0" b="0"/>
            <wp:docPr id="32" name="Picture 32" descr="SIF_Contexts">
              <a:hlinkClick xmlns:a="http://schemas.openxmlformats.org/drawingml/2006/main" r:id="rId38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F_Contexts">
                      <a:hlinkClick r:id="rId382" tgtFrame="_blank"/>
                    </pic:cNvPr>
                    <pic:cNvPicPr>
                      <a:picLocks noChangeAspect="1" noChangeArrowheads="1"/>
                    </pic:cNvPicPr>
                  </pic:nvPicPr>
                  <pic:blipFill>
                    <a:blip r:embed="rId383" cstate="print"/>
                    <a:srcRect/>
                    <a:stretch>
                      <a:fillRect/>
                    </a:stretch>
                  </pic:blipFill>
                  <pic:spPr bwMode="auto">
                    <a:xfrm>
                      <a:off x="0" y="0"/>
                      <a:ext cx="3524250" cy="495300"/>
                    </a:xfrm>
                    <a:prstGeom prst="rect">
                      <a:avLst/>
                    </a:prstGeom>
                    <a:noFill/>
                    <a:ln w="9525">
                      <a:noFill/>
                      <a:miter lim="800000"/>
                      <a:headEnd/>
                      <a:tailEnd/>
                    </a:ln>
                  </pic:spPr>
                </pic:pic>
              </a:graphicData>
            </a:graphic>
          </wp:inline>
        </w:drawing>
      </w:r>
    </w:p>
    <w:p w:rsidR="006247F5" w:rsidRDefault="006247F5" w:rsidP="006247F5">
      <w:r>
        <w:rPr>
          <w:rStyle w:val="Caption2"/>
        </w:rPr>
        <w:t>Figure 5.1.5-1: SIF_Contexts</w:t>
      </w:r>
      <w:r>
        <w:t xml:space="preserve"> </w:t>
      </w:r>
      <w:bookmarkStart w:id="1432" w:name="Table5151SIF_Contexts"/>
    </w:p>
    <w:tbl>
      <w:tblPr>
        <w:tblW w:w="0" w:type="auto"/>
        <w:tblCellMar>
          <w:top w:w="15" w:type="dxa"/>
          <w:left w:w="15" w:type="dxa"/>
          <w:bottom w:w="15" w:type="dxa"/>
          <w:right w:w="15" w:type="dxa"/>
        </w:tblCellMar>
        <w:tblLook w:val="04A0"/>
      </w:tblPr>
      <w:tblGrid>
        <w:gridCol w:w="150"/>
        <w:gridCol w:w="2193"/>
        <w:gridCol w:w="624"/>
        <w:gridCol w:w="4352"/>
        <w:gridCol w:w="141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33" w:name="SIF_Contexts"/>
            <w:bookmarkEnd w:id="1432"/>
            <w:r>
              <w:rPr>
                <w:rStyle w:val="rootelement1"/>
                <w:sz w:val="22"/>
                <w:szCs w:val="22"/>
              </w:rPr>
              <w:t>SIF_Contexts</w:t>
            </w:r>
            <w:bookmarkEnd w:id="1433"/>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SIF contexts that applies to a message or operation. Typically where used as an optional element, the omission of this element implies the </w:t>
            </w:r>
            <w:r>
              <w:rPr>
                <w:rStyle w:val="HTMLCode"/>
              </w:rPr>
              <w:t>SIF_Default</w:t>
            </w:r>
            <w:r>
              <w:t xml:space="preserve"> context applies.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84"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34" w:name="SIF_Contexts__SIF_Context"/>
            <w:r>
              <w:rPr>
                <w:sz w:val="20"/>
                <w:szCs w:val="20"/>
              </w:rPr>
              <w:t>SIF_Context</w:t>
            </w:r>
            <w:bookmarkEnd w:id="143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85" w:anchor="SIF_Context" w:history="1">
              <w:r w:rsidR="006247F5">
                <w:rPr>
                  <w:rFonts w:ascii="Courier New" w:hAnsi="Courier New" w:cs="Courier New"/>
                  <w:color w:val="005696"/>
                  <w:sz w:val="20"/>
                  <w:szCs w:val="20"/>
                </w:rPr>
                <w:t>SIF_Context</w:t>
              </w:r>
            </w:hyperlink>
          </w:p>
        </w:tc>
      </w:tr>
    </w:tbl>
    <w:p w:rsidR="006247F5" w:rsidRDefault="006247F5" w:rsidP="006247F5">
      <w:r>
        <w:rPr>
          <w:rStyle w:val="Caption2"/>
        </w:rPr>
        <w:t>Table 5.1.5-1: SIF_Contexts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35" w:name="obj:SIF_Context"/>
      <w:bookmarkStart w:id="1436" w:name="_Toc271175909"/>
      <w:bookmarkStart w:id="1437" w:name="516SIF_Context"/>
      <w:bookmarkEnd w:id="1435"/>
      <w:r>
        <w:rPr>
          <w:color w:val="FFFFFF"/>
        </w:rPr>
        <w:t>5.1.6 SIF_Context</w:t>
      </w:r>
      <w:bookmarkEnd w:id="1436"/>
    </w:p>
    <w:p w:rsidR="006247F5" w:rsidRDefault="006247F5" w:rsidP="006247F5">
      <w:pPr>
        <w:pStyle w:val="NormalWeb"/>
      </w:pPr>
      <w:r>
        <w:t>The name of a SIF Context that applies to a message or operation.</w:t>
      </w:r>
    </w:p>
    <w:p w:rsidR="006247F5" w:rsidRDefault="006247F5" w:rsidP="006247F5">
      <w:pPr>
        <w:jc w:val="center"/>
      </w:pPr>
      <w:bookmarkStart w:id="1438" w:name="Figure5161SIF_Context"/>
      <w:bookmarkEnd w:id="1437"/>
      <w:bookmarkEnd w:id="1438"/>
      <w:r>
        <w:rPr>
          <w:noProof/>
          <w:color w:val="005696"/>
        </w:rPr>
        <w:drawing>
          <wp:inline distT="0" distB="0" distL="0" distR="0">
            <wp:extent cx="1323975" cy="495300"/>
            <wp:effectExtent l="19050" t="0" r="9525" b="0"/>
            <wp:docPr id="33" name="Picture 33" descr="SIF_Context">
              <a:hlinkClick xmlns:a="http://schemas.openxmlformats.org/drawingml/2006/main" r:id="rId38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F_Context">
                      <a:hlinkClick r:id="rId386" tgtFrame="_blank"/>
                    </pic:cNvPr>
                    <pic:cNvPicPr>
                      <a:picLocks noChangeAspect="1" noChangeArrowheads="1"/>
                    </pic:cNvPicPr>
                  </pic:nvPicPr>
                  <pic:blipFill>
                    <a:blip r:embed="rId387" cstate="print"/>
                    <a:srcRect/>
                    <a:stretch>
                      <a:fillRect/>
                    </a:stretch>
                  </pic:blipFill>
                  <pic:spPr bwMode="auto">
                    <a:xfrm>
                      <a:off x="0" y="0"/>
                      <a:ext cx="1323975" cy="495300"/>
                    </a:xfrm>
                    <a:prstGeom prst="rect">
                      <a:avLst/>
                    </a:prstGeom>
                    <a:noFill/>
                    <a:ln w="9525">
                      <a:noFill/>
                      <a:miter lim="800000"/>
                      <a:headEnd/>
                      <a:tailEnd/>
                    </a:ln>
                  </pic:spPr>
                </pic:pic>
              </a:graphicData>
            </a:graphic>
          </wp:inline>
        </w:drawing>
      </w:r>
    </w:p>
    <w:p w:rsidR="006247F5" w:rsidRDefault="006247F5" w:rsidP="006247F5">
      <w:r>
        <w:rPr>
          <w:rStyle w:val="Caption2"/>
        </w:rPr>
        <w:t>Figure 5.1.6-1: SIF_Context</w:t>
      </w:r>
      <w:r>
        <w:t xml:space="preserve"> </w:t>
      </w:r>
      <w:bookmarkStart w:id="1439" w:name="Table5161SIF_Context"/>
    </w:p>
    <w:tbl>
      <w:tblPr>
        <w:tblW w:w="0" w:type="auto"/>
        <w:tblCellMar>
          <w:top w:w="15" w:type="dxa"/>
          <w:left w:w="15" w:type="dxa"/>
          <w:bottom w:w="15" w:type="dxa"/>
          <w:right w:w="15" w:type="dxa"/>
        </w:tblCellMar>
        <w:tblLook w:val="04A0"/>
      </w:tblPr>
      <w:tblGrid>
        <w:gridCol w:w="150"/>
        <w:gridCol w:w="2193"/>
        <w:gridCol w:w="624"/>
        <w:gridCol w:w="4005"/>
        <w:gridCol w:w="1758"/>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40" w:name="SIF_Context"/>
            <w:bookmarkEnd w:id="1439"/>
            <w:r>
              <w:rPr>
                <w:rStyle w:val="rootelement1"/>
                <w:sz w:val="22"/>
                <w:szCs w:val="22"/>
              </w:rPr>
              <w:t>SIF_Context</w:t>
            </w:r>
            <w:bookmarkEnd w:id="1440"/>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name of a SIF Context that applies </w:t>
            </w:r>
            <w:r>
              <w:lastRenderedPageBreak/>
              <w:t>to a message or operation.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88"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89"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bl>
    <w:p w:rsidR="006247F5" w:rsidRDefault="006247F5" w:rsidP="006247F5">
      <w:r>
        <w:rPr>
          <w:rStyle w:val="Caption2"/>
        </w:rPr>
        <w:lastRenderedPageBreak/>
        <w:t>Table 5.1.6-1: SIF_Context</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41" w:name="obj:SIF_Protocol"/>
      <w:bookmarkStart w:id="1442" w:name="_Toc271175910"/>
      <w:bookmarkStart w:id="1443" w:name="517SIF_Protocol"/>
      <w:bookmarkEnd w:id="1441"/>
      <w:r>
        <w:rPr>
          <w:color w:val="FFFFFF"/>
        </w:rPr>
        <w:t>5.1.7 SIF_Protocol</w:t>
      </w:r>
      <w:bookmarkEnd w:id="1442"/>
    </w:p>
    <w:p w:rsidR="006247F5" w:rsidRDefault="006247F5" w:rsidP="006247F5">
      <w:pPr>
        <w:pStyle w:val="NormalWeb"/>
      </w:pPr>
      <w:r>
        <w:t>Contains protocol information regarding a ZIS or Agent.</w:t>
      </w:r>
    </w:p>
    <w:p w:rsidR="006247F5" w:rsidRDefault="006247F5" w:rsidP="006247F5">
      <w:pPr>
        <w:jc w:val="center"/>
      </w:pPr>
      <w:bookmarkStart w:id="1444" w:name="Figure5171SIF_Protocol"/>
      <w:bookmarkEnd w:id="1443"/>
      <w:bookmarkEnd w:id="1444"/>
      <w:r>
        <w:rPr>
          <w:noProof/>
          <w:color w:val="005696"/>
        </w:rPr>
        <w:drawing>
          <wp:inline distT="0" distB="0" distL="0" distR="0">
            <wp:extent cx="5334000" cy="2409825"/>
            <wp:effectExtent l="19050" t="0" r="0" b="0"/>
            <wp:docPr id="34" name="Picture 34" descr="SIF_Protocol">
              <a:hlinkClick xmlns:a="http://schemas.openxmlformats.org/drawingml/2006/main" r:id="rId39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F_Protocol">
                      <a:hlinkClick r:id="rId390" tgtFrame="_blank"/>
                    </pic:cNvPr>
                    <pic:cNvPicPr>
                      <a:picLocks noChangeAspect="1" noChangeArrowheads="1"/>
                    </pic:cNvPicPr>
                  </pic:nvPicPr>
                  <pic:blipFill>
                    <a:blip r:embed="rId391" cstate="print"/>
                    <a:srcRect/>
                    <a:stretch>
                      <a:fillRect/>
                    </a:stretch>
                  </pic:blipFill>
                  <pic:spPr bwMode="auto">
                    <a:xfrm>
                      <a:off x="0" y="0"/>
                      <a:ext cx="5334000" cy="2409825"/>
                    </a:xfrm>
                    <a:prstGeom prst="rect">
                      <a:avLst/>
                    </a:prstGeom>
                    <a:noFill/>
                    <a:ln w="9525">
                      <a:noFill/>
                      <a:miter lim="800000"/>
                      <a:headEnd/>
                      <a:tailEnd/>
                    </a:ln>
                  </pic:spPr>
                </pic:pic>
              </a:graphicData>
            </a:graphic>
          </wp:inline>
        </w:drawing>
      </w:r>
    </w:p>
    <w:p w:rsidR="006247F5" w:rsidRDefault="006247F5" w:rsidP="006247F5">
      <w:r>
        <w:rPr>
          <w:rStyle w:val="Caption2"/>
        </w:rPr>
        <w:t>Figure 5.1.7-1: SIF_Protocol</w:t>
      </w:r>
      <w:r>
        <w:t xml:space="preserve"> </w:t>
      </w:r>
      <w:bookmarkStart w:id="1445" w:name="Table5171SIF_Protocol"/>
    </w:p>
    <w:tbl>
      <w:tblPr>
        <w:tblW w:w="0" w:type="auto"/>
        <w:tblCellMar>
          <w:top w:w="15" w:type="dxa"/>
          <w:left w:w="15" w:type="dxa"/>
          <w:bottom w:w="15" w:type="dxa"/>
          <w:right w:w="15" w:type="dxa"/>
        </w:tblCellMar>
        <w:tblLook w:val="04A0"/>
      </w:tblPr>
      <w:tblGrid>
        <w:gridCol w:w="226"/>
        <w:gridCol w:w="2193"/>
        <w:gridCol w:w="624"/>
        <w:gridCol w:w="3196"/>
        <w:gridCol w:w="24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46" w:name="SIF_Protocol"/>
            <w:bookmarkEnd w:id="1445"/>
            <w:r>
              <w:rPr>
                <w:rStyle w:val="rootelement1"/>
                <w:sz w:val="22"/>
                <w:szCs w:val="22"/>
              </w:rPr>
              <w:t>SIF_Protocol</w:t>
            </w:r>
            <w:bookmarkEnd w:id="144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protocol information regarding a ZIS or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47" w:name="SIF_Protocol___Type"/>
            <w:r>
              <w:rPr>
                <w:sz w:val="20"/>
                <w:szCs w:val="20"/>
              </w:rPr>
              <w:t>Type</w:t>
            </w:r>
            <w:bookmarkEnd w:id="144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type of protocol to use (</w:t>
            </w:r>
            <w:r>
              <w:rPr>
                <w:rStyle w:val="HTMLCode"/>
              </w:rPr>
              <w:t>HTTPS</w:t>
            </w:r>
            <w:r>
              <w:t xml:space="preserve">, </w:t>
            </w:r>
            <w:r>
              <w:rPr>
                <w:rStyle w:val="HTMLCode"/>
              </w:rPr>
              <w:t>HTTP</w:t>
            </w:r>
            <w:r>
              <w:t xml:space="preserve"> or an implementation-defined protocol).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union of:</w:t>
            </w:r>
            <w:r>
              <w:br/>
            </w:r>
            <w:r>
              <w:br/>
            </w:r>
            <w:hyperlink r:id="rId392" w:anchor="DefinedProtocolsType" w:history="1">
              <w:r>
                <w:rPr>
                  <w:rFonts w:ascii="Courier New" w:hAnsi="Courier New" w:cs="Courier New"/>
                  <w:color w:val="005696"/>
                  <w:sz w:val="20"/>
                  <w:szCs w:val="20"/>
                </w:rPr>
                <w:t>DefinedProtocolsType</w:t>
              </w:r>
            </w:hyperlink>
            <w:r>
              <w:br/>
            </w:r>
            <w:hyperlink r:id="rId393" w:anchor="token" w:history="1">
              <w:r>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48" w:name="SIF_Protocol___Secure"/>
            <w:r>
              <w:rPr>
                <w:sz w:val="20"/>
                <w:szCs w:val="20"/>
              </w:rPr>
              <w:t>Secure</w:t>
            </w:r>
            <w:bookmarkEnd w:id="144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Whether the protocol provides a secure channel.</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49" w:name="SIF_Protocol__SIF_URL"/>
            <w:r>
              <w:rPr>
                <w:sz w:val="20"/>
                <w:szCs w:val="20"/>
              </w:rPr>
              <w:t>SIF_URL</w:t>
            </w:r>
            <w:bookmarkEnd w:id="144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is required if the protocol is </w:t>
            </w:r>
            <w:r>
              <w:rPr>
                <w:rStyle w:val="HTMLCode"/>
              </w:rPr>
              <w:t>HTTPS</w:t>
            </w:r>
            <w:r>
              <w:t xml:space="preserve"> or </w:t>
            </w:r>
            <w:r>
              <w:rPr>
                <w:rStyle w:val="HTMLCode"/>
              </w:rPr>
              <w:t>HTTP</w:t>
            </w:r>
            <w:r>
              <w:t xml:space="preserve">. It </w:t>
            </w:r>
            <w:r>
              <w:lastRenderedPageBreak/>
              <w:t xml:space="preserve">contains the </w:t>
            </w:r>
            <w:r>
              <w:rPr>
                <w:rStyle w:val="HTMLCode"/>
              </w:rPr>
              <w:t>https</w:t>
            </w:r>
            <w:r>
              <w:t xml:space="preserve"> or </w:t>
            </w:r>
            <w:r>
              <w:rPr>
                <w:rStyle w:val="HTMLCode"/>
              </w:rPr>
              <w:t>http</w:t>
            </w:r>
            <w:r>
              <w:t xml:space="preserve"> URL for contacting the 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94" w:anchor="anyURI" w:history="1">
              <w:r w:rsidR="006247F5">
                <w:rPr>
                  <w:rFonts w:ascii="Courier New" w:hAnsi="Courier New" w:cs="Courier New"/>
                  <w:color w:val="005696"/>
                  <w:sz w:val="20"/>
                  <w:szCs w:val="20"/>
                </w:rPr>
                <w:t>xs:anyURI</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95"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50" w:name="SIF_Protocol__SIF_Property"/>
            <w:r>
              <w:rPr>
                <w:sz w:val="20"/>
                <w:szCs w:val="20"/>
              </w:rPr>
              <w:t>SIF_Property</w:t>
            </w:r>
            <w:bookmarkEnd w:id="145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May contain zero or more </w:t>
            </w:r>
            <w:r>
              <w:rPr>
                <w:rStyle w:val="HTMLCode"/>
              </w:rPr>
              <w:t>SIF_Property</w:t>
            </w:r>
            <w:r>
              <w:t xml:space="preserve"> elements containing </w:t>
            </w:r>
            <w:r>
              <w:rPr>
                <w:rStyle w:val="HTMLCode"/>
              </w:rPr>
              <w:t>SIF_Name</w:t>
            </w:r>
            <w:r>
              <w:t>/</w:t>
            </w:r>
            <w:r>
              <w:rPr>
                <w:rStyle w:val="HTMLCode"/>
              </w:rPr>
              <w:t>SIF_Value</w:t>
            </w:r>
            <w:r>
              <w:t xml:space="preserve"> pairs describing any protocol settings required to ensure proper communication.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51" w:name="SIF_Protocol__SIF_Property__SIF_Name"/>
            <w:r>
              <w:rPr>
                <w:sz w:val="20"/>
                <w:szCs w:val="20"/>
              </w:rPr>
              <w:t>SIF_Property/SIF_Name</w:t>
            </w:r>
            <w:bookmarkEnd w:id="145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Property name.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96"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97"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52" w:name="SIF_Protocol__SIF_Property__SIF_Value"/>
            <w:r>
              <w:rPr>
                <w:sz w:val="20"/>
                <w:szCs w:val="20"/>
              </w:rPr>
              <w:t>SIF_Property/SIF_Value</w:t>
            </w:r>
            <w:bookmarkEnd w:id="145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Property value.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398" w:anchor="string" w:history="1">
              <w:r w:rsidR="006247F5">
                <w:rPr>
                  <w:rFonts w:ascii="Courier New" w:hAnsi="Courier New" w:cs="Courier New"/>
                  <w:color w:val="005696"/>
                  <w:sz w:val="20"/>
                  <w:szCs w:val="20"/>
                </w:rPr>
                <w:t>xs:string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399"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bl>
    <w:p w:rsidR="006247F5" w:rsidRDefault="006247F5" w:rsidP="006247F5">
      <w:r>
        <w:rPr>
          <w:rStyle w:val="Caption2"/>
        </w:rPr>
        <w:t>Table 5.1.7-1: SIF_Protocol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53" w:name="obj:SIF_Status"/>
      <w:bookmarkStart w:id="1454" w:name="_Toc271175911"/>
      <w:bookmarkStart w:id="1455" w:name="518SIF_Status"/>
      <w:bookmarkEnd w:id="1453"/>
      <w:r>
        <w:rPr>
          <w:color w:val="FFFFFF"/>
        </w:rPr>
        <w:t>5.1.8 SIF_Status</w:t>
      </w:r>
      <w:bookmarkEnd w:id="1454"/>
    </w:p>
    <w:p w:rsidR="006247F5" w:rsidRDefault="006247F5" w:rsidP="006247F5">
      <w:pPr>
        <w:pStyle w:val="NormalWeb"/>
      </w:pPr>
      <w:r>
        <w:t>This element is used to signal a successful response.</w:t>
      </w:r>
    </w:p>
    <w:p w:rsidR="006247F5" w:rsidRDefault="006247F5" w:rsidP="006247F5">
      <w:pPr>
        <w:jc w:val="center"/>
      </w:pPr>
      <w:bookmarkStart w:id="1456" w:name="Figure5181SIF_Status"/>
      <w:bookmarkEnd w:id="1455"/>
      <w:bookmarkEnd w:id="1456"/>
      <w:r>
        <w:rPr>
          <w:noProof/>
          <w:color w:val="005696"/>
        </w:rPr>
        <w:drawing>
          <wp:inline distT="0" distB="0" distL="0" distR="0">
            <wp:extent cx="5838825" cy="2667000"/>
            <wp:effectExtent l="19050" t="0" r="9525" b="0"/>
            <wp:docPr id="35" name="Picture 35" descr="SIF_Status">
              <a:hlinkClick xmlns:a="http://schemas.openxmlformats.org/drawingml/2006/main" r:id="rId40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F_Status">
                      <a:hlinkClick r:id="rId400" tgtFrame="_blank"/>
                    </pic:cNvPr>
                    <pic:cNvPicPr>
                      <a:picLocks noChangeAspect="1" noChangeArrowheads="1"/>
                    </pic:cNvPicPr>
                  </pic:nvPicPr>
                  <pic:blipFill>
                    <a:blip r:embed="rId401" cstate="print"/>
                    <a:srcRect/>
                    <a:stretch>
                      <a:fillRect/>
                    </a:stretch>
                  </pic:blipFill>
                  <pic:spPr bwMode="auto">
                    <a:xfrm>
                      <a:off x="0" y="0"/>
                      <a:ext cx="5838825" cy="2667000"/>
                    </a:xfrm>
                    <a:prstGeom prst="rect">
                      <a:avLst/>
                    </a:prstGeom>
                    <a:noFill/>
                    <a:ln w="9525">
                      <a:noFill/>
                      <a:miter lim="800000"/>
                      <a:headEnd/>
                      <a:tailEnd/>
                    </a:ln>
                  </pic:spPr>
                </pic:pic>
              </a:graphicData>
            </a:graphic>
          </wp:inline>
        </w:drawing>
      </w:r>
    </w:p>
    <w:p w:rsidR="006247F5" w:rsidRDefault="006247F5" w:rsidP="006247F5">
      <w:r>
        <w:rPr>
          <w:rStyle w:val="Caption2"/>
        </w:rPr>
        <w:t>Figure 5.1.8-1: SIF_Status</w:t>
      </w:r>
      <w:r>
        <w:t xml:space="preserve"> </w:t>
      </w:r>
      <w:bookmarkStart w:id="1457" w:name="Table5181SIF_Status"/>
    </w:p>
    <w:tbl>
      <w:tblPr>
        <w:tblW w:w="0" w:type="auto"/>
        <w:tblCellMar>
          <w:top w:w="15" w:type="dxa"/>
          <w:left w:w="15" w:type="dxa"/>
          <w:bottom w:w="15" w:type="dxa"/>
          <w:right w:w="15" w:type="dxa"/>
        </w:tblCellMar>
        <w:tblLook w:val="04A0"/>
      </w:tblPr>
      <w:tblGrid>
        <w:gridCol w:w="150"/>
        <w:gridCol w:w="2193"/>
        <w:gridCol w:w="624"/>
        <w:gridCol w:w="2312"/>
        <w:gridCol w:w="34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lastRenderedPageBreak/>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58" w:name="SIF_Status"/>
            <w:bookmarkEnd w:id="1457"/>
            <w:r>
              <w:rPr>
                <w:rStyle w:val="rootelement1"/>
                <w:sz w:val="22"/>
                <w:szCs w:val="22"/>
              </w:rPr>
              <w:t>SIF_Status</w:t>
            </w:r>
            <w:bookmarkEnd w:id="1458"/>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is used to signal a successful response.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59" w:name="SIF_Status__SIF_Code"/>
            <w:r>
              <w:rPr>
                <w:sz w:val="20"/>
                <w:szCs w:val="20"/>
              </w:rPr>
              <w:t>SIF_Code</w:t>
            </w:r>
            <w:bookmarkEnd w:id="145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02" w:anchor="InfrastructureStatusCodeType" w:history="1">
              <w:r w:rsidR="006247F5">
                <w:rPr>
                  <w:rFonts w:ascii="Courier New" w:hAnsi="Courier New" w:cs="Courier New"/>
                  <w:color w:val="005696"/>
                  <w:sz w:val="20"/>
                  <w:szCs w:val="20"/>
                </w:rPr>
                <w:t>InfrastructureStatusCodeType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60" w:name="SIF_Status__SIF_Desc"/>
            <w:r>
              <w:rPr>
                <w:sz w:val="20"/>
                <w:szCs w:val="20"/>
              </w:rPr>
              <w:t>SIF_Desc</w:t>
            </w:r>
            <w:bookmarkEnd w:id="146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An optional textual description/equivalent of </w:t>
            </w:r>
            <w:r>
              <w:rPr>
                <w:rStyle w:val="HTMLCode"/>
              </w:rPr>
              <w:t>SIF_Code</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03" w:anchor="string" w:history="1">
              <w:r w:rsidR="006247F5">
                <w:rPr>
                  <w:rFonts w:ascii="Courier New" w:hAnsi="Courier New" w:cs="Courier New"/>
                  <w:color w:val="005696"/>
                  <w:sz w:val="20"/>
                  <w:szCs w:val="20"/>
                </w:rPr>
                <w:t>xs:string</w:t>
              </w:r>
            </w:hyperlink>
          </w:p>
          <w:tbl>
            <w:tblPr>
              <w:tblW w:w="0" w:type="auto"/>
              <w:tblInd w:w="150" w:type="dxa"/>
              <w:tblCellMar>
                <w:top w:w="15" w:type="dxa"/>
                <w:left w:w="15" w:type="dxa"/>
                <w:bottom w:w="15" w:type="dxa"/>
                <w:right w:w="15" w:type="dxa"/>
              </w:tblCellMar>
              <w:tblLook w:val="04A0"/>
            </w:tblPr>
            <w:tblGrid>
              <w:gridCol w:w="1171"/>
              <w:gridCol w:w="57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404"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1024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61" w:name="SIF_Status__SIF_Data"/>
            <w:r>
              <w:rPr>
                <w:sz w:val="20"/>
                <w:szCs w:val="20"/>
              </w:rPr>
              <w:t>SIF_Data</w:t>
            </w:r>
            <w:bookmarkEnd w:id="146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Optional element to hold data related to a successful operation. This data is currently limited to a </w:t>
            </w:r>
            <w:r>
              <w:rPr>
                <w:rStyle w:val="HTMLCode"/>
              </w:rPr>
              <w:t>SIF_Message</w:t>
            </w:r>
            <w:r>
              <w:t xml:space="preserve"> returned by the ZIS in response to a Pull-Mode Agent's </w:t>
            </w:r>
            <w:r>
              <w:rPr>
                <w:rStyle w:val="HTMLCode"/>
              </w:rPr>
              <w:t>SIF_GetMessage</w:t>
            </w:r>
            <w:r>
              <w:t xml:space="preserve">, </w:t>
            </w:r>
            <w:r>
              <w:rPr>
                <w:rStyle w:val="HTMLCode"/>
              </w:rPr>
              <w:t>SIF_AgentACL</w:t>
            </w:r>
            <w:r>
              <w:t xml:space="preserve"> returned by the ZIS in response to </w:t>
            </w:r>
            <w:r>
              <w:rPr>
                <w:rStyle w:val="HTMLCode"/>
              </w:rPr>
              <w:t>SIF_Register</w:t>
            </w:r>
            <w:r>
              <w:t xml:space="preserve"> and </w:t>
            </w:r>
            <w:r>
              <w:rPr>
                <w:rStyle w:val="HTMLCode"/>
              </w:rPr>
              <w:t>SIF_GetAgentACL</w:t>
            </w:r>
            <w:r>
              <w:t xml:space="preserve">, and </w:t>
            </w:r>
            <w:r>
              <w:rPr>
                <w:rStyle w:val="HTMLCode"/>
              </w:rPr>
              <w:t>SIF_ZoneStatus</w:t>
            </w:r>
            <w:r>
              <w:t xml:space="preserve"> returned by the ZIS in response to </w:t>
            </w:r>
            <w:r>
              <w:rPr>
                <w:rStyle w:val="HTMLCode"/>
              </w:rPr>
              <w:t>SIF_GetZoneStatus</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choice of:</w:t>
            </w:r>
            <w:r>
              <w:br/>
            </w:r>
            <w:r>
              <w:br/>
            </w:r>
            <w:bookmarkStart w:id="1462" w:name="SIF_Status__SIF_Data__SIF_Message"/>
            <w:bookmarkEnd w:id="1462"/>
            <w:r w:rsidR="004A4768">
              <w:fldChar w:fldCharType="begin"/>
            </w:r>
            <w:r>
              <w:instrText xml:space="preserve"> HYPERLINK "http://specification.sifinfo.org/Implementation/2.4/Infrastructure.html" \l "SIF_Message" </w:instrText>
            </w:r>
            <w:r w:rsidR="004A4768">
              <w:fldChar w:fldCharType="separate"/>
            </w:r>
            <w:r>
              <w:rPr>
                <w:rFonts w:ascii="Courier New" w:hAnsi="Courier New" w:cs="Courier New"/>
                <w:color w:val="005696"/>
                <w:sz w:val="20"/>
                <w:szCs w:val="20"/>
              </w:rPr>
              <w:t>SIF_Message</w:t>
            </w:r>
            <w:r w:rsidR="004A4768">
              <w:fldChar w:fldCharType="end"/>
            </w:r>
            <w:r>
              <w:br/>
            </w:r>
            <w:bookmarkStart w:id="1463" w:name="SIF_Status__SIF_Data__SIF_AgentACL"/>
            <w:bookmarkEnd w:id="1463"/>
            <w:r w:rsidR="004A4768">
              <w:fldChar w:fldCharType="begin"/>
            </w:r>
            <w:r>
              <w:instrText xml:space="preserve"> HYPERLINK "http://specification.sifinfo.org/Implementation/2.4/Infrastructure.html" \l "SIF_AgentACL" </w:instrText>
            </w:r>
            <w:r w:rsidR="004A4768">
              <w:fldChar w:fldCharType="separate"/>
            </w:r>
            <w:r>
              <w:rPr>
                <w:rFonts w:ascii="Courier New" w:hAnsi="Courier New" w:cs="Courier New"/>
                <w:color w:val="005696"/>
                <w:sz w:val="20"/>
                <w:szCs w:val="20"/>
              </w:rPr>
              <w:t>SIF_AgentACL</w:t>
            </w:r>
            <w:r w:rsidR="004A4768">
              <w:fldChar w:fldCharType="end"/>
            </w:r>
            <w:r>
              <w:br/>
            </w:r>
            <w:bookmarkStart w:id="1464" w:name="SIF_Status__SIF_Data__SIF_ZoneStatus"/>
            <w:bookmarkEnd w:id="1464"/>
            <w:r w:rsidR="004A4768">
              <w:fldChar w:fldCharType="begin"/>
            </w:r>
            <w:r>
              <w:instrText xml:space="preserve"> HYPERLINK "http://specification.sifinfo.org/Implementation/2.4/Infrastructure.html" \l "SIF_ZoneStatus" </w:instrText>
            </w:r>
            <w:r w:rsidR="004A4768">
              <w:fldChar w:fldCharType="separate"/>
            </w:r>
            <w:r>
              <w:rPr>
                <w:rFonts w:ascii="Courier New" w:hAnsi="Courier New" w:cs="Courier New"/>
                <w:color w:val="005696"/>
                <w:sz w:val="20"/>
                <w:szCs w:val="20"/>
              </w:rPr>
              <w:t>SIF_ZoneStatus</w:t>
            </w:r>
            <w:r w:rsidR="004A4768">
              <w:fldChar w:fldCharType="end"/>
            </w:r>
          </w:p>
        </w:tc>
      </w:tr>
    </w:tbl>
    <w:p w:rsidR="006247F5" w:rsidRDefault="006247F5" w:rsidP="006247F5">
      <w:r>
        <w:rPr>
          <w:rStyle w:val="Caption2"/>
        </w:rPr>
        <w:t>Table 5.1.8-1: SIF_Status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65" w:name="obj:SIF_Error"/>
      <w:bookmarkStart w:id="1466" w:name="_Toc271175912"/>
      <w:bookmarkStart w:id="1467" w:name="519SIF_Error"/>
      <w:bookmarkEnd w:id="1465"/>
      <w:r>
        <w:rPr>
          <w:color w:val="FFFFFF"/>
        </w:rPr>
        <w:t>5.1.9 SIF_Error</w:t>
      </w:r>
      <w:bookmarkEnd w:id="1466"/>
    </w:p>
    <w:p w:rsidR="006247F5" w:rsidRDefault="006247F5" w:rsidP="006247F5">
      <w:pPr>
        <w:pStyle w:val="NormalWeb"/>
      </w:pPr>
      <w:r>
        <w:t>This element is used to signal an unsuccessful response.</w:t>
      </w:r>
    </w:p>
    <w:p w:rsidR="006247F5" w:rsidRDefault="006247F5" w:rsidP="006247F5">
      <w:pPr>
        <w:jc w:val="center"/>
      </w:pPr>
      <w:bookmarkStart w:id="1468" w:name="Figure5191SIF_Error"/>
      <w:bookmarkEnd w:id="1467"/>
      <w:bookmarkEnd w:id="1468"/>
      <w:r>
        <w:rPr>
          <w:noProof/>
          <w:color w:val="005696"/>
        </w:rPr>
        <w:lastRenderedPageBreak/>
        <w:drawing>
          <wp:inline distT="0" distB="0" distL="0" distR="0">
            <wp:extent cx="6715125" cy="2124075"/>
            <wp:effectExtent l="19050" t="0" r="9525" b="0"/>
            <wp:docPr id="36" name="Picture 36" descr="SIF_Error">
              <a:hlinkClick xmlns:a="http://schemas.openxmlformats.org/drawingml/2006/main" r:id="rId40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F_Error">
                      <a:hlinkClick r:id="rId405" tgtFrame="_blank"/>
                    </pic:cNvPr>
                    <pic:cNvPicPr>
                      <a:picLocks noChangeAspect="1" noChangeArrowheads="1"/>
                    </pic:cNvPicPr>
                  </pic:nvPicPr>
                  <pic:blipFill>
                    <a:blip r:embed="rId406" cstate="print"/>
                    <a:srcRect/>
                    <a:stretch>
                      <a:fillRect/>
                    </a:stretch>
                  </pic:blipFill>
                  <pic:spPr bwMode="auto">
                    <a:xfrm>
                      <a:off x="0" y="0"/>
                      <a:ext cx="6715125" cy="2124075"/>
                    </a:xfrm>
                    <a:prstGeom prst="rect">
                      <a:avLst/>
                    </a:prstGeom>
                    <a:noFill/>
                    <a:ln w="9525">
                      <a:noFill/>
                      <a:miter lim="800000"/>
                      <a:headEnd/>
                      <a:tailEnd/>
                    </a:ln>
                  </pic:spPr>
                </pic:pic>
              </a:graphicData>
            </a:graphic>
          </wp:inline>
        </w:drawing>
      </w:r>
    </w:p>
    <w:p w:rsidR="006247F5" w:rsidRDefault="006247F5" w:rsidP="006247F5">
      <w:r>
        <w:rPr>
          <w:rStyle w:val="Caption2"/>
        </w:rPr>
        <w:t>Figure 5.1.9-1: SIF_Error</w:t>
      </w:r>
      <w:r>
        <w:t xml:space="preserve"> </w:t>
      </w:r>
      <w:bookmarkStart w:id="1469" w:name="Table5191SIF_Error"/>
    </w:p>
    <w:tbl>
      <w:tblPr>
        <w:tblW w:w="0" w:type="auto"/>
        <w:tblCellMar>
          <w:top w:w="15" w:type="dxa"/>
          <w:left w:w="15" w:type="dxa"/>
          <w:bottom w:w="15" w:type="dxa"/>
          <w:right w:w="15" w:type="dxa"/>
        </w:tblCellMar>
        <w:tblLook w:val="04A0"/>
      </w:tblPr>
      <w:tblGrid>
        <w:gridCol w:w="140"/>
        <w:gridCol w:w="1832"/>
        <w:gridCol w:w="532"/>
        <w:gridCol w:w="1106"/>
        <w:gridCol w:w="5120"/>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70" w:name="SIF_Error"/>
            <w:bookmarkEnd w:id="1469"/>
            <w:r>
              <w:rPr>
                <w:rStyle w:val="rootelement1"/>
                <w:sz w:val="22"/>
                <w:szCs w:val="22"/>
              </w:rPr>
              <w:t>SIF_Error</w:t>
            </w:r>
            <w:bookmarkEnd w:id="1470"/>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is used to signal an unsuccessful response.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71" w:name="SIF_Error__SIF_Category"/>
            <w:r>
              <w:rPr>
                <w:sz w:val="20"/>
                <w:szCs w:val="20"/>
              </w:rPr>
              <w:t>SIF_Category</w:t>
            </w:r>
            <w:bookmarkEnd w:id="147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07" w:anchor="InfrastructureErrorCategoryType" w:history="1">
              <w:r w:rsidR="006247F5">
                <w:rPr>
                  <w:rFonts w:ascii="Courier New" w:hAnsi="Courier New" w:cs="Courier New"/>
                  <w:color w:val="005696"/>
                  <w:sz w:val="20"/>
                  <w:szCs w:val="20"/>
                </w:rPr>
                <w:t>InfrastructureErrorCategoryType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72" w:name="SIF_Error__SIF_Code"/>
            <w:r>
              <w:rPr>
                <w:sz w:val="20"/>
                <w:szCs w:val="20"/>
              </w:rPr>
              <w:t>SIF_Code</w:t>
            </w:r>
            <w:bookmarkEnd w:id="147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See </w:t>
            </w:r>
            <w:hyperlink r:id="rId408" w:anchor="InfrastructureErrorCategoryType" w:history="1">
              <w:r>
                <w:rPr>
                  <w:rStyle w:val="Hyperlink"/>
                </w:rPr>
                <w:t>Error Codes</w:t>
              </w:r>
            </w:hyperlink>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union of:</w:t>
            </w:r>
            <w:r>
              <w:br/>
            </w:r>
            <w:r>
              <w:br/>
            </w:r>
            <w:hyperlink r:id="rId409" w:anchor="InfrastructureXMLValidationErrorType" w:history="1">
              <w:r>
                <w:rPr>
                  <w:rFonts w:ascii="Courier New" w:hAnsi="Courier New" w:cs="Courier New"/>
                  <w:color w:val="005696"/>
                  <w:sz w:val="20"/>
                  <w:szCs w:val="20"/>
                </w:rPr>
                <w:t>InfrastructureXMLValidationErrorType</w:t>
              </w:r>
            </w:hyperlink>
            <w:r>
              <w:br/>
            </w:r>
            <w:hyperlink r:id="rId410" w:anchor="InfrastructureEncryptionErrorType" w:history="1">
              <w:r>
                <w:rPr>
                  <w:rFonts w:ascii="Courier New" w:hAnsi="Courier New" w:cs="Courier New"/>
                  <w:color w:val="005696"/>
                  <w:sz w:val="20"/>
                  <w:szCs w:val="20"/>
                </w:rPr>
                <w:t>InfrastructureEncryptionErrorType</w:t>
              </w:r>
            </w:hyperlink>
            <w:r>
              <w:br/>
            </w:r>
            <w:hyperlink r:id="rId411" w:anchor="InfrastructureAuthenticationErrorType" w:history="1">
              <w:r>
                <w:rPr>
                  <w:rFonts w:ascii="Courier New" w:hAnsi="Courier New" w:cs="Courier New"/>
                  <w:color w:val="005696"/>
                  <w:sz w:val="20"/>
                  <w:szCs w:val="20"/>
                </w:rPr>
                <w:t>InfrastructureAuthenticationErrorType</w:t>
              </w:r>
            </w:hyperlink>
            <w:r>
              <w:br/>
            </w:r>
            <w:hyperlink r:id="rId412" w:anchor="InfrastructureAccessAndPermissionErrorType" w:history="1">
              <w:r>
                <w:rPr>
                  <w:rFonts w:ascii="Courier New" w:hAnsi="Courier New" w:cs="Courier New"/>
                  <w:color w:val="005696"/>
                  <w:sz w:val="20"/>
                  <w:szCs w:val="20"/>
                </w:rPr>
                <w:t>InfrastructureAccessAndPermissionErrorType</w:t>
              </w:r>
            </w:hyperlink>
            <w:r>
              <w:br/>
            </w:r>
            <w:hyperlink r:id="rId413" w:anchor="InfrastructureRegistrationErrorType" w:history="1">
              <w:r>
                <w:rPr>
                  <w:rFonts w:ascii="Courier New" w:hAnsi="Courier New" w:cs="Courier New"/>
                  <w:color w:val="005696"/>
                  <w:sz w:val="20"/>
                  <w:szCs w:val="20"/>
                </w:rPr>
                <w:t>InfrastructureRegistrationErrorType</w:t>
              </w:r>
            </w:hyperlink>
            <w:r>
              <w:br/>
            </w:r>
            <w:hyperlink r:id="rId414" w:anchor="InfrastructureProvisionErrorType" w:history="1">
              <w:r>
                <w:rPr>
                  <w:rFonts w:ascii="Courier New" w:hAnsi="Courier New" w:cs="Courier New"/>
                  <w:color w:val="005696"/>
                  <w:sz w:val="20"/>
                  <w:szCs w:val="20"/>
                </w:rPr>
                <w:t>InfrastructureProvisionErrorType</w:t>
              </w:r>
            </w:hyperlink>
            <w:r>
              <w:br/>
            </w:r>
            <w:hyperlink r:id="rId415" w:anchor="InfrastructureSubscriptionErrorType" w:history="1">
              <w:r>
                <w:rPr>
                  <w:rFonts w:ascii="Courier New" w:hAnsi="Courier New" w:cs="Courier New"/>
                  <w:color w:val="005696"/>
                  <w:sz w:val="20"/>
                  <w:szCs w:val="20"/>
                </w:rPr>
                <w:t>InfrastructureSubscriptionErrorType</w:t>
              </w:r>
            </w:hyperlink>
            <w:r>
              <w:br/>
            </w:r>
            <w:hyperlink r:id="rId416" w:anchor="InfrastructureRequestAndResponseErrorType" w:history="1">
              <w:r>
                <w:rPr>
                  <w:rFonts w:ascii="Courier New" w:hAnsi="Courier New" w:cs="Courier New"/>
                  <w:color w:val="005696"/>
                  <w:sz w:val="20"/>
                  <w:szCs w:val="20"/>
                </w:rPr>
                <w:t>InfrastructureRequestAndResponseErrorType</w:t>
              </w:r>
            </w:hyperlink>
            <w:r>
              <w:br/>
            </w:r>
            <w:hyperlink r:id="rId417" w:anchor="InfrastructureEventReportingAndProcessingErrorType" w:history="1">
              <w:r>
                <w:rPr>
                  <w:rFonts w:ascii="Courier New" w:hAnsi="Courier New" w:cs="Courier New"/>
                  <w:color w:val="005696"/>
                  <w:sz w:val="20"/>
                  <w:szCs w:val="20"/>
                </w:rPr>
                <w:t>InfrastructureEventReportingAndProcessingErrorType</w:t>
              </w:r>
            </w:hyperlink>
            <w:r>
              <w:br/>
            </w:r>
            <w:hyperlink r:id="rId418" w:anchor="InfrastructureTransportErrorType" w:history="1">
              <w:r>
                <w:rPr>
                  <w:rFonts w:ascii="Courier New" w:hAnsi="Courier New" w:cs="Courier New"/>
                  <w:color w:val="005696"/>
                  <w:sz w:val="20"/>
                  <w:szCs w:val="20"/>
                </w:rPr>
                <w:t>InfrastructureTransportErrorType</w:t>
              </w:r>
            </w:hyperlink>
            <w:r>
              <w:br/>
            </w:r>
            <w:hyperlink r:id="rId419" w:anchor="InfrastructureSystemErrorType" w:history="1">
              <w:r>
                <w:rPr>
                  <w:rFonts w:ascii="Courier New" w:hAnsi="Courier New" w:cs="Courier New"/>
                  <w:color w:val="005696"/>
                  <w:sz w:val="20"/>
                  <w:szCs w:val="20"/>
                </w:rPr>
                <w:t>InfrastructureSystemErrorType</w:t>
              </w:r>
            </w:hyperlink>
            <w:r>
              <w:br/>
            </w:r>
            <w:hyperlink r:id="rId420" w:anchor="InfrastructureGenericMessageHandlingErrorType" w:history="1">
              <w:r>
                <w:rPr>
                  <w:rFonts w:ascii="Courier New" w:hAnsi="Courier New" w:cs="Courier New"/>
                  <w:color w:val="005696"/>
                  <w:sz w:val="20"/>
                  <w:szCs w:val="20"/>
                </w:rPr>
                <w:t>InfrastructureGenericMessageHandlingErrorType</w:t>
              </w:r>
            </w:hyperlink>
            <w:r>
              <w:br/>
            </w:r>
            <w:hyperlink r:id="rId421" w:anchor="token" w:history="1">
              <w:r>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73" w:name="SIF_Error__SIF_Desc"/>
            <w:r>
              <w:rPr>
                <w:sz w:val="20"/>
                <w:szCs w:val="20"/>
              </w:rPr>
              <w:t>SIF_Desc</w:t>
            </w:r>
            <w:bookmarkEnd w:id="147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simple, easy to understand, </w:t>
            </w:r>
            <w:r>
              <w:lastRenderedPageBreak/>
              <w:t>description of the error. The primary consumer of this message is the application user. Example: "Unable to open database."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22" w:anchor="string" w:history="1">
              <w:r w:rsidR="006247F5">
                <w:rPr>
                  <w:rFonts w:ascii="Courier New" w:hAnsi="Courier New" w:cs="Courier New"/>
                  <w:color w:val="005696"/>
                  <w:sz w:val="20"/>
                  <w:szCs w:val="20"/>
                </w:rPr>
                <w:t>xs:string</w:t>
              </w:r>
            </w:hyperlink>
          </w:p>
          <w:tbl>
            <w:tblPr>
              <w:tblW w:w="0" w:type="auto"/>
              <w:tblInd w:w="150" w:type="dxa"/>
              <w:tblCellMar>
                <w:top w:w="15" w:type="dxa"/>
                <w:left w:w="15" w:type="dxa"/>
                <w:bottom w:w="15" w:type="dxa"/>
                <w:right w:w="15" w:type="dxa"/>
              </w:tblCellMar>
              <w:tblLook w:val="04A0"/>
            </w:tblPr>
            <w:tblGrid>
              <w:gridCol w:w="1171"/>
              <w:gridCol w:w="57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423"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1024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74" w:name="SIF_Error__SIF_ExtendedDesc"/>
            <w:r>
              <w:rPr>
                <w:sz w:val="20"/>
                <w:szCs w:val="20"/>
              </w:rPr>
              <w:t>SIF_ExtendedDesc</w:t>
            </w:r>
            <w:bookmarkEnd w:id="147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An optional error description that is more complete and technical in nature. It is to be used as a diagnostic message in trouble-shooting procedures. Example: "The 'Students' table is opened in exclusive mode by user 'ADM1' </w:t>
            </w:r>
            <w:r>
              <w:lastRenderedPageBreak/>
              <w:t>(dbm.cpp, line 300)."</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24" w:anchor="string" w:history="1">
              <w:r w:rsidR="006247F5">
                <w:rPr>
                  <w:rFonts w:ascii="Courier New" w:hAnsi="Courier New" w:cs="Courier New"/>
                  <w:color w:val="005696"/>
                  <w:sz w:val="20"/>
                  <w:szCs w:val="20"/>
                </w:rPr>
                <w:t>xs:string</w:t>
              </w:r>
            </w:hyperlink>
          </w:p>
        </w:tc>
      </w:tr>
    </w:tbl>
    <w:p w:rsidR="006247F5" w:rsidRDefault="006247F5" w:rsidP="006247F5">
      <w:r>
        <w:rPr>
          <w:rStyle w:val="Caption2"/>
        </w:rPr>
        <w:lastRenderedPageBreak/>
        <w:t>Table 5.1.9-1: SIF_Error</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75" w:name="obj:SIF_Query"/>
      <w:bookmarkStart w:id="1476" w:name="_Toc271175913"/>
      <w:bookmarkStart w:id="1477" w:name="5110SIF_Query"/>
      <w:bookmarkEnd w:id="1475"/>
      <w:r>
        <w:rPr>
          <w:color w:val="FFFFFF"/>
        </w:rPr>
        <w:t>5.1.10 SIF_Query</w:t>
      </w:r>
      <w:bookmarkEnd w:id="1476"/>
    </w:p>
    <w:p w:rsidR="006247F5" w:rsidRDefault="006247F5" w:rsidP="006247F5">
      <w:pPr>
        <w:pStyle w:val="NormalWeb"/>
      </w:pPr>
      <w:r>
        <w:t xml:space="preserve">SIF's default query mechanism. </w:t>
      </w:r>
    </w:p>
    <w:p w:rsidR="006247F5" w:rsidRDefault="006247F5" w:rsidP="006247F5">
      <w:pPr>
        <w:pStyle w:val="NormalWeb"/>
      </w:pPr>
      <w:r>
        <w:t xml:space="preserve">Note: With SIF Implementation Specification version 2.4 the choice element depicted in the diagram below has changed. In the XSD files, the choice element used to be rendered as a sequence of optional elements. Now, in the XSD files, the choice element is rendered as an xs:choice. This may cause problems with agents that treat the choice element as two optional elements rather than a choice of one and only one of the choices. </w:t>
      </w:r>
    </w:p>
    <w:p w:rsidR="006247F5" w:rsidRDefault="006247F5" w:rsidP="006247F5">
      <w:pPr>
        <w:jc w:val="center"/>
      </w:pPr>
      <w:bookmarkStart w:id="1478" w:name="Figure51101SIF_Query"/>
      <w:bookmarkEnd w:id="1477"/>
      <w:bookmarkEnd w:id="1478"/>
      <w:r>
        <w:rPr>
          <w:noProof/>
          <w:color w:val="005696"/>
        </w:rPr>
        <w:lastRenderedPageBreak/>
        <w:drawing>
          <wp:inline distT="0" distB="0" distL="0" distR="0">
            <wp:extent cx="14030325" cy="5153025"/>
            <wp:effectExtent l="19050" t="0" r="9525" b="0"/>
            <wp:docPr id="37" name="Picture 37" descr="SIF_Query">
              <a:hlinkClick xmlns:a="http://schemas.openxmlformats.org/drawingml/2006/main" r:id="rId4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F_Query">
                      <a:hlinkClick r:id="rId425" tgtFrame="_blank"/>
                    </pic:cNvPr>
                    <pic:cNvPicPr>
                      <a:picLocks noChangeAspect="1" noChangeArrowheads="1"/>
                    </pic:cNvPicPr>
                  </pic:nvPicPr>
                  <pic:blipFill>
                    <a:blip r:embed="rId426" cstate="print"/>
                    <a:srcRect/>
                    <a:stretch>
                      <a:fillRect/>
                    </a:stretch>
                  </pic:blipFill>
                  <pic:spPr bwMode="auto">
                    <a:xfrm>
                      <a:off x="0" y="0"/>
                      <a:ext cx="14030325" cy="5153025"/>
                    </a:xfrm>
                    <a:prstGeom prst="rect">
                      <a:avLst/>
                    </a:prstGeom>
                    <a:noFill/>
                    <a:ln w="9525">
                      <a:noFill/>
                      <a:miter lim="800000"/>
                      <a:headEnd/>
                      <a:tailEnd/>
                    </a:ln>
                  </pic:spPr>
                </pic:pic>
              </a:graphicData>
            </a:graphic>
          </wp:inline>
        </w:drawing>
      </w:r>
    </w:p>
    <w:p w:rsidR="006247F5" w:rsidRDefault="006247F5" w:rsidP="006247F5">
      <w:r>
        <w:rPr>
          <w:rStyle w:val="Caption2"/>
        </w:rPr>
        <w:t>Figure 5.1.10-1: SIF_Query</w:t>
      </w:r>
      <w:r>
        <w:t xml:space="preserve"> </w:t>
      </w:r>
      <w:bookmarkStart w:id="1479" w:name="Table51101SIF_Query"/>
    </w:p>
    <w:tbl>
      <w:tblPr>
        <w:tblW w:w="0" w:type="auto"/>
        <w:tblCellMar>
          <w:top w:w="15" w:type="dxa"/>
          <w:left w:w="15" w:type="dxa"/>
          <w:bottom w:w="15" w:type="dxa"/>
          <w:right w:w="15" w:type="dxa"/>
        </w:tblCellMar>
        <w:tblLook w:val="04A0"/>
      </w:tblPr>
      <w:tblGrid>
        <w:gridCol w:w="215"/>
        <w:gridCol w:w="2913"/>
        <w:gridCol w:w="580"/>
        <w:gridCol w:w="2071"/>
        <w:gridCol w:w="29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480" w:name="SIF_Query"/>
            <w:bookmarkEnd w:id="1479"/>
            <w:r>
              <w:rPr>
                <w:rStyle w:val="rootelement1"/>
                <w:sz w:val="22"/>
                <w:szCs w:val="22"/>
              </w:rPr>
              <w:t>SIF_Query</w:t>
            </w:r>
            <w:bookmarkEnd w:id="1480"/>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SIF's default query mechanism. </w:t>
            </w:r>
          </w:p>
          <w:p w:rsidR="006247F5" w:rsidRDefault="006247F5">
            <w:pPr>
              <w:pStyle w:val="NormalWeb"/>
            </w:pPr>
            <w:r>
              <w:t xml:space="preserve">Note: With SIF Implementation Specification version 2.4 the choice element depicted in the diagram below has changed. In the XSD files, the choice element used </w:t>
            </w:r>
            <w:r>
              <w:lastRenderedPageBreak/>
              <w:t xml:space="preserve">to be rendered as a sequence of optional elements. Now, in the XSD files, the choice element is rendered as an xs:choice. This may cause problems with agents that treat the choice element as two optional elements rather than a choice of one and only one of the choices.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1" w:name="SIF_Query__SIF_QueryObject"/>
            <w:r>
              <w:rPr>
                <w:sz w:val="20"/>
                <w:szCs w:val="20"/>
              </w:rPr>
              <w:t>SIF_QueryObject</w:t>
            </w:r>
            <w:bookmarkEnd w:id="148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object that is being queried for.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2" w:name="SIF_Query__SIF_QueryObject___ObjectName"/>
            <w:r>
              <w:rPr>
                <w:sz w:val="20"/>
                <w:szCs w:val="20"/>
              </w:rPr>
              <w:t>ObjectName</w:t>
            </w:r>
            <w:bookmarkEnd w:id="148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actual name of the object that is being queried for.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27"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3" w:name="SIF_Query__SIF_QueryObject__SIF_Element"/>
            <w:r>
              <w:rPr>
                <w:sz w:val="20"/>
                <w:szCs w:val="20"/>
              </w:rPr>
              <w:t>SIF_QueryObject/SIF_Element</w:t>
            </w:r>
            <w:r>
              <w:rPr>
                <w:sz w:val="20"/>
                <w:szCs w:val="20"/>
              </w:rPr>
              <w:br/>
              <w:t>     </w:t>
            </w:r>
            <w:bookmarkEnd w:id="148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Individual elements/attributes being requested of matching object. See </w:t>
            </w:r>
            <w:hyperlink r:id="rId428" w:anchor="SIF_ElementSyntax" w:history="1">
              <w:r>
                <w:rPr>
                  <w:rStyle w:val="HTMLCode"/>
                  <w:color w:val="005696"/>
                </w:rPr>
                <w:t>SIF_Element</w:t>
              </w:r>
              <w:r>
                <w:rPr>
                  <w:rStyle w:val="Hyperlink"/>
                </w:rPr>
                <w:t xml:space="preserve"> Syntax </w:t>
              </w:r>
            </w:hyperlink>
            <w:r>
              <w:t xml:space="preserve">below. If specified, only the elements/attributes requested are returned in the </w:t>
            </w:r>
            <w:r>
              <w:rPr>
                <w:rStyle w:val="HTMLCode"/>
              </w:rPr>
              <w:t>SIF_Response</w:t>
            </w:r>
            <w:r>
              <w:t xml:space="preserve"> (with any parent elements/attributes); otherwise, all elements supported </w:t>
            </w:r>
            <w:r>
              <w:lastRenderedPageBreak/>
              <w:t xml:space="preserve">by the provider's object are returned. </w:t>
            </w:r>
          </w:p>
          <w:p w:rsidR="006247F5" w:rsidRDefault="006247F5">
            <w:pPr>
              <w:pStyle w:val="NormalWeb"/>
            </w:pPr>
            <w:r>
              <w:t xml:space="preserve">Note that this is a means to filter or select a subset of elements/attributes from a matching object; specifying elements/attributes here that do not occur in or are not supported in a matching object does not exclude that matching object from being returned. Include any existing parent elements/attributes of the elements/attributes that are requested but not present.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29"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4" w:name="SIF_Query__SIF_ConditionGroup"/>
            <w:r>
              <w:rPr>
                <w:sz w:val="20"/>
                <w:szCs w:val="20"/>
              </w:rPr>
              <w:t>SIF_ConditionGroup</w:t>
            </w:r>
            <w:bookmarkEnd w:id="148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Either </w:t>
            </w:r>
            <w:r>
              <w:rPr>
                <w:rStyle w:val="HTMLCode"/>
              </w:rPr>
              <w:t>SIF_ConditionGroup</w:t>
            </w:r>
            <w:r>
              <w:t xml:space="preserve"> or </w:t>
            </w:r>
            <w:r>
              <w:rPr>
                <w:rStyle w:val="HTMLCode"/>
              </w:rPr>
              <w:t>SIF_Example</w:t>
            </w:r>
            <w:r>
              <w:t xml:space="preserve"> may optionally be specified to present conditions matching objects should satisfy. </w:t>
            </w:r>
          </w:p>
          <w:p w:rsidR="006247F5" w:rsidRDefault="006247F5">
            <w:pPr>
              <w:pStyle w:val="NormalWeb"/>
            </w:pPr>
            <w:r>
              <w:rPr>
                <w:rStyle w:val="HTMLCode"/>
              </w:rPr>
              <w:t>SIF_ConditionGroup</w:t>
            </w:r>
            <w:r>
              <w:t xml:space="preserve"> represents the conditions that the queried object(s) must meet. If conditions are specified, only those objects that meet the </w:t>
            </w:r>
            <w:r>
              <w:lastRenderedPageBreak/>
              <w:t xml:space="preserve">conditions are returned; otherwise, all objects of the specified name are returned.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5" w:name="SIF_Query__SIF_ConditionGroup___Type"/>
            <w:r>
              <w:rPr>
                <w:sz w:val="20"/>
                <w:szCs w:val="20"/>
              </w:rPr>
              <w:t>Type</w:t>
            </w:r>
            <w:bookmarkEnd w:id="148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Boolean operator for joining conditions (</w:t>
            </w:r>
            <w:r>
              <w:rPr>
                <w:rStyle w:val="HTMLCode"/>
              </w:rPr>
              <w:t>SIF_Conditions</w:t>
            </w:r>
            <w:r>
              <w:t xml:space="preserve"> elements) within this element. Note that </w:t>
            </w:r>
            <w:r>
              <w:rPr>
                <w:rStyle w:val="HTMLCode"/>
              </w:rPr>
              <w:t>None</w:t>
            </w:r>
            <w:r>
              <w:t xml:space="preserve"> should be used if there is only one </w:t>
            </w:r>
            <w:r>
              <w:rPr>
                <w:rStyle w:val="HTMLCode"/>
              </w:rPr>
              <w:t>SIF_Conditions</w:t>
            </w:r>
            <w:r>
              <w:t xml:space="preserve"> element.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And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Or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None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486" w:name="SIF_Query__SIF_ConditionGroup__SIF_Condi"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SIF_ConditionGroup/SIF_Conditions</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construct allows for nested conditions.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boolean operator for joining conditions (</w:t>
            </w:r>
            <w:r>
              <w:rPr>
                <w:rStyle w:val="HTMLCode"/>
              </w:rPr>
              <w:t>SIF_Condition</w:t>
            </w:r>
            <w:r>
              <w:t xml:space="preserve"> elements) within this element. Note that </w:t>
            </w:r>
            <w:r>
              <w:rPr>
                <w:rStyle w:val="HTMLCode"/>
              </w:rPr>
              <w:t>None</w:t>
            </w:r>
            <w:r>
              <w:t xml:space="preserve"> should be used if there is only one </w:t>
            </w:r>
            <w:r>
              <w:rPr>
                <w:rStyle w:val="HTMLCode"/>
              </w:rPr>
              <w:t>SIF_Condition</w:t>
            </w:r>
            <w:r>
              <w:t xml:space="preserve"> element.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And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Or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None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SIF_ConditionGroup/SIF_Conditions/</w:t>
            </w:r>
            <w:r>
              <w:rPr>
                <w:sz w:val="20"/>
                <w:szCs w:val="20"/>
              </w:rPr>
              <w:br/>
              <w:t>     SIF_Condition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an individual condition.</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SIF_ConditionGroup/SIF_Conditions/</w:t>
            </w:r>
            <w:r>
              <w:rPr>
                <w:sz w:val="20"/>
                <w:szCs w:val="20"/>
              </w:rPr>
              <w:br/>
              <w:t>     SIF_Condition/SIF_Element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element/attribute being queried. See below for syntax.</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0"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SIF_ConditionGroup/SIF_Conditions/</w:t>
            </w:r>
            <w:r>
              <w:rPr>
                <w:sz w:val="20"/>
                <w:szCs w:val="20"/>
              </w:rPr>
              <w:br/>
              <w:t>     SIF_Condition/SIF_Operator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comparison operator for the condition.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EQ </w:t>
            </w:r>
          </w:p>
          <w:p w:rsidR="006247F5" w:rsidRDefault="006247F5">
            <w:pPr>
              <w:ind w:left="720"/>
              <w:rPr>
                <w:sz w:val="20"/>
                <w:szCs w:val="20"/>
              </w:rPr>
            </w:pPr>
            <w:r>
              <w:rPr>
                <w:sz w:val="20"/>
                <w:szCs w:val="20"/>
              </w:rPr>
              <w:t xml:space="preserve">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LT </w:t>
            </w:r>
          </w:p>
          <w:p w:rsidR="006247F5" w:rsidRDefault="006247F5">
            <w:pPr>
              <w:ind w:left="720"/>
              <w:rPr>
                <w:sz w:val="20"/>
                <w:szCs w:val="20"/>
              </w:rPr>
            </w:pPr>
            <w:r>
              <w:rPr>
                <w:sz w:val="20"/>
                <w:szCs w:val="20"/>
              </w:rPr>
              <w:t xml:space="preserve">Less Than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GT </w:t>
            </w:r>
          </w:p>
          <w:p w:rsidR="006247F5" w:rsidRDefault="006247F5">
            <w:pPr>
              <w:ind w:left="720"/>
              <w:rPr>
                <w:sz w:val="20"/>
                <w:szCs w:val="20"/>
              </w:rPr>
            </w:pPr>
            <w:r>
              <w:rPr>
                <w:sz w:val="20"/>
                <w:szCs w:val="20"/>
              </w:rPr>
              <w:t xml:space="preserve">Greater Than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LE </w:t>
            </w:r>
          </w:p>
          <w:p w:rsidR="006247F5" w:rsidRDefault="006247F5">
            <w:pPr>
              <w:ind w:left="720"/>
              <w:rPr>
                <w:sz w:val="20"/>
                <w:szCs w:val="20"/>
              </w:rPr>
            </w:pPr>
            <w:r>
              <w:rPr>
                <w:sz w:val="20"/>
                <w:szCs w:val="20"/>
              </w:rPr>
              <w:t xml:space="preserve">Less Than Or 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GE </w:t>
            </w:r>
          </w:p>
          <w:p w:rsidR="006247F5" w:rsidRDefault="006247F5">
            <w:pPr>
              <w:ind w:left="720"/>
              <w:rPr>
                <w:sz w:val="20"/>
                <w:szCs w:val="20"/>
              </w:rPr>
            </w:pPr>
            <w:r>
              <w:rPr>
                <w:sz w:val="20"/>
                <w:szCs w:val="20"/>
              </w:rPr>
              <w:t xml:space="preserve">Greater Than Or 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NE </w:t>
            </w:r>
          </w:p>
          <w:p w:rsidR="006247F5" w:rsidRDefault="006247F5">
            <w:pPr>
              <w:ind w:left="720"/>
              <w:rPr>
                <w:sz w:val="20"/>
                <w:szCs w:val="20"/>
              </w:rPr>
            </w:pPr>
            <w:r>
              <w:rPr>
                <w:sz w:val="20"/>
                <w:szCs w:val="20"/>
              </w:rPr>
              <w:t>Not Equals</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SIF_ConditionGroup/SIF_Conditions/</w:t>
            </w:r>
            <w:r>
              <w:rPr>
                <w:sz w:val="20"/>
                <w:szCs w:val="20"/>
              </w:rPr>
              <w:br/>
              <w:t>     SIF_Condition/SIF_Value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SIF_Value</w:t>
            </w:r>
            <w:r>
              <w:t xml:space="preserve"> is the data that is used to compare with the value of the element or attribute.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1" w:anchor="string" w:history="1">
              <w:r w:rsidR="006247F5">
                <w:rPr>
                  <w:rFonts w:ascii="Courier New" w:hAnsi="Courier New" w:cs="Courier New"/>
                  <w:color w:val="005696"/>
                  <w:sz w:val="20"/>
                  <w:szCs w:val="20"/>
                </w:rPr>
                <w:t>xs:string</w:t>
              </w:r>
            </w:hyperlink>
          </w:p>
        </w:tc>
      </w:tr>
      <w:bookmarkEnd w:id="1486"/>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487" w:name="SIF_Query__SIF_Example"/>
            <w:r>
              <w:rPr>
                <w:sz w:val="20"/>
                <w:szCs w:val="20"/>
              </w:rPr>
              <w:t>SIF_Example</w:t>
            </w:r>
            <w:bookmarkEnd w:id="148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An example SIF object that serves as a template for matching objects. There is an implied </w:t>
            </w:r>
            <w:r>
              <w:rPr>
                <w:rStyle w:val="HTMLCode"/>
              </w:rPr>
              <w:t>EQ</w:t>
            </w:r>
            <w:r>
              <w:t xml:space="preserve"> operator for every element/attribute value present and an implied </w:t>
            </w:r>
            <w:r>
              <w:rPr>
                <w:rStyle w:val="HTMLCode"/>
              </w:rPr>
              <w:t>And</w:t>
            </w:r>
            <w:r>
              <w:t xml:space="preserve"> group of all resulting conditions. Currently this is an experimental feature and limited to use with select objects; wider use may be </w:t>
            </w:r>
            <w:r>
              <w:lastRenderedPageBreak/>
              <w:t xml:space="preserve">considered in future versions of this specification.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2" w:anchor="SIF_ExampleObjectType" w:history="1">
              <w:r w:rsidR="006247F5">
                <w:rPr>
                  <w:rFonts w:ascii="Courier New" w:hAnsi="Courier New" w:cs="Courier New"/>
                  <w:color w:val="005696"/>
                  <w:sz w:val="20"/>
                  <w:szCs w:val="20"/>
                </w:rPr>
                <w:t>SIF_ExampleObjectType</w:t>
              </w:r>
            </w:hyperlink>
          </w:p>
        </w:tc>
      </w:tr>
    </w:tbl>
    <w:p w:rsidR="006247F5" w:rsidRDefault="006247F5" w:rsidP="006247F5">
      <w:r>
        <w:rPr>
          <w:rStyle w:val="Caption2"/>
        </w:rPr>
        <w:lastRenderedPageBreak/>
        <w:t>Table 5.1.10-1: SIF_Query</w:t>
      </w:r>
      <w:bookmarkStart w:id="1488" w:name="SIF_ConditionGroup"/>
      <w:r>
        <w:t xml:space="preserve"> </w:t>
      </w:r>
    </w:p>
    <w:p w:rsidR="006247F5" w:rsidRDefault="006247F5" w:rsidP="006247F5">
      <w:pPr>
        <w:pStyle w:val="Heading4"/>
      </w:pPr>
      <w:r>
        <w:t>5.1.10.1 SIF_ConditionGroup</w:t>
      </w:r>
    </w:p>
    <w:p w:rsidR="006247F5" w:rsidRDefault="006247F5" w:rsidP="006247F5">
      <w:pPr>
        <w:pStyle w:val="NormalWeb"/>
      </w:pPr>
      <w:r>
        <w:t xml:space="preserve">The </w:t>
      </w:r>
      <w:r>
        <w:rPr>
          <w:rStyle w:val="HTMLCode"/>
        </w:rPr>
        <w:t>SIF_Query</w:t>
      </w:r>
      <w:r>
        <w:t xml:space="preserve"> element may have a </w:t>
      </w:r>
      <w:r>
        <w:rPr>
          <w:rStyle w:val="HTMLCode"/>
        </w:rPr>
        <w:t>SIF_ConditionGroup</w:t>
      </w:r>
      <w:r>
        <w:t xml:space="preserve"> element that may have one or more </w:t>
      </w:r>
      <w:r>
        <w:rPr>
          <w:rStyle w:val="HTMLCode"/>
        </w:rPr>
        <w:t>SIF_Conditions</w:t>
      </w:r>
      <w:r>
        <w:t xml:space="preserve"> elements. A </w:t>
      </w:r>
      <w:r>
        <w:rPr>
          <w:rStyle w:val="HTMLCode"/>
        </w:rPr>
        <w:t>SIF_Conditions</w:t>
      </w:r>
      <w:r>
        <w:t xml:space="preserve"> element may contain one or more </w:t>
      </w:r>
      <w:r>
        <w:rPr>
          <w:rStyle w:val="HTMLCode"/>
        </w:rPr>
        <w:t>SIF_Condition</w:t>
      </w:r>
      <w:r>
        <w:t xml:space="preserve"> elements. Each </w:t>
      </w:r>
      <w:r>
        <w:rPr>
          <w:rStyle w:val="HTMLCode"/>
        </w:rPr>
        <w:t>SIF_Condition</w:t>
      </w:r>
      <w:r>
        <w:t xml:space="preserve"> element defines a search criterion, which contains the following sub-elements. For example, if you wished to request the LibraryPatronStatus object for all teachers, the </w:t>
      </w:r>
      <w:r>
        <w:rPr>
          <w:rStyle w:val="HTMLCode"/>
        </w:rPr>
        <w:t>SIF_ConditionGroup</w:t>
      </w:r>
      <w:r>
        <w:t xml:space="preserve"> would be: For example, if you wished to request the </w:t>
      </w:r>
      <w:r>
        <w:rPr>
          <w:rStyle w:val="HTMLCode"/>
        </w:rPr>
        <w:t>LearnerExclusion</w:t>
      </w:r>
      <w:r>
        <w:t xml:space="preserve"> object for a student, the </w:t>
      </w:r>
      <w:r>
        <w:rPr>
          <w:rStyle w:val="HTMLCode"/>
        </w:rPr>
        <w:t>SIF_ConditionGroup</w:t>
      </w:r>
      <w:r>
        <w:t xml:space="preserve"> would be: </w:t>
      </w:r>
    </w:p>
    <w:p w:rsidR="006247F5" w:rsidRDefault="006247F5" w:rsidP="006247F5">
      <w:pPr>
        <w:shd w:val="clear" w:color="auto" w:fill="FAFAFA"/>
        <w:rPr>
          <w:rFonts w:ascii="Courier New" w:hAnsi="Courier New" w:cs="Courier New"/>
          <w:sz w:val="20"/>
          <w:szCs w:val="20"/>
        </w:rPr>
      </w:pPr>
      <w:bookmarkStart w:id="1489" w:name="Example511011"/>
      <w:bookmarkEnd w:id="1488"/>
      <w:r>
        <w:rPr>
          <w:rFonts w:ascii="Courier New" w:hAnsi="Courier New" w:cs="Courier New"/>
          <w:sz w:val="20"/>
          <w:szCs w:val="20"/>
        </w:rPr>
        <w:t>&lt;SIF_ConditionGroup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&lt;SIF_Element&gt;@SIF_RefObject&lt;/SIF_Element&gt;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&lt;SIF_Value&gt;StaffPersonal&lt;/SIF_Value&gt;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&lt;/SIF_ConditionGroup&gt;</w:t>
      </w:r>
    </w:p>
    <w:p w:rsidR="006247F5" w:rsidRDefault="006247F5" w:rsidP="006247F5">
      <w:r>
        <w:rPr>
          <w:rStyle w:val="Caption2"/>
        </w:rPr>
        <w:t>Example 5.1.10.1-1</w:t>
      </w:r>
      <w:r>
        <w:t xml:space="preserve"> </w:t>
      </w:r>
    </w:p>
    <w:p w:rsidR="006247F5" w:rsidRDefault="006247F5" w:rsidP="006247F5">
      <w:pPr>
        <w:pStyle w:val="NormalWeb"/>
      </w:pPr>
      <w:r>
        <w:t xml:space="preserve">If you wished to request the </w:t>
      </w:r>
      <w:r>
        <w:rPr>
          <w:rStyle w:val="HTMLCode"/>
        </w:rPr>
        <w:t>LibraryPatronStatus</w:t>
      </w:r>
      <w:r>
        <w:t xml:space="preserve"> object for a specific teacher then the </w:t>
      </w:r>
      <w:r>
        <w:rPr>
          <w:rStyle w:val="HTMLCode"/>
        </w:rPr>
        <w:t>SIF_ConditionGroup</w:t>
      </w:r>
      <w:r>
        <w:t xml:space="preserve"> would be: </w:t>
      </w:r>
    </w:p>
    <w:p w:rsidR="006247F5" w:rsidRDefault="006247F5" w:rsidP="006247F5">
      <w:pPr>
        <w:shd w:val="clear" w:color="auto" w:fill="FAFAFA"/>
        <w:rPr>
          <w:rFonts w:ascii="Courier New" w:hAnsi="Courier New" w:cs="Courier New"/>
          <w:sz w:val="20"/>
          <w:szCs w:val="20"/>
        </w:rPr>
      </w:pPr>
      <w:bookmarkStart w:id="1490" w:name="Example511012"/>
      <w:bookmarkEnd w:id="1489"/>
      <w:r>
        <w:rPr>
          <w:rFonts w:ascii="Courier New" w:hAnsi="Courier New" w:cs="Courier New"/>
          <w:sz w:val="20"/>
          <w:szCs w:val="20"/>
        </w:rPr>
        <w:t>&lt;SIF_ConditionGroup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Type="And"&gt;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&lt;SIF_Element&gt;@SIF_RefObject&lt;/SIF_Element&gt;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&lt;SIF_Value&gt;StaffPersonal&lt;/SIF_Value&gt;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&lt;SIF_Element&gt;@SIF_RefId&lt;/SIF_Element&gt;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&lt;SIF_Value&gt;D3E34B359D75101A8C3D00AA001A1652&lt;/SIF_Value&gt;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&lt;/SIF_ConditionGroup&gt;</w:t>
      </w:r>
    </w:p>
    <w:p w:rsidR="006247F5" w:rsidRDefault="006247F5" w:rsidP="006247F5">
      <w:r>
        <w:rPr>
          <w:rStyle w:val="Caption2"/>
        </w:rPr>
        <w:t>Example 5.1.10.1-2</w:t>
      </w:r>
      <w:bookmarkStart w:id="1491" w:name="Example511013SIF_ConditionGroupQueryingI"/>
      <w:bookmarkEnd w:id="1490"/>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&lt;SIF_MsgId&gt;A3E90785EFDA330DACB00785EFDA330D&lt;/SIF_MsgId&gt;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&lt;SIF_MaxBufferSize&gt;1048576&lt;/SIF_MaxBufferSize&gt;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&lt;SIF_Element&gt;Name/LastName&lt;/SIF_Element&gt;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&lt;SIF_Value&gt;Smith&lt;/SIF_Value&gt;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5.1.10.1-3: SIF_ConditionGroup querying into an object</w:t>
      </w:r>
      <w:bookmarkStart w:id="1492" w:name="SIF_ElementSyntax"/>
      <w:bookmarkEnd w:id="1491"/>
      <w:r>
        <w:t xml:space="preserve"> </w:t>
      </w:r>
    </w:p>
    <w:p w:rsidR="006247F5" w:rsidRDefault="006247F5" w:rsidP="006247F5">
      <w:pPr>
        <w:pStyle w:val="Heading4"/>
      </w:pPr>
      <w:r>
        <w:t>5.1.10.2 SIF_Element Syntax</w:t>
      </w:r>
    </w:p>
    <w:p w:rsidR="006247F5" w:rsidRDefault="006247F5" w:rsidP="006247F5">
      <w:pPr>
        <w:pStyle w:val="NormalWeb"/>
      </w:pPr>
      <w:r>
        <w:t xml:space="preserve">To reference individual elements/attributes in query criteria for objects, and in lists of individual elements/attributes to be returned from matching objects, SIF defines a path syntax which is based on a small subset of </w:t>
      </w:r>
      <w:bookmarkEnd w:id="1492"/>
      <w:r w:rsidR="004A4768">
        <w:fldChar w:fldCharType="begin"/>
      </w:r>
      <w:r>
        <w:instrText xml:space="preserve"> HYPERLINK "http://specification.sifinfo.org/Implementation/2.4/References.html" \l "XPath" </w:instrText>
      </w:r>
      <w:r w:rsidR="004A4768">
        <w:fldChar w:fldCharType="separate"/>
      </w:r>
      <w:r>
        <w:rPr>
          <w:rStyle w:val="Hyperlink"/>
        </w:rPr>
        <w:t>[XPath]</w:t>
      </w:r>
      <w:r w:rsidR="004A4768">
        <w:fldChar w:fldCharType="end"/>
      </w:r>
      <w:r>
        <w:t xml:space="preserve">, for use in </w:t>
      </w:r>
      <w:r>
        <w:rPr>
          <w:rStyle w:val="HTMLCode"/>
        </w:rPr>
        <w:t>SIF_Element</w:t>
      </w:r>
      <w:r>
        <w:t xml:space="preserve">. Elements are specified by name (e.g. </w:t>
      </w:r>
      <w:r>
        <w:rPr>
          <w:rStyle w:val="HTMLCode"/>
        </w:rPr>
        <w:t>Name</w:t>
      </w:r>
      <w:r>
        <w:t xml:space="preserve">) and attributes are specified by name, prefixed with </w:t>
      </w:r>
      <w:r>
        <w:rPr>
          <w:rStyle w:val="HTMLCode"/>
        </w:rPr>
        <w:t>@</w:t>
      </w:r>
      <w:r>
        <w:t xml:space="preserve"> (e.g. </w:t>
      </w:r>
      <w:r>
        <w:rPr>
          <w:rStyle w:val="HTMLCode"/>
        </w:rPr>
        <w:t>@Type</w:t>
      </w:r>
      <w:r>
        <w:t xml:space="preserve">). Namespace prefixes may precede element/attribute names as necessary (e.g. </w:t>
      </w:r>
      <w:r>
        <w:rPr>
          <w:rStyle w:val="HTMLCode"/>
        </w:rPr>
        <w:t>@xml:lang</w:t>
      </w:r>
      <w:r>
        <w:t xml:space="preserve">) and reference the current prefix-to-namespace mappings within the XML of the request. To reference child elements or attributes of child elements, a path notation is used where each element/attribute in the path is separated by </w:t>
      </w:r>
      <w:r>
        <w:rPr>
          <w:rStyle w:val="HTMLCode"/>
        </w:rPr>
        <w:t>/</w:t>
      </w:r>
      <w:r>
        <w:t xml:space="preserve"> (e.g. </w:t>
      </w:r>
      <w:r>
        <w:rPr>
          <w:rStyle w:val="HTMLCode"/>
        </w:rPr>
        <w:t xml:space="preserve">Name/FirstName </w:t>
      </w:r>
      <w:r>
        <w:t xml:space="preserve">, </w:t>
      </w:r>
      <w:r>
        <w:rPr>
          <w:rStyle w:val="HTMLCode"/>
        </w:rPr>
        <w:t xml:space="preserve">Name/@Type </w:t>
      </w:r>
      <w:r>
        <w:t xml:space="preserve">). The object's element is the root element and is not included when referencing child elements (e.g. </w:t>
      </w:r>
      <w:r>
        <w:rPr>
          <w:rStyle w:val="HTMLCode"/>
        </w:rPr>
        <w:t xml:space="preserve">Name/FirstName </w:t>
      </w:r>
      <w:r>
        <w:t xml:space="preserve">, not </w:t>
      </w:r>
      <w:r>
        <w:rPr>
          <w:rStyle w:val="HTMLCode"/>
        </w:rPr>
        <w:t xml:space="preserve">StudentPersonal/Name/FirstName </w:t>
      </w:r>
      <w:r>
        <w:t xml:space="preserve">); no </w:t>
      </w:r>
      <w:r>
        <w:rPr>
          <w:rStyle w:val="HTMLCode"/>
        </w:rPr>
        <w:t>/</w:t>
      </w:r>
      <w:r>
        <w:t xml:space="preserve"> is required when referencing attributes of the object itself (e.g. </w:t>
      </w:r>
      <w:r>
        <w:rPr>
          <w:rStyle w:val="HTMLCode"/>
        </w:rPr>
        <w:t>@RefId</w:t>
      </w:r>
      <w:r>
        <w:t xml:space="preserve">, not </w:t>
      </w:r>
      <w:r>
        <w:rPr>
          <w:rStyle w:val="HTMLCode"/>
        </w:rPr>
        <w:t xml:space="preserve">StudentPersonal/@RefId) </w:t>
      </w:r>
      <w:r>
        <w:t xml:space="preserve">. </w:t>
      </w:r>
    </w:p>
    <w:p w:rsidR="006247F5" w:rsidRDefault="006247F5" w:rsidP="006247F5">
      <w:pPr>
        <w:pStyle w:val="NormalWeb"/>
      </w:pPr>
      <w:r>
        <w:rPr>
          <w:rStyle w:val="HTMLCode"/>
        </w:rPr>
        <w:t>SIF_Condition/SIF_Element</w:t>
      </w:r>
      <w:r>
        <w:t xml:space="preserve"> may also contain XPath predicates (e.g. </w:t>
      </w:r>
      <w:r>
        <w:rPr>
          <w:rStyle w:val="HTMLCode"/>
        </w:rPr>
        <w:t xml:space="preserve">[@Type='04] </w:t>
      </w:r>
      <w:r>
        <w:t xml:space="preserve">) to allow for more precise matching, especially with regard to repeatable elements with "key" attributes. The following </w:t>
      </w:r>
      <w:r>
        <w:rPr>
          <w:rStyle w:val="HTMLCode"/>
        </w:rPr>
        <w:t>SIF_Condition</w:t>
      </w:r>
      <w:r>
        <w:t xml:space="preserve"> would match object withs any </w:t>
      </w:r>
      <w:r>
        <w:rPr>
          <w:rStyle w:val="HTMLCode"/>
        </w:rPr>
        <w:t xml:space="preserve">FirstName </w:t>
      </w:r>
      <w:r>
        <w:t xml:space="preserve">of </w:t>
      </w:r>
      <w:r>
        <w:rPr>
          <w:rStyle w:val="HTMLCode"/>
        </w:rPr>
        <w:t>Cameron</w:t>
      </w:r>
      <w:r>
        <w:t xml:space="preserve">: </w:t>
      </w:r>
    </w:p>
    <w:p w:rsidR="006247F5" w:rsidRDefault="006247F5" w:rsidP="006247F5">
      <w:pPr>
        <w:shd w:val="clear" w:color="auto" w:fill="FAFAFA"/>
        <w:rPr>
          <w:rFonts w:ascii="Courier New" w:hAnsi="Courier New" w:cs="Courier New"/>
          <w:sz w:val="20"/>
          <w:szCs w:val="20"/>
        </w:rPr>
      </w:pPr>
      <w:bookmarkStart w:id="1493" w:name="Example511021"/>
      <w:r>
        <w:rPr>
          <w:rFonts w:ascii="Courier New" w:hAnsi="Courier New" w:cs="Courier New"/>
          <w:sz w:val="20"/>
          <w:szCs w:val="20"/>
        </w:rPr>
        <w:t>&lt;SIF_Condition&gt;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&lt;SIF_Element&gt;Name/FirstName&lt;/SIF_Element&gt;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&lt;SIF_Value&gt;Cameron&lt;/SIF_Value&gt;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&lt;/SIF_Condition&gt;</w:t>
      </w:r>
    </w:p>
    <w:p w:rsidR="006247F5" w:rsidRDefault="006247F5" w:rsidP="006247F5">
      <w:r>
        <w:rPr>
          <w:rStyle w:val="Caption2"/>
        </w:rPr>
        <w:t>Example 5.1.10.2-1</w:t>
      </w:r>
      <w:r>
        <w:t xml:space="preserve"> </w:t>
      </w:r>
    </w:p>
    <w:p w:rsidR="006247F5" w:rsidRDefault="006247F5" w:rsidP="006247F5">
      <w:pPr>
        <w:pStyle w:val="NormalWeb"/>
      </w:pPr>
      <w:r>
        <w:lastRenderedPageBreak/>
        <w:t>Using a predicate allows the requester to specifically query the person's name of record (</w:t>
      </w:r>
      <w:r>
        <w:rPr>
          <w:rStyle w:val="HTMLCode"/>
        </w:rPr>
        <w:t xml:space="preserve"> 04 </w:t>
      </w:r>
      <w:r>
        <w:t xml:space="preserve">) vs. his/her previous, professional, current legal name, etc. </w:t>
      </w:r>
    </w:p>
    <w:p w:rsidR="006247F5" w:rsidRDefault="006247F5" w:rsidP="006247F5">
      <w:pPr>
        <w:shd w:val="clear" w:color="auto" w:fill="FAFAFA"/>
        <w:rPr>
          <w:rFonts w:ascii="Courier New" w:hAnsi="Courier New" w:cs="Courier New"/>
          <w:sz w:val="20"/>
          <w:szCs w:val="20"/>
        </w:rPr>
      </w:pPr>
      <w:bookmarkStart w:id="1494" w:name="Example511022"/>
      <w:bookmarkEnd w:id="1493"/>
      <w:r>
        <w:rPr>
          <w:rFonts w:ascii="Courier New" w:hAnsi="Courier New" w:cs="Courier New"/>
          <w:sz w:val="20"/>
          <w:szCs w:val="20"/>
        </w:rPr>
        <w:t>&lt;SIF_Condition&gt;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&lt;SIF_Element&gt;Name[@Type='04']/FirstName&lt;/SIF_Element&gt;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&lt;SIF_Value&gt;Cameron&lt;/SIF_Value&gt;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&lt;/SIF_Condition&gt;</w:t>
      </w:r>
    </w:p>
    <w:p w:rsidR="006247F5" w:rsidRDefault="006247F5" w:rsidP="006247F5">
      <w:r>
        <w:rPr>
          <w:rStyle w:val="Caption2"/>
        </w:rPr>
        <w:t>Example 5.1.10.2-2</w:t>
      </w:r>
      <w:r>
        <w:t xml:space="preserve"> </w:t>
      </w:r>
    </w:p>
    <w:p w:rsidR="006247F5" w:rsidRDefault="006247F5" w:rsidP="006247F5">
      <w:pPr>
        <w:pStyle w:val="NormalWeb"/>
      </w:pPr>
      <w:r>
        <w:t xml:space="preserve">Predicate expressions supported in SIF are limited to </w:t>
      </w:r>
      <w:r>
        <w:rPr>
          <w:rStyle w:val="HTMLCode"/>
        </w:rPr>
        <w:t>or</w:t>
      </w:r>
      <w:r>
        <w:t xml:space="preserve">, </w:t>
      </w:r>
      <w:r>
        <w:rPr>
          <w:rStyle w:val="HTMLCode"/>
        </w:rPr>
        <w:t>and</w:t>
      </w:r>
      <w:r>
        <w:t xml:space="preserve">, </w:t>
      </w:r>
      <w:r>
        <w:rPr>
          <w:rStyle w:val="HTMLCode"/>
        </w:rPr>
        <w:t>=</w:t>
      </w:r>
      <w:r>
        <w:t xml:space="preserve">, element/attribute names with optional prefixes and accessing nested elements/attributes using </w:t>
      </w:r>
      <w:r>
        <w:rPr>
          <w:rStyle w:val="HTMLCode"/>
        </w:rPr>
        <w:t>/</w:t>
      </w:r>
      <w:r>
        <w:t xml:space="preserve">. </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495" w:name="obj:SIF_ExtendedQuery"/>
      <w:bookmarkStart w:id="1496" w:name="_Toc271175914"/>
      <w:bookmarkStart w:id="1497" w:name="5111SIF_ExtendedQuery"/>
      <w:bookmarkEnd w:id="1494"/>
      <w:bookmarkEnd w:id="1495"/>
      <w:r>
        <w:rPr>
          <w:color w:val="FFFFFF"/>
        </w:rPr>
        <w:t>5.1.11 SIF_ExtendedQuery</w:t>
      </w:r>
      <w:bookmarkEnd w:id="1496"/>
    </w:p>
    <w:p w:rsidR="006247F5" w:rsidRDefault="006247F5" w:rsidP="006247F5">
      <w:pPr>
        <w:pStyle w:val="NormalWeb"/>
      </w:pPr>
      <w:r>
        <w:t xml:space="preserve">SIF's default query mechanism for </w:t>
      </w:r>
      <w:r>
        <w:rPr>
          <w:rStyle w:val="HTMLCode"/>
        </w:rPr>
        <w:t>SIF_Request</w:t>
      </w:r>
      <w:r>
        <w:t xml:space="preserve">, </w:t>
      </w:r>
      <w:r>
        <w:rPr>
          <w:rStyle w:val="HTMLCode"/>
        </w:rPr>
        <w:t>SIF_Query</w:t>
      </w:r>
      <w:r>
        <w:t xml:space="preserve">, has several limitations that limit its usefulness when creating reporting applications that process data from a SIF zone. </w:t>
      </w:r>
      <w:r>
        <w:rPr>
          <w:rStyle w:val="HTMLCode"/>
        </w:rPr>
        <w:t>SIF_Query</w:t>
      </w:r>
      <w:r>
        <w:t xml:space="preserve"> is limited to matching only one object type per query, requiring applications to manually join together results as needed for reporting and general data processing. </w:t>
      </w:r>
      <w:r>
        <w:rPr>
          <w:rStyle w:val="HTMLCode"/>
        </w:rPr>
        <w:t>SIF_ExtendedQuery</w:t>
      </w:r>
      <w:r>
        <w:t xml:space="preserve"> is designed to allow for joins on object identifiers/RefIds and to allow retrieval of data in a row/column fashion similar to SQL. Each returned column may contain hierarchical XML elements/objects. While envisioned as the primary mechanism for SIF-based </w:t>
      </w:r>
      <w:r>
        <w:rPr>
          <w:rStyle w:val="HTMLCode"/>
        </w:rPr>
        <w:t>ReportManifest</w:t>
      </w:r>
      <w:r>
        <w:t xml:space="preserve">s, Providers and Responders in a Zone may support </w:t>
      </w:r>
      <w:r>
        <w:rPr>
          <w:rStyle w:val="HTMLCode"/>
        </w:rPr>
        <w:t>SIF_ExtendedQuery</w:t>
      </w:r>
      <w:r>
        <w:t xml:space="preserve"> in addition to </w:t>
      </w:r>
      <w:r>
        <w:rPr>
          <w:rStyle w:val="HTMLCode"/>
        </w:rPr>
        <w:t>SIF_Query</w:t>
      </w:r>
      <w:r>
        <w:t xml:space="preserve">. Support for </w:t>
      </w:r>
      <w:r>
        <w:rPr>
          <w:rStyle w:val="HTMLCode"/>
        </w:rPr>
        <w:t>SIF_ExtendedQuery</w:t>
      </w:r>
      <w:r>
        <w:t xml:space="preserve"> can be declared in and retrieved from the Zone is various Infrastructure messages and objects. </w:t>
      </w:r>
    </w:p>
    <w:p w:rsidR="006247F5" w:rsidRDefault="006247F5" w:rsidP="006247F5">
      <w:pPr>
        <w:pStyle w:val="NormalWeb"/>
      </w:pPr>
      <w:r>
        <w:t xml:space="preserve">Note that matching rows are generated solely based on the </w:t>
      </w:r>
      <w:r>
        <w:rPr>
          <w:rStyle w:val="HTMLCode"/>
        </w:rPr>
        <w:t>SIF_From</w:t>
      </w:r>
      <w:r>
        <w:t xml:space="preserve"> clause, with optional join criteria, optionally limited/filtered by the </w:t>
      </w:r>
      <w:r>
        <w:rPr>
          <w:rStyle w:val="HTMLCode"/>
        </w:rPr>
        <w:t>SIF_Where</w:t>
      </w:r>
      <w:r>
        <w:t xml:space="preserve"> clause. If a repeatable element is requested as a column in </w:t>
      </w:r>
      <w:r>
        <w:rPr>
          <w:rStyle w:val="HTMLCode"/>
        </w:rPr>
        <w:t>SIF_Select</w:t>
      </w:r>
      <w:r>
        <w:t xml:space="preserve">, this does not generate multiple rows for each occurrence of matching elements; all elements are returned in the corresponding column within a single row. </w:t>
      </w:r>
    </w:p>
    <w:p w:rsidR="006247F5" w:rsidRDefault="006247F5" w:rsidP="006247F5">
      <w:pPr>
        <w:jc w:val="center"/>
      </w:pPr>
      <w:bookmarkStart w:id="1498" w:name="Figure51111SIF_ExtendedQuery"/>
      <w:bookmarkEnd w:id="1497"/>
      <w:bookmarkEnd w:id="1498"/>
      <w:r>
        <w:rPr>
          <w:noProof/>
          <w:color w:val="005696"/>
        </w:rPr>
        <w:lastRenderedPageBreak/>
        <w:drawing>
          <wp:inline distT="0" distB="0" distL="0" distR="0">
            <wp:extent cx="17687925" cy="9391650"/>
            <wp:effectExtent l="19050" t="0" r="9525" b="0"/>
            <wp:docPr id="38" name="Picture 38" descr="SIF_ExtendedQuery">
              <a:hlinkClick xmlns:a="http://schemas.openxmlformats.org/drawingml/2006/main" r:id="rId4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F_ExtendedQuery">
                      <a:hlinkClick r:id="rId433" tgtFrame="_blank"/>
                    </pic:cNvPr>
                    <pic:cNvPicPr>
                      <a:picLocks noChangeAspect="1" noChangeArrowheads="1"/>
                    </pic:cNvPicPr>
                  </pic:nvPicPr>
                  <pic:blipFill>
                    <a:blip r:embed="rId434" cstate="print"/>
                    <a:srcRect/>
                    <a:stretch>
                      <a:fillRect/>
                    </a:stretch>
                  </pic:blipFill>
                  <pic:spPr bwMode="auto">
                    <a:xfrm>
                      <a:off x="0" y="0"/>
                      <a:ext cx="17687925" cy="9391650"/>
                    </a:xfrm>
                    <a:prstGeom prst="rect">
                      <a:avLst/>
                    </a:prstGeom>
                    <a:noFill/>
                    <a:ln w="9525">
                      <a:noFill/>
                      <a:miter lim="800000"/>
                      <a:headEnd/>
                      <a:tailEnd/>
                    </a:ln>
                  </pic:spPr>
                </pic:pic>
              </a:graphicData>
            </a:graphic>
          </wp:inline>
        </w:drawing>
      </w:r>
    </w:p>
    <w:p w:rsidR="006247F5" w:rsidRDefault="006247F5" w:rsidP="006247F5">
      <w:r>
        <w:rPr>
          <w:rStyle w:val="Caption2"/>
        </w:rPr>
        <w:lastRenderedPageBreak/>
        <w:t>Figure 5.1.11-1: SIF_ExtendedQuery</w:t>
      </w:r>
      <w:r>
        <w:t xml:space="preserve"> </w:t>
      </w:r>
      <w:bookmarkStart w:id="1499" w:name="Table51111SIF_ExtendedQuery"/>
    </w:p>
    <w:tbl>
      <w:tblPr>
        <w:tblW w:w="0" w:type="auto"/>
        <w:tblCellMar>
          <w:top w:w="15" w:type="dxa"/>
          <w:left w:w="15" w:type="dxa"/>
          <w:bottom w:w="15" w:type="dxa"/>
          <w:right w:w="15" w:type="dxa"/>
        </w:tblCellMar>
        <w:tblLook w:val="04A0"/>
      </w:tblPr>
      <w:tblGrid>
        <w:gridCol w:w="221"/>
        <w:gridCol w:w="2782"/>
        <w:gridCol w:w="600"/>
        <w:gridCol w:w="2040"/>
        <w:gridCol w:w="3087"/>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00" w:name="SIF_ExtendedQuery"/>
            <w:bookmarkEnd w:id="1499"/>
            <w:r>
              <w:rPr>
                <w:rStyle w:val="rootelement1"/>
                <w:sz w:val="22"/>
                <w:szCs w:val="22"/>
              </w:rPr>
              <w:t>SIF_ExtendedQuery</w:t>
            </w:r>
            <w:bookmarkEnd w:id="1500"/>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SIF's default query mechanism for </w:t>
            </w:r>
            <w:r>
              <w:rPr>
                <w:rStyle w:val="HTMLCode"/>
              </w:rPr>
              <w:t>SIF_Request</w:t>
            </w:r>
            <w:r>
              <w:t xml:space="preserve">, </w:t>
            </w:r>
            <w:r>
              <w:rPr>
                <w:rStyle w:val="HTMLCode"/>
              </w:rPr>
              <w:t>SIF_Query</w:t>
            </w:r>
            <w:r>
              <w:t xml:space="preserve">, has several limitations that limit its usefulness when creating reporting applications that process data from a SIF zone. </w:t>
            </w:r>
            <w:r>
              <w:rPr>
                <w:rStyle w:val="HTMLCode"/>
              </w:rPr>
              <w:t>SIF_Query</w:t>
            </w:r>
            <w:r>
              <w:t xml:space="preserve"> is limited to matching only one object type per query, requiring applications to manually join together results as needed for reporting and general data processing. </w:t>
            </w:r>
            <w:r>
              <w:rPr>
                <w:rStyle w:val="HTMLCode"/>
              </w:rPr>
              <w:t>SIF_ExtendedQuery</w:t>
            </w:r>
            <w:r>
              <w:t xml:space="preserve"> is designed to allow for joins on object identifiers/RefIds and to allow retrieval of data in a row/column fashion similar to SQL. Each returned column may contain hierarchical XML elements/objects. While envisioned as the primary mechanism for SIF-based </w:t>
            </w:r>
            <w:r>
              <w:rPr>
                <w:rStyle w:val="HTMLCode"/>
              </w:rPr>
              <w:t>ReportManifest</w:t>
            </w:r>
            <w:r>
              <w:t xml:space="preserve">s, Providers and </w:t>
            </w:r>
            <w:r>
              <w:lastRenderedPageBreak/>
              <w:t xml:space="preserve">Responders in a Zone may support </w:t>
            </w:r>
            <w:r>
              <w:rPr>
                <w:rStyle w:val="HTMLCode"/>
              </w:rPr>
              <w:t>SIF_ExtendedQuery</w:t>
            </w:r>
            <w:r>
              <w:t xml:space="preserve"> in addition to </w:t>
            </w:r>
            <w:r>
              <w:rPr>
                <w:rStyle w:val="HTMLCode"/>
              </w:rPr>
              <w:t>SIF_Query</w:t>
            </w:r>
            <w:r>
              <w:t xml:space="preserve">. Support for </w:t>
            </w:r>
            <w:r>
              <w:rPr>
                <w:rStyle w:val="HTMLCode"/>
              </w:rPr>
              <w:t>SIF_ExtendedQuery</w:t>
            </w:r>
            <w:r>
              <w:t xml:space="preserve"> can be declared in and retrieved from the Zone is various Infrastructure messages and objects. </w:t>
            </w:r>
          </w:p>
          <w:p w:rsidR="006247F5" w:rsidRDefault="006247F5">
            <w:pPr>
              <w:pStyle w:val="NormalWeb"/>
            </w:pPr>
            <w:r>
              <w:t xml:space="preserve">Note that matching rows are generated solely based on the </w:t>
            </w:r>
            <w:r>
              <w:rPr>
                <w:rStyle w:val="HTMLCode"/>
              </w:rPr>
              <w:t>SIF_From</w:t>
            </w:r>
            <w:r>
              <w:t xml:space="preserve"> clause, with optional join criteria, optionally limited/filtered by the </w:t>
            </w:r>
            <w:r>
              <w:rPr>
                <w:rStyle w:val="HTMLCode"/>
              </w:rPr>
              <w:t>SIF_Where</w:t>
            </w:r>
            <w:r>
              <w:t xml:space="preserve"> clause. If a repeatable element is requested as a column in </w:t>
            </w:r>
            <w:r>
              <w:rPr>
                <w:rStyle w:val="HTMLCode"/>
              </w:rPr>
              <w:t>SIF_Select</w:t>
            </w:r>
            <w:r>
              <w:t xml:space="preserve">, this does not generate multiple rows for each occurrence of matching elements; all elements are returned in the corresponding column within a single row.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1" w:name="SIF_ExtendedQuery__SIF_DestinationProvid"/>
            <w:r>
              <w:rPr>
                <w:sz w:val="20"/>
                <w:szCs w:val="20"/>
              </w:rPr>
              <w:t>SIF_DestinationProvider</w:t>
            </w:r>
            <w:bookmarkEnd w:id="150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If no </w:t>
            </w:r>
            <w:r>
              <w:rPr>
                <w:rStyle w:val="HTMLCode"/>
              </w:rPr>
              <w:t>SIF_DestinationId</w:t>
            </w:r>
            <w:r>
              <w:t xml:space="preserve"> applies to the request and this element is supplied, </w:t>
            </w:r>
            <w:r>
              <w:lastRenderedPageBreak/>
              <w:t xml:space="preserve">the Requester specifies that the extended query be routed to the Provider on record for the given object name. If this element is omitted and no </w:t>
            </w:r>
            <w:r>
              <w:rPr>
                <w:rStyle w:val="HTMLCode"/>
              </w:rPr>
              <w:t>SIF_DestinationId</w:t>
            </w:r>
            <w:r>
              <w:t xml:space="preserve"> applies to the request, the ZIS routes the request to the Provider on record for the object name in </w:t>
            </w:r>
            <w:r>
              <w:rPr>
                <w:rStyle w:val="HTMLCode"/>
              </w:rPr>
              <w:t>SIF_From</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5"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2" w:name="SIF_ExtendedQuery__SIF_Select"/>
            <w:r>
              <w:rPr>
                <w:sz w:val="20"/>
                <w:szCs w:val="20"/>
              </w:rPr>
              <w:t>SIF_Select</w:t>
            </w:r>
            <w:bookmarkEnd w:id="150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Identifies which data elements/attribute are to be returned as columns in each matching row.</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3" w:name="SIF_ExtendedQuery__SIF_Select___Distinct"/>
            <w:r>
              <w:rPr>
                <w:sz w:val="20"/>
                <w:szCs w:val="20"/>
              </w:rPr>
              <w:t>Distinct</w:t>
            </w:r>
            <w:bookmarkEnd w:id="150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whether query results should return all rows (</w:t>
            </w:r>
            <w:r>
              <w:rPr>
                <w:rStyle w:val="HTMLCode"/>
              </w:rPr>
              <w:t>false</w:t>
            </w:r>
            <w:r>
              <w:t>) or just distinct ones (</w:t>
            </w:r>
            <w:r>
              <w:rPr>
                <w:rStyle w:val="HTMLCode"/>
              </w:rPr>
              <w:t>true</w:t>
            </w:r>
            <w:r>
              <w:t xml:space="preserve">). Rows are distinct if at least one column differs between them.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6"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4" w:name="SIF_ExtendedQuery__SIF_Select___RowCount"/>
            <w:r>
              <w:rPr>
                <w:sz w:val="20"/>
                <w:szCs w:val="20"/>
              </w:rPr>
              <w:t>RowCount</w:t>
            </w:r>
            <w:bookmarkEnd w:id="150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maximum number of rows to return. If </w:t>
            </w:r>
            <w:r>
              <w:rPr>
                <w:rStyle w:val="HTMLCode"/>
              </w:rPr>
              <w:t>All</w:t>
            </w:r>
            <w:r>
              <w:t xml:space="preserve">, return all rows, </w:t>
            </w:r>
            <w:r>
              <w:lastRenderedPageBreak/>
              <w:t xml:space="preserve">otherwise return the top rows up to the maximum row count indicated.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union of:</w:t>
            </w:r>
            <w:r>
              <w:br/>
            </w:r>
            <w:r>
              <w:br/>
            </w:r>
            <w:hyperlink r:id="rId437" w:anchor="positiveInteger" w:history="1">
              <w:r>
                <w:rPr>
                  <w:rFonts w:ascii="Courier New" w:hAnsi="Courier New" w:cs="Courier New"/>
                  <w:color w:val="005696"/>
                  <w:sz w:val="20"/>
                  <w:szCs w:val="20"/>
                </w:rPr>
                <w:t>xs:positiveInteger</w:t>
              </w:r>
            </w:hyperlink>
            <w:r>
              <w:br/>
            </w:r>
            <w:r>
              <w:rPr>
                <w:b/>
                <w:bCs/>
                <w:color w:val="005696"/>
              </w:rPr>
              <w:br/>
            </w:r>
            <w:r>
              <w:rPr>
                <w:rStyle w:val="title"/>
              </w:rPr>
              <w:t>additional 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lastRenderedPageBreak/>
              <w:t>All</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05" w:name="SIF_ExtendedQuery__SIF_Select__SIF_Eleme"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SIF_Select/SIF_Element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the element/attribute to return as a column. Contents can be left empty to return the whole object specified in </w:t>
            </w:r>
            <w:r>
              <w:rPr>
                <w:rStyle w:val="HTMLCode"/>
              </w:rPr>
              <w:t>ObjectName</w:t>
            </w:r>
            <w:r>
              <w:t xml:space="preserve">, or </w:t>
            </w:r>
            <w:r>
              <w:rPr>
                <w:rStyle w:val="HTMLCode"/>
              </w:rPr>
              <w:t>*</w:t>
            </w:r>
            <w:r>
              <w:t xml:space="preserve"> can be designated to return all attributes and immediate child elements of the object specified in </w:t>
            </w:r>
            <w:r>
              <w:rPr>
                <w:rStyle w:val="HTMLCode"/>
              </w:rPr>
              <w:t>ObjectName</w:t>
            </w:r>
            <w:r>
              <w:t xml:space="preserve">, or </w:t>
            </w:r>
            <w:hyperlink r:id="rId438" w:anchor="SIF_ElementSyntax" w:history="1">
              <w:r>
                <w:rPr>
                  <w:rStyle w:val="HTMLCode"/>
                  <w:color w:val="005696"/>
                </w:rPr>
                <w:t>SIF_Element</w:t>
              </w:r>
              <w:r>
                <w:rPr>
                  <w:rStyle w:val="Hyperlink"/>
                </w:rPr>
                <w:t xml:space="preserve"> Syntax </w:t>
              </w:r>
            </w:hyperlink>
            <w:r>
              <w:t xml:space="preserve">can be specified, relative to the object specified in </w:t>
            </w:r>
            <w:r>
              <w:rPr>
                <w:rStyle w:val="HTMLCode"/>
              </w:rPr>
              <w:t>ObjectName</w:t>
            </w:r>
            <w:r>
              <w:t xml:space="preserve">. Requested attributes are to be returned as the text value of the corresponding attribute, elements as a copy of the XML element itself including attributes if they exist.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39"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Alias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Optional caption for the column.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0"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441"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from which to retrieve element/attributes.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2" w:anchor="SIF_RequestObjectNamesType" w:history="1">
              <w:r w:rsidR="006247F5">
                <w:rPr>
                  <w:rFonts w:ascii="Courier New" w:hAnsi="Courier New" w:cs="Courier New"/>
                  <w:color w:val="005696"/>
                  <w:sz w:val="20"/>
                  <w:szCs w:val="20"/>
                </w:rPr>
                <w:t>SIF_RequestObjectNamesType</w:t>
              </w:r>
            </w:hyperlink>
          </w:p>
        </w:tc>
      </w:tr>
      <w:bookmarkEnd w:id="1505"/>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6" w:name="SIF_ExtendedQuery__SIF_From"/>
            <w:r>
              <w:rPr>
                <w:sz w:val="20"/>
                <w:szCs w:val="20"/>
              </w:rPr>
              <w:t>SIF_From</w:t>
            </w:r>
            <w:bookmarkEnd w:id="150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Join specification for the query if more than one object is being queried. If only one object is being queried, specify it without the </w:t>
            </w:r>
            <w:r>
              <w:rPr>
                <w:rStyle w:val="HTMLCode"/>
              </w:rPr>
              <w:t>SIF_Join</w:t>
            </w:r>
            <w:r>
              <w:t xml:space="preserve"> clause. This clause generates the matching rows returned, optionally limited/filtered by the </w:t>
            </w:r>
            <w:r>
              <w:rPr>
                <w:rStyle w:val="HTMLCode"/>
              </w:rPr>
              <w:t>SIF_Where</w:t>
            </w:r>
            <w:r>
              <w:t xml:space="preserve"> clause. Each object referenced in the </w:t>
            </w:r>
            <w:r>
              <w:rPr>
                <w:rStyle w:val="HTMLCode"/>
              </w:rPr>
              <w:t>SIF_Select</w:t>
            </w:r>
            <w:r>
              <w:t xml:space="preserve">, </w:t>
            </w:r>
            <w:r>
              <w:rPr>
                <w:rStyle w:val="HTMLCode"/>
              </w:rPr>
              <w:t>SIF_Where</w:t>
            </w:r>
            <w:r>
              <w:t xml:space="preserve"> and </w:t>
            </w:r>
            <w:r>
              <w:rPr>
                <w:rStyle w:val="HTMLCode"/>
              </w:rPr>
              <w:t>SIF_OrderBy</w:t>
            </w:r>
            <w:r>
              <w:t xml:space="preserve"> clauses must be included here.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7" w:name="SIF_ExtendedQuery__SIF_From___ObjectName"/>
            <w:r>
              <w:rPr>
                <w:sz w:val="20"/>
                <w:szCs w:val="20"/>
              </w:rPr>
              <w:t>ObjectName</w:t>
            </w:r>
            <w:bookmarkEnd w:id="150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to query.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3"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8" w:name="SIF_ExtendedQuery__SIF_From__SIF_Join"/>
            <w:r>
              <w:rPr>
                <w:sz w:val="20"/>
                <w:szCs w:val="20"/>
              </w:rPr>
              <w:t>SIF_From/SIF_Join</w:t>
            </w:r>
            <w:bookmarkEnd w:id="150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Additional objects to query, with join conditions specifying the relationships between objects.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09" w:name="SIF_ExtendedQuery__SIF_From__SIF_Join___"/>
            <w:r>
              <w:rPr>
                <w:sz w:val="20"/>
                <w:szCs w:val="20"/>
              </w:rPr>
              <w:t>Type</w:t>
            </w:r>
            <w:bookmarkEnd w:id="150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Type of relational join.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Inner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LeftOuter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RightOuter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FullOuter</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10" w:name="SIF_ExtendedQuery__SIF_From__SIF_Join_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SIF_From/SIF_Join/SIF_JoinOn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conditions for the join.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SIF_From/SIF_Join/SIF_JoinOn/</w:t>
            </w:r>
            <w:r>
              <w:rPr>
                <w:sz w:val="20"/>
                <w:szCs w:val="20"/>
              </w:rPr>
              <w:br/>
              <w:t>     SIF_LeftElement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left-side element/attribute on which to constrain the join. Currently only support for keys/RefIds/RefId references is required.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4"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Name of the object that contains the element/attribute.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5"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SIF_From/SIF_Join/SIF_JoinOn/</w:t>
            </w:r>
            <w:r>
              <w:rPr>
                <w:sz w:val="20"/>
                <w:szCs w:val="20"/>
              </w:rPr>
              <w:br/>
              <w:t>     SIF_RightElement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right left-side element/attribute on which to constrain the join. Currently only support for keys/RefIds/RefId references is required.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6"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Name of the object that contains the element/attribute.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7" w:anchor="SIF_RequestObjectNamesType" w:history="1">
              <w:r w:rsidR="006247F5">
                <w:rPr>
                  <w:rFonts w:ascii="Courier New" w:hAnsi="Courier New" w:cs="Courier New"/>
                  <w:color w:val="005696"/>
                  <w:sz w:val="20"/>
                  <w:szCs w:val="20"/>
                </w:rPr>
                <w:t>SIF_RequestObjectNamesType</w:t>
              </w:r>
            </w:hyperlink>
          </w:p>
        </w:tc>
      </w:tr>
      <w:bookmarkEnd w:id="1510"/>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11" w:name="SIF_ExtendedQuery__SIF_Where"/>
            <w:r>
              <w:rPr>
                <w:sz w:val="20"/>
                <w:szCs w:val="20"/>
              </w:rPr>
              <w:t>SIF_Where</w:t>
            </w:r>
            <w:bookmarkEnd w:id="151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Optionally specifies conditions to limit/filter rows resulting from the </w:t>
            </w:r>
            <w:r>
              <w:rPr>
                <w:rStyle w:val="HTMLCode"/>
              </w:rPr>
              <w:t>SIF_From</w:t>
            </w:r>
            <w:r>
              <w:t xml:space="preserve"> clause.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12" w:name="SIF_ExtendedQuery__SIF_Where__SIF_Condit"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Conditions that matching rows must meet.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Boolean operator for joining conditions (</w:t>
            </w:r>
            <w:r>
              <w:rPr>
                <w:rStyle w:val="HTMLCode"/>
              </w:rPr>
              <w:t>SIF_Conditions</w:t>
            </w:r>
            <w:r>
              <w:t xml:space="preserve"> elements) within this element. Note that </w:t>
            </w:r>
            <w:r>
              <w:rPr>
                <w:rStyle w:val="HTMLCode"/>
              </w:rPr>
              <w:t>None</w:t>
            </w:r>
            <w:r>
              <w:t xml:space="preserve"> should be used if there is only one </w:t>
            </w:r>
            <w:r>
              <w:rPr>
                <w:rStyle w:val="HTMLCode"/>
              </w:rPr>
              <w:t>SIF_Conditions</w:t>
            </w:r>
            <w:r>
              <w:t xml:space="preserve"> element.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And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Or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None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SIF_Conditions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construct allows for nested conditions.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boolean operator for joining conditions (</w:t>
            </w:r>
            <w:r>
              <w:rPr>
                <w:rStyle w:val="HTMLCode"/>
              </w:rPr>
              <w:t>SIF_Condition</w:t>
            </w:r>
            <w:r>
              <w:t xml:space="preserve"> elements) within this element. Note that </w:t>
            </w:r>
            <w:r>
              <w:rPr>
                <w:rStyle w:val="HTMLCode"/>
              </w:rPr>
              <w:t>None</w:t>
            </w:r>
            <w:r>
              <w:t xml:space="preserve"> should be used if there is only one </w:t>
            </w:r>
            <w:r>
              <w:rPr>
                <w:rStyle w:val="HTMLCode"/>
              </w:rPr>
              <w:t>SIF_Condition</w:t>
            </w:r>
            <w:r>
              <w:t xml:space="preserve"> element. </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And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Or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None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SIF_Conditions/SIF_Condition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an individual condition.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SIF_Conditions/SIF_Condition/</w:t>
            </w:r>
            <w:r>
              <w:rPr>
                <w:sz w:val="20"/>
                <w:szCs w:val="20"/>
              </w:rPr>
              <w:br/>
              <w:t>     SIF_Element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element/attribute being queried.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8"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containing the element/attribute.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49"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SIF_Conditions/SIF_Condition/</w:t>
            </w:r>
            <w:r>
              <w:rPr>
                <w:sz w:val="20"/>
                <w:szCs w:val="20"/>
              </w:rPr>
              <w:br/>
              <w:t>     SIF_Operator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comparison operator for the condition.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EQ </w:t>
            </w:r>
          </w:p>
          <w:p w:rsidR="006247F5" w:rsidRDefault="006247F5">
            <w:pPr>
              <w:ind w:left="720"/>
              <w:rPr>
                <w:sz w:val="20"/>
                <w:szCs w:val="20"/>
              </w:rPr>
            </w:pPr>
            <w:r>
              <w:rPr>
                <w:sz w:val="20"/>
                <w:szCs w:val="20"/>
              </w:rPr>
              <w:t xml:space="preserve">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LT </w:t>
            </w:r>
          </w:p>
          <w:p w:rsidR="006247F5" w:rsidRDefault="006247F5">
            <w:pPr>
              <w:ind w:left="720"/>
              <w:rPr>
                <w:sz w:val="20"/>
                <w:szCs w:val="20"/>
              </w:rPr>
            </w:pPr>
            <w:r>
              <w:rPr>
                <w:sz w:val="20"/>
                <w:szCs w:val="20"/>
              </w:rPr>
              <w:t xml:space="preserve">Less Than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GT </w:t>
            </w:r>
          </w:p>
          <w:p w:rsidR="006247F5" w:rsidRDefault="006247F5">
            <w:pPr>
              <w:ind w:left="720"/>
              <w:rPr>
                <w:sz w:val="20"/>
                <w:szCs w:val="20"/>
              </w:rPr>
            </w:pPr>
            <w:r>
              <w:rPr>
                <w:sz w:val="20"/>
                <w:szCs w:val="20"/>
              </w:rPr>
              <w:t xml:space="preserve">Greater Than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LE </w:t>
            </w:r>
          </w:p>
          <w:p w:rsidR="006247F5" w:rsidRDefault="006247F5">
            <w:pPr>
              <w:ind w:left="720"/>
              <w:rPr>
                <w:sz w:val="20"/>
                <w:szCs w:val="20"/>
              </w:rPr>
            </w:pPr>
            <w:r>
              <w:rPr>
                <w:sz w:val="20"/>
                <w:szCs w:val="20"/>
              </w:rPr>
              <w:t xml:space="preserve">Less Than Or 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GE </w:t>
            </w:r>
          </w:p>
          <w:p w:rsidR="006247F5" w:rsidRDefault="006247F5">
            <w:pPr>
              <w:ind w:left="720"/>
              <w:rPr>
                <w:sz w:val="20"/>
                <w:szCs w:val="20"/>
              </w:rPr>
            </w:pPr>
            <w:r>
              <w:rPr>
                <w:sz w:val="20"/>
                <w:szCs w:val="20"/>
              </w:rPr>
              <w:t xml:space="preserve">Greater Than Or Equals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NE </w:t>
            </w:r>
          </w:p>
          <w:p w:rsidR="006247F5" w:rsidRDefault="006247F5">
            <w:pPr>
              <w:ind w:left="720"/>
              <w:rPr>
                <w:sz w:val="20"/>
                <w:szCs w:val="20"/>
              </w:rPr>
            </w:pPr>
            <w:r>
              <w:rPr>
                <w:sz w:val="20"/>
                <w:szCs w:val="20"/>
              </w:rPr>
              <w:t>Not Equals</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SIF_Where/SIF_ConditionGroup/</w:t>
            </w:r>
            <w:r>
              <w:rPr>
                <w:sz w:val="20"/>
                <w:szCs w:val="20"/>
              </w:rPr>
              <w:br/>
              <w:t>     SIF_Conditions/SIF_Condition/</w:t>
            </w:r>
            <w:r>
              <w:rPr>
                <w:sz w:val="20"/>
                <w:szCs w:val="20"/>
              </w:rPr>
              <w:br/>
              <w:t>     SIF_Value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SIF_Value</w:t>
            </w:r>
            <w:r>
              <w:t xml:space="preserve"> is the data that is used to compare with the value of the element or attribute.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0" w:anchor="string" w:history="1">
              <w:r w:rsidR="006247F5">
                <w:rPr>
                  <w:rFonts w:ascii="Courier New" w:hAnsi="Courier New" w:cs="Courier New"/>
                  <w:color w:val="005696"/>
                  <w:sz w:val="20"/>
                  <w:szCs w:val="20"/>
                </w:rPr>
                <w:t>xs:string</w:t>
              </w:r>
            </w:hyperlink>
          </w:p>
        </w:tc>
      </w:tr>
      <w:bookmarkEnd w:id="151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13" w:name="SIF_ExtendedQuery__SIF_OrderBy"/>
            <w:r>
              <w:rPr>
                <w:sz w:val="20"/>
                <w:szCs w:val="20"/>
              </w:rPr>
              <w:t>SIF_OrderBy</w:t>
            </w:r>
            <w:bookmarkEnd w:id="151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An optional list of elements/attributes by which to sort the resulting rows.</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14" w:name="SIF_ExtendedQuery__SIF_OrderBy__SIF_Elem"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SIF_OrderBy/SIF_Element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the element/attribute by which to sort.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1"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containing the element/attribute.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2"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Ordering</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Whether to order the element/attribute in ascending or descending order.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Ascending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Descending</w:t>
            </w:r>
          </w:p>
        </w:tc>
      </w:tr>
    </w:tbl>
    <w:bookmarkEnd w:id="1514"/>
    <w:p w:rsidR="006247F5" w:rsidRDefault="006247F5" w:rsidP="006247F5">
      <w:r>
        <w:rPr>
          <w:rStyle w:val="Caption2"/>
        </w:rPr>
        <w:t>Table 5.1.11-1: SIF_ExtendedQuery</w:t>
      </w:r>
      <w:bookmarkStart w:id="1515" w:name="Example51111SelectingAllStudentPersonalO"/>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Distinct="false"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t>Example 5.1.11-1: Selecting all StudentPersonal objects</w:t>
      </w:r>
      <w:bookmarkStart w:id="1516" w:name="Example51113SelectingAllAttributesAndImm"/>
      <w:bookmarkEnd w:id="1515"/>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Distinct="false"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t>Example 5.1.11-3: Selecting all attributes and immediate child elements of StudentPersonal as columns from all StudentPersonal objects</w:t>
      </w:r>
      <w:bookmarkStart w:id="1517" w:name="Example51115SelectingSpecificAttributesA"/>
      <w:bookmarkEnd w:id="1516"/>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Distinct="false"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ObjectName="StudentPersonal"&gt;Name/FirstName&lt;/SIF_Element&gt;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ObjectName="StudentPersonal"&gt;Name/LastName&lt;/SIF_Element&gt;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ObjectName="StudentPersonal"&gt;EmailList&lt;/SIF_Element&gt;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t>Example 5.1.11-5: Selecting specific attributes and elements from all StudentPersonal objects</w:t>
      </w:r>
      <w:bookmarkStart w:id="1518" w:name="Example51117SelectingStudentPersonalObje"/>
      <w:bookmarkEnd w:id="1517"/>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Distinct="true"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 Alias="Student Entry Date"&gt;EntryDate&lt;/SIF_Element&gt;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 Type="Inner"&gt;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&lt;SIF_LeftElement ObjectName="StudentPersonal"&gt;@RefId&lt;/SIF_LeftElement&gt;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&lt;SIF_RightElement ObjectName="StudentSchoolEnrollment"&gt;@StudentPersonalRefId&lt;/SIF_RightElement&gt;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Type="And"&gt;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Type="And"&gt;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ObjectName="StudentSchoolEnrollment"&gt;@SchoolInfoRefId&lt;/SIF_Element&gt;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&lt;SIF_Value&gt;A3E90785EFDA330DACB00785EFDA330D&lt;/SIF_Value&gt;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ObjectName="StudentSchoolEnrollment"&gt;@SchoolYear&lt;/SIF_Element&gt;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&lt;SIF_Value&gt;2007&lt;/SIF_Value&gt;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ObjectName="StudentSchoolEnrollment"&gt;@MembershipType&lt;/SIF_Element&gt;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&lt;SIF_Value&gt;Home&lt;/SIF_Value&gt;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ObjectName="StudentSchoolEnrollment"&gt;@TimeFrame&lt;/SIF_Element&gt;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&lt;SIF_Value&gt;Current&lt;/SIF_Value&gt;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ObjectName="StudentSchoolEnrollment"&gt;@TimeFrame&lt;/SIF_Element&gt;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&lt;SIF_Value&gt;Future&lt;/SIF_Value&gt;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&lt;SIF_OrderBy&gt;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&lt;SIF_Element ObjectName="StudentPersonal" Ordering="Ascending"&gt;Name/LastName&lt;/SIF_Element&gt;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&lt;/SIF_OrderBy&gt;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t>Example 5.1.11-7: Selecting StudentPersonal objects along with each student's EntryDate from StudentSchoolEnrollment for a specific school, school year and other StudentSchoolEnrollment values, sorted by student's last name</w:t>
      </w:r>
      <w:bookmarkStart w:id="1519" w:name="Example51119SelectingASpecificStudentPer"/>
      <w:bookmarkEnd w:id="1518"/>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Distinct="false"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ObjectName="SchoolInfo"&gt;SchoolName&lt;/SIF_Element&gt;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 Type="Inner"&gt;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&lt;SIF_LeftElement ObjectName="StudentPersonal"&gt;@RefId&lt;/SIF_LeftElement&gt;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&lt;SIF_RightElement ObjectName="StudentSchoolEnrollment"&gt;@StudentPersonalRefId&lt;/SIF_RightElement&gt;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 Type="Inner"&gt;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&lt;SIF_LeftElement ObjectName="StudentSchoolEnrollment"&gt;@SchoolInfoRefId&lt;/SIF_LeftElement&gt;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&lt;SIF_RightElement ObjectName="SchoolInfo"&gt;@RefId&lt;/SIF_RightElement&gt;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&lt;/SIF_Join&gt;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&lt;SIF_Value&gt;12345678901234567890123456789012&lt;/SIF_Value&gt;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t>Example 5.1.11-9: Selecting a specific StudentPersonal's StudentSchoolEnrollment objects, along with the corresponding school name for each enrollment</w:t>
      </w:r>
      <w:bookmarkStart w:id="1520" w:name="MappingSIF_QueryToSIF_ExtendedQuery"/>
      <w:bookmarkEnd w:id="1519"/>
      <w:r>
        <w:t xml:space="preserve"> </w:t>
      </w:r>
    </w:p>
    <w:p w:rsidR="006247F5" w:rsidRDefault="006247F5" w:rsidP="006247F5">
      <w:pPr>
        <w:pStyle w:val="Heading4"/>
      </w:pPr>
      <w:r>
        <w:t>5.1.11.1 Mapping SIF_Query to SIF_ExtendedQuery</w:t>
      </w:r>
    </w:p>
    <w:p w:rsidR="006247F5" w:rsidRDefault="006247F5" w:rsidP="006247F5">
      <w:pPr>
        <w:pStyle w:val="NormalWeb"/>
      </w:pPr>
      <w:r>
        <w:t>While there are differences in how matching objects are returned, note that all non-</w:t>
      </w:r>
      <w:r>
        <w:rPr>
          <w:rStyle w:val="HTMLCode"/>
        </w:rPr>
        <w:t>SIF_Example</w:t>
      </w:r>
      <w:r>
        <w:t> </w:t>
      </w:r>
      <w:r>
        <w:rPr>
          <w:rStyle w:val="HTMLCode"/>
        </w:rPr>
        <w:t>SIF_Query</w:t>
      </w:r>
      <w:r>
        <w:t xml:space="preserve">-based requests can be mapped to a corresponding </w:t>
      </w:r>
      <w:r>
        <w:rPr>
          <w:rStyle w:val="HTMLCode"/>
        </w:rPr>
        <w:t>SIF_ExtendedQuery</w:t>
      </w:r>
      <w:r>
        <w:t xml:space="preserve">-based request: </w:t>
      </w:r>
    </w:p>
    <w:tbl>
      <w:tblPr>
        <w:tblW w:w="0" w:type="auto"/>
        <w:tblCellMar>
          <w:top w:w="15" w:type="dxa"/>
          <w:left w:w="15" w:type="dxa"/>
          <w:bottom w:w="15" w:type="dxa"/>
          <w:right w:w="15" w:type="dxa"/>
        </w:tblCellMar>
        <w:tblLook w:val="04A0"/>
      </w:tblPr>
      <w:tblGrid>
        <w:gridCol w:w="210"/>
        <w:gridCol w:w="8520"/>
      </w:tblGrid>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bookmarkStart w:id="1521" w:name="Table511111MappingSIF_QueryToSIF_Extende"/>
            <w:bookmarkEnd w:id="1520"/>
            <w:r>
              <w:lastRenderedPageBreak/>
              <w:t>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 xml:space="preserve">Place </w:t>
            </w:r>
            <w:r>
              <w:rPr>
                <w:rStyle w:val="HTMLCode"/>
              </w:rPr>
              <w:t>SIF_Query/SIF_QueryObject/@ObjectName</w:t>
            </w:r>
            <w:r>
              <w:t xml:space="preserve"> in </w:t>
            </w:r>
            <w:r>
              <w:rPr>
                <w:rStyle w:val="HTMLCode"/>
              </w:rPr>
              <w:t>SIF_ExtendedQuery/SIF_From/@ObjectName</w:t>
            </w:r>
            <w:r>
              <w:t xml:space="preserve">. </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2</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 xml:space="preserve">If elements/attributes are specified in </w:t>
            </w:r>
            <w:r>
              <w:rPr>
                <w:rStyle w:val="HTMLCode"/>
              </w:rPr>
              <w:t>SIF_Query/SIF_QueryObject/SIF_Element</w:t>
            </w:r>
            <w:r>
              <w:t xml:space="preserve">, place them in </w:t>
            </w:r>
            <w:r>
              <w:rPr>
                <w:rStyle w:val="HTMLCode"/>
              </w:rPr>
              <w:t>SIF_ExtendedQuery/SIF_Select/SIF_Element</w:t>
            </w:r>
            <w:r>
              <w:t xml:space="preserve"> with </w:t>
            </w:r>
            <w:r>
              <w:rPr>
                <w:rStyle w:val="HTMLCode"/>
              </w:rPr>
              <w:t>@ObjectName</w:t>
            </w:r>
            <w:r>
              <w:t xml:space="preserve"> set to </w:t>
            </w:r>
            <w:r>
              <w:rPr>
                <w:rStyle w:val="HTMLCode"/>
              </w:rPr>
              <w:t>SIF_Query/SIF_QueryObject/@ObjectName</w:t>
            </w:r>
            <w:r>
              <w:t xml:space="preserve">. Otherwise in </w:t>
            </w:r>
            <w:r>
              <w:rPr>
                <w:rStyle w:val="HTMLCode"/>
              </w:rPr>
              <w:t>SIF_Select</w:t>
            </w:r>
            <w:r>
              <w:t xml:space="preserve">, specify an empty </w:t>
            </w:r>
            <w:r>
              <w:rPr>
                <w:rStyle w:val="HTMLCode"/>
              </w:rPr>
              <w:t>SIF_Element</w:t>
            </w:r>
            <w:r>
              <w:t xml:space="preserve"> element with </w:t>
            </w:r>
            <w:r>
              <w:rPr>
                <w:rStyle w:val="HTMLCode"/>
              </w:rPr>
              <w:t>@ObjectName</w:t>
            </w:r>
            <w:r>
              <w:t xml:space="preserve"> set to </w:t>
            </w:r>
            <w:r>
              <w:rPr>
                <w:rStyle w:val="HTMLCode"/>
              </w:rPr>
              <w:t>SIF_Query/SIF_QueryObject/@ObjectName</w:t>
            </w:r>
            <w:r>
              <w:t xml:space="preserve">. </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3</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 xml:space="preserve">If </w:t>
            </w:r>
            <w:r>
              <w:rPr>
                <w:rStyle w:val="HTMLCode"/>
              </w:rPr>
              <w:t>SIF_Query/SIF_ConditionGroup</w:t>
            </w:r>
            <w:r>
              <w:t xml:space="preserve"> exists, place it in </w:t>
            </w:r>
            <w:r>
              <w:rPr>
                <w:rStyle w:val="HTMLCode"/>
              </w:rPr>
              <w:t>SIF_ExtendedQuery/SIF_Where</w:t>
            </w:r>
            <w:r>
              <w:t xml:space="preserve"> setting </w:t>
            </w:r>
            <w:r>
              <w:rPr>
                <w:rStyle w:val="HTMLCode"/>
              </w:rPr>
              <w:t>@ObjectName</w:t>
            </w:r>
            <w:r>
              <w:t xml:space="preserve"> to </w:t>
            </w:r>
            <w:r>
              <w:rPr>
                <w:rStyle w:val="HTMLCode"/>
              </w:rPr>
              <w:t>SIF_Query/SIF_QueryObject/@ObjectName</w:t>
            </w:r>
            <w:r>
              <w:t xml:space="preserve"> in every occurrence of </w:t>
            </w:r>
            <w:r>
              <w:rPr>
                <w:rStyle w:val="HTMLCode"/>
              </w:rPr>
              <w:t>SIF_Element</w:t>
            </w:r>
            <w:r>
              <w:t xml:space="preserve">. </w:t>
            </w:r>
          </w:p>
        </w:tc>
      </w:tr>
      <w:tr w:rsidR="006247F5" w:rsidT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4</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180"/>
            </w:pPr>
            <w:r>
              <w:t xml:space="preserve">Set </w:t>
            </w:r>
            <w:r>
              <w:rPr>
                <w:rStyle w:val="HTMLCode"/>
              </w:rPr>
              <w:t>SIF_Select/@Distinct</w:t>
            </w:r>
            <w:r>
              <w:t xml:space="preserve"> to </w:t>
            </w:r>
            <w:r>
              <w:rPr>
                <w:rStyle w:val="HTMLCode"/>
              </w:rPr>
              <w:t>false</w:t>
            </w:r>
            <w:r>
              <w:t xml:space="preserve"> and </w:t>
            </w:r>
            <w:r>
              <w:rPr>
                <w:rStyle w:val="HTMLCode"/>
              </w:rPr>
              <w:t>SIF_Select/@RowCount</w:t>
            </w:r>
            <w:r>
              <w:t xml:space="preserve"> to </w:t>
            </w:r>
            <w:r>
              <w:rPr>
                <w:rStyle w:val="HTMLCode"/>
              </w:rPr>
              <w:t>All</w:t>
            </w:r>
            <w:r>
              <w:t xml:space="preserve">. </w:t>
            </w:r>
          </w:p>
        </w:tc>
      </w:tr>
    </w:tbl>
    <w:p w:rsidR="006247F5" w:rsidRDefault="006247F5" w:rsidP="006247F5">
      <w:r>
        <w:rPr>
          <w:rStyle w:val="Caption2"/>
        </w:rPr>
        <w:t>Table 5.1.11.1-1: Mapping SIF_Query to SIF_ExtendedQuery</w:t>
      </w:r>
      <w:bookmarkStart w:id="1522" w:name="Example511111InputSIF_Query"/>
      <w:bookmarkEnd w:id="1521"/>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&lt;SIF_Element&gt;Name/FirstName&lt;/SIF_Element&gt;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&lt;SIF_Element&gt;Name/LastName&lt;/SIF_Element&gt;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&lt;SIF_Value&gt;F0F29E6AE742498D9CB91CBB3BE6890E&lt;/SIF_Value&gt;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&lt;/SIF_Query&gt;</w:t>
      </w:r>
    </w:p>
    <w:p w:rsidR="006247F5" w:rsidRDefault="006247F5" w:rsidP="006247F5">
      <w:r>
        <w:rPr>
          <w:rStyle w:val="Caption2"/>
        </w:rPr>
        <w:t>Example 5.1.11.1-1: Input SIF_Query</w:t>
      </w:r>
      <w:bookmarkStart w:id="1523" w:name="Example511112CorrespondingSIF_ExtendedQu"/>
      <w:bookmarkEnd w:id="1522"/>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 Distinct="false" RowCount="All"&gt;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ObjectName="StudentPersonal"&gt;Name/FirstName&lt;/SIF_Element&gt;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ObjectName="StudentPersonal"&gt;Name/LastName&lt;/SIF_Element&gt;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&lt;/SIF_Select&gt;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&lt;SIF_From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ObjectName="StudentPersonal"&gt;@RefId&lt;/SIF_Element&gt;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&lt;SIF_Value&gt;F0F29E6AE742498D9CB91CBB3BE6890E&lt;/SIF_Value&gt;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&lt;/SIF_Where&gt;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&lt;/SIF_ExtendedQuery&gt;</w:t>
      </w:r>
    </w:p>
    <w:p w:rsidR="006247F5" w:rsidRDefault="006247F5" w:rsidP="006247F5">
      <w:r>
        <w:rPr>
          <w:rStyle w:val="Caption2"/>
        </w:rPr>
        <w:lastRenderedPageBreak/>
        <w:t>Example 5.1.11.1-2: Corresponding SIF_ExtendedQuery</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24" w:name="obj:SIF_ExtendedQueryResults"/>
      <w:bookmarkStart w:id="1525" w:name="_Toc271175915"/>
      <w:bookmarkStart w:id="1526" w:name="5112SIF_ExtendedQueryResults"/>
      <w:bookmarkEnd w:id="1523"/>
      <w:bookmarkEnd w:id="1524"/>
      <w:r>
        <w:rPr>
          <w:color w:val="FFFFFF"/>
        </w:rPr>
        <w:t>5.1.12 SIF_ExtendedQueryResults</w:t>
      </w:r>
      <w:bookmarkEnd w:id="1525"/>
    </w:p>
    <w:p w:rsidR="006247F5" w:rsidRDefault="006247F5" w:rsidP="006247F5">
      <w:pPr>
        <w:pStyle w:val="NormalWeb"/>
      </w:pPr>
      <w:r>
        <w:t xml:space="preserve">This element provides a wrapper for data returned in response to a </w:t>
      </w:r>
      <w:r>
        <w:rPr>
          <w:rStyle w:val="HTMLCode"/>
        </w:rPr>
        <w:t>SIF_ExtendedQuery</w:t>
      </w:r>
      <w:r>
        <w:t xml:space="preserve">. Used in </w:t>
      </w:r>
      <w:r>
        <w:rPr>
          <w:rStyle w:val="HTMLCode"/>
        </w:rPr>
        <w:t>SIF_Response</w:t>
      </w:r>
      <w:r>
        <w:t xml:space="preserve"> and </w:t>
      </w:r>
      <w:r>
        <w:rPr>
          <w:rStyle w:val="HTMLCode"/>
        </w:rPr>
        <w:t>SIF_ReportObject</w:t>
      </w:r>
      <w:r>
        <w:t xml:space="preserve">. </w:t>
      </w:r>
    </w:p>
    <w:p w:rsidR="006247F5" w:rsidRDefault="006247F5" w:rsidP="006247F5">
      <w:pPr>
        <w:jc w:val="center"/>
      </w:pPr>
      <w:bookmarkStart w:id="1527" w:name="Figure51121SIF_ExtendedQueryResults"/>
      <w:bookmarkEnd w:id="1526"/>
      <w:bookmarkEnd w:id="1527"/>
      <w:r>
        <w:rPr>
          <w:noProof/>
          <w:color w:val="005696"/>
        </w:rPr>
        <w:drawing>
          <wp:inline distT="0" distB="0" distL="0" distR="0">
            <wp:extent cx="13382625" cy="1228725"/>
            <wp:effectExtent l="19050" t="0" r="9525" b="0"/>
            <wp:docPr id="39" name="Picture 39" descr="SIF_ExtendedQueryResults">
              <a:hlinkClick xmlns:a="http://schemas.openxmlformats.org/drawingml/2006/main" r:id="rId45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F_ExtendedQueryResults">
                      <a:hlinkClick r:id="rId453" tgtFrame="_blank"/>
                    </pic:cNvPr>
                    <pic:cNvPicPr>
                      <a:picLocks noChangeAspect="1" noChangeArrowheads="1"/>
                    </pic:cNvPicPr>
                  </pic:nvPicPr>
                  <pic:blipFill>
                    <a:blip r:embed="rId454" cstate="print"/>
                    <a:srcRect/>
                    <a:stretch>
                      <a:fillRect/>
                    </a:stretch>
                  </pic:blipFill>
                  <pic:spPr bwMode="auto">
                    <a:xfrm>
                      <a:off x="0" y="0"/>
                      <a:ext cx="13382625" cy="1228725"/>
                    </a:xfrm>
                    <a:prstGeom prst="rect">
                      <a:avLst/>
                    </a:prstGeom>
                    <a:noFill/>
                    <a:ln w="9525">
                      <a:noFill/>
                      <a:miter lim="800000"/>
                      <a:headEnd/>
                      <a:tailEnd/>
                    </a:ln>
                  </pic:spPr>
                </pic:pic>
              </a:graphicData>
            </a:graphic>
          </wp:inline>
        </w:drawing>
      </w:r>
    </w:p>
    <w:p w:rsidR="006247F5" w:rsidRDefault="006247F5" w:rsidP="006247F5">
      <w:r>
        <w:rPr>
          <w:rStyle w:val="Caption2"/>
        </w:rPr>
        <w:t>Figure 5.1.12-1: SIF_ExtendedQueryResults</w:t>
      </w:r>
      <w:r>
        <w:t xml:space="preserve"> </w:t>
      </w:r>
      <w:bookmarkStart w:id="1528" w:name="Table51121SIF_ExtendedQueryResults"/>
    </w:p>
    <w:tbl>
      <w:tblPr>
        <w:tblW w:w="0" w:type="auto"/>
        <w:tblCellMar>
          <w:top w:w="15" w:type="dxa"/>
          <w:left w:w="15" w:type="dxa"/>
          <w:bottom w:w="15" w:type="dxa"/>
          <w:right w:w="15" w:type="dxa"/>
        </w:tblCellMar>
        <w:tblLook w:val="04A0"/>
      </w:tblPr>
      <w:tblGrid>
        <w:gridCol w:w="202"/>
        <w:gridCol w:w="2388"/>
        <w:gridCol w:w="528"/>
        <w:gridCol w:w="2898"/>
        <w:gridCol w:w="2714"/>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29" w:name="SIF_ExtendedQueryResults"/>
            <w:bookmarkEnd w:id="1528"/>
            <w:r>
              <w:rPr>
                <w:rStyle w:val="rootelement1"/>
                <w:sz w:val="22"/>
                <w:szCs w:val="22"/>
              </w:rPr>
              <w:t>SIF_ExtendedQueryResults</w:t>
            </w:r>
            <w:bookmarkEnd w:id="1529"/>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provides a wrapper for data returned in response to a </w:t>
            </w:r>
            <w:r>
              <w:rPr>
                <w:rStyle w:val="HTMLCode"/>
              </w:rPr>
              <w:t>SIF_ExtendedQuery</w:t>
            </w:r>
            <w:r>
              <w:t xml:space="preserve">. Used in </w:t>
            </w:r>
            <w:r>
              <w:rPr>
                <w:rStyle w:val="HTMLCode"/>
              </w:rPr>
              <w:t>SIF_Response</w:t>
            </w:r>
            <w:r>
              <w:t xml:space="preserve"> and </w:t>
            </w:r>
            <w:r>
              <w:rPr>
                <w:rStyle w:val="HTMLCode"/>
              </w:rPr>
              <w:t>SIF_ReportObject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30" w:name="SIF_ExtendedQueryResults__SIF_ColumnHead"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SIF_ColumnHeaders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Provides the element/attribute and caption information for each column supplied in </w:t>
            </w:r>
            <w:r>
              <w:rPr>
                <w:rStyle w:val="HTMLCode"/>
              </w:rPr>
              <w:t>SIF_ExtendedQuery</w:t>
            </w:r>
            <w:r>
              <w:t xml:space="preserve">. The order must correspond to the order of the elements as requested in </w:t>
            </w:r>
            <w:r>
              <w:rPr>
                <w:rStyle w:val="HTMLCode"/>
              </w:rPr>
              <w:t>SIF_ExtendedQuery</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SIF_ColumnHeaders/SIF_Element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element/attribute specified for the column in </w:t>
            </w:r>
            <w:r>
              <w:rPr>
                <w:rStyle w:val="HTMLCode"/>
              </w:rPr>
              <w:t>SIF_ExtendedQuery</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5"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object in which the </w:t>
            </w:r>
            <w:r>
              <w:lastRenderedPageBreak/>
              <w:t>element/attribute occurs.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6"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Alias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caption for the column, if specified in </w:t>
            </w:r>
            <w:r>
              <w:rPr>
                <w:rStyle w:val="HTMLCode"/>
              </w:rPr>
              <w:t>SIF_ExtendedQuery</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7"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458"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xsi:type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Optionally allows type of column value to be explicitly communicated.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bookmarkEnd w:id="1530"/>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31" w:name="SIF_ExtendedQueryResults__SIF_Rows"/>
            <w:r>
              <w:rPr>
                <w:sz w:val="20"/>
                <w:szCs w:val="20"/>
              </w:rPr>
              <w:t>SIF_Rows</w:t>
            </w:r>
            <w:bookmarkEnd w:id="153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matching rows resulting from the supplied </w:t>
            </w:r>
            <w:r>
              <w:rPr>
                <w:rStyle w:val="HTMLCode"/>
              </w:rPr>
              <w:t>SIF_ExtendedQuery</w:t>
            </w:r>
            <w:r>
              <w:t xml:space="preserve">. Note that the complete list of rows may span multiple </w:t>
            </w:r>
            <w:r>
              <w:rPr>
                <w:rStyle w:val="HTMLCode"/>
              </w:rPr>
              <w:t>SIF_Response</w:t>
            </w:r>
            <w:r>
              <w:t xml:space="preserve"> messages, per the </w:t>
            </w:r>
            <w:r>
              <w:rPr>
                <w:rStyle w:val="HTMLCode"/>
              </w:rPr>
              <w:t>SIF_MaxBufferSize</w:t>
            </w:r>
            <w:r>
              <w:t xml:space="preserve"> supplied in </w:t>
            </w:r>
            <w:r>
              <w:rPr>
                <w:rStyle w:val="HTMLCode"/>
              </w:rPr>
              <w:t>SIF_Request</w:t>
            </w:r>
            <w:r>
              <w:t xml:space="preserve">. If there are no matching rows, this is an empty list.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32" w:name="SIF_ExtendedQueryResults__SIF_Rows__R"/>
            <w:r>
              <w:rPr>
                <w:sz w:val="20"/>
                <w:szCs w:val="20"/>
              </w:rPr>
              <w:t>SIF_Rows/R</w:t>
            </w:r>
            <w:bookmarkEnd w:id="153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An individual matching row resulting from the supplied </w:t>
            </w:r>
            <w:r>
              <w:rPr>
                <w:rStyle w:val="HTMLCode"/>
              </w:rPr>
              <w:t>SIF_ExtendedQuery</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33" w:name="SIF_ExtendedQueryResults__SIF_Rows__R__C"/>
            <w:r>
              <w:rPr>
                <w:sz w:val="20"/>
                <w:szCs w:val="20"/>
              </w:rPr>
              <w:t>SIF_Rows/R/C</w:t>
            </w:r>
            <w:bookmarkEnd w:id="153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Contains the value of each column specified in </w:t>
            </w:r>
            <w:r>
              <w:rPr>
                <w:rStyle w:val="HTMLCode"/>
              </w:rPr>
              <w:t>SIF_ExtendedQuery/SIF_Select</w:t>
            </w:r>
            <w:r>
              <w:t xml:space="preserve">. The order of the columns must correspond to the order of the elements as requested in </w:t>
            </w:r>
            <w:r>
              <w:rPr>
                <w:rStyle w:val="HTMLCode"/>
              </w:rPr>
              <w:t>SIF_ExtendedQuery</w:t>
            </w:r>
            <w:r>
              <w:t xml:space="preserve">. Note the number of columns may be expanded from the requested columns if </w:t>
            </w:r>
            <w:r>
              <w:rPr>
                <w:rStyle w:val="HTMLCode"/>
              </w:rPr>
              <w:t>*</w:t>
            </w:r>
            <w:r>
              <w:t xml:space="preserve"> is </w:t>
            </w:r>
            <w:r>
              <w:lastRenderedPageBreak/>
              <w:t xml:space="preserve">indicated one or more times in the </w:t>
            </w:r>
            <w:r>
              <w:rPr>
                <w:rStyle w:val="HTMLCode"/>
              </w:rPr>
              <w:t>SIF_Select</w:t>
            </w:r>
            <w:r>
              <w:t xml:space="preserve"> clause.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59" w:anchor="SelectedContentType" w:history="1">
              <w:r w:rsidR="006247F5">
                <w:rPr>
                  <w:rFonts w:ascii="Courier New" w:hAnsi="Courier New" w:cs="Courier New"/>
                  <w:color w:val="005696"/>
                  <w:sz w:val="20"/>
                  <w:szCs w:val="20"/>
                </w:rPr>
                <w:t>SelectedContentType</w:t>
              </w:r>
            </w:hyperlink>
          </w:p>
        </w:tc>
      </w:tr>
    </w:tbl>
    <w:p w:rsidR="006247F5" w:rsidRDefault="006247F5" w:rsidP="006247F5">
      <w:r>
        <w:rPr>
          <w:rStyle w:val="Caption2"/>
        </w:rPr>
        <w:lastRenderedPageBreak/>
        <w:t>Table 5.1.12-1: SIF_ExtendedQueryResults</w:t>
      </w:r>
      <w:bookmarkStart w:id="1534" w:name="Example51121SIF_ExtendedQueryResult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&lt;SIF_ExtendedQueryResults&gt;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&lt;SIF_ColumnHeaders&gt;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 ObjectName="SchoolInfo"&gt;SchoolName&lt;/SIF_Element&gt;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&lt;/SIF_ColumnHeaders&gt;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&lt;SIF_Rows&gt;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RefId="12345678901234567890123456789012"&gt;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 RefId="AED4AEF825284D7E9F082EBBEB1999FA" StudentPersonalRefId="12345678901234567890123456789012" SchoolInfoRefId="AED4AEF825284D7E9F082EBBEBB12345" MembershipType="Home" TimeFrame="Current" SchoolYear="2007"&gt;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&lt;SchoolName&gt;SIFA High&lt;/SchoolName&gt;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RefId="12345678901234567890123456789012"&gt;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 RefId="AED4AEF825284D7E9F082EBBEB1999FA" StudentPersonalRefId="12345678901234567890123456789012" SchoolInfoRefId="ED4AEF825284D7E9F082EBBEBB678902" MembershipType="Concurrent" TimeFrame="Current" SchoolYear="2007"&gt;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&lt;SchoolName&gt;SIFA University&lt;/SchoolName&gt;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&lt;/SIF_Rows&gt;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&lt;/SIF_ExtendedQueryResults&gt;</w:t>
      </w:r>
    </w:p>
    <w:p w:rsidR="006247F5" w:rsidRDefault="006247F5" w:rsidP="006247F5">
      <w:r>
        <w:rPr>
          <w:rStyle w:val="Caption2"/>
        </w:rPr>
        <w:lastRenderedPageBreak/>
        <w:t>Example 5.1.12-1: SIF_ExtendedQueryResults</w:t>
      </w:r>
    </w:p>
    <w:p w:rsidR="006247F5" w:rsidRDefault="006247F5" w:rsidP="006247F5">
      <w:pPr>
        <w:pStyle w:val="Heading2"/>
      </w:pPr>
      <w:bookmarkStart w:id="1535" w:name="_Toc271175916"/>
      <w:bookmarkStart w:id="1536" w:name="Messages"/>
      <w:bookmarkEnd w:id="1534"/>
      <w:r>
        <w:t>5.2 Messages</w:t>
      </w:r>
      <w:bookmarkEnd w:id="1535"/>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37" w:name="_Toc271175917"/>
      <w:bookmarkStart w:id="1538" w:name="obj:SIF_Ack"/>
      <w:bookmarkEnd w:id="1536"/>
      <w:r>
        <w:rPr>
          <w:color w:val="FFFFFF"/>
        </w:rPr>
        <w:t>5.2.1 SIF_Ack</w:t>
      </w:r>
      <w:bookmarkEnd w:id="1537"/>
    </w:p>
    <w:p w:rsidR="006247F5" w:rsidRDefault="006247F5" w:rsidP="006247F5">
      <w:pPr>
        <w:pStyle w:val="NormalWeb"/>
      </w:pPr>
      <w:r>
        <w:t xml:space="preserve">This message is used as an acknowledgement for infrastructure messages. All infrastructure messages will return a </w:t>
      </w:r>
      <w:r>
        <w:rPr>
          <w:rStyle w:val="HTMLCode"/>
        </w:rPr>
        <w:t>SIF_Ack</w:t>
      </w:r>
      <w:r>
        <w:t xml:space="preserve"> as a result to indicate if the request was successful or not. A </w:t>
      </w:r>
      <w:r>
        <w:rPr>
          <w:rStyle w:val="HTMLCode"/>
        </w:rPr>
        <w:t>SIF_Ack</w:t>
      </w:r>
      <w:r>
        <w:t xml:space="preserve"> must contain either a </w:t>
      </w:r>
      <w:r>
        <w:rPr>
          <w:rStyle w:val="HTMLCode"/>
        </w:rPr>
        <w:t>SIF_Status</w:t>
      </w:r>
      <w:r>
        <w:t xml:space="preserve"> element acknowledging a successful result or a </w:t>
      </w:r>
      <w:r>
        <w:rPr>
          <w:rStyle w:val="HTMLCode"/>
        </w:rPr>
        <w:t>SIF_Error</w:t>
      </w:r>
      <w:r>
        <w:t xml:space="preserve"> element describing the failure. The </w:t>
      </w:r>
      <w:r>
        <w:rPr>
          <w:rStyle w:val="HTMLCode"/>
        </w:rPr>
        <w:t>SIF_Error</w:t>
      </w:r>
      <w:r>
        <w:t xml:space="preserve"> element contains a standardized error number as well as a description of the error. </w:t>
      </w:r>
    </w:p>
    <w:p w:rsidR="006247F5" w:rsidRDefault="006247F5" w:rsidP="006247F5">
      <w:pPr>
        <w:pStyle w:val="NormalWeb"/>
      </w:pPr>
      <w:r>
        <w:t xml:space="preserve">A successful </w:t>
      </w:r>
      <w:r>
        <w:rPr>
          <w:rStyle w:val="HTMLCode"/>
        </w:rPr>
        <w:t>SIF_Ack</w:t>
      </w:r>
      <w:r>
        <w:t xml:space="preserve"> is typically returned to the caller containing a </w:t>
      </w:r>
      <w:r>
        <w:rPr>
          <w:rStyle w:val="HTMLCode"/>
        </w:rPr>
        <w:t>SIF_Header</w:t>
      </w:r>
      <w:r>
        <w:t xml:space="preserve">, </w:t>
      </w:r>
      <w:r>
        <w:rPr>
          <w:rStyle w:val="HTMLCode"/>
        </w:rPr>
        <w:t>SIF_OriginalSourceId</w:t>
      </w:r>
      <w:r>
        <w:t xml:space="preserve">, </w:t>
      </w:r>
      <w:r>
        <w:rPr>
          <w:rStyle w:val="HTMLCode"/>
        </w:rPr>
        <w:t>SIF_OriginalMsgId</w:t>
      </w:r>
      <w:r>
        <w:t xml:space="preserve"> and the </w:t>
      </w:r>
      <w:r>
        <w:rPr>
          <w:rStyle w:val="HTMLCode"/>
        </w:rPr>
        <w:t>SIF_Status</w:t>
      </w:r>
      <w:r>
        <w:t xml:space="preserve"> element. In situations where additional information needs to be returned to the caller, a </w:t>
      </w:r>
      <w:r>
        <w:rPr>
          <w:rStyle w:val="HTMLCode"/>
        </w:rPr>
        <w:t>SIF_Data</w:t>
      </w:r>
      <w:r>
        <w:t xml:space="preserve"> element can be added to the </w:t>
      </w:r>
      <w:r>
        <w:rPr>
          <w:rStyle w:val="HTMLCode"/>
        </w:rPr>
        <w:t>SIF_Status</w:t>
      </w:r>
      <w:r>
        <w:t xml:space="preserve"> element. </w:t>
      </w:r>
    </w:p>
    <w:p w:rsidR="006247F5" w:rsidRDefault="006247F5" w:rsidP="006247F5">
      <w:pPr>
        <w:pStyle w:val="NormalWeb"/>
      </w:pPr>
      <w:r>
        <w:t xml:space="preserve">In addition, successful </w:t>
      </w:r>
      <w:r>
        <w:rPr>
          <w:rStyle w:val="HTMLCode"/>
        </w:rPr>
        <w:t>SIF_Ack</w:t>
      </w:r>
      <w:r>
        <w:t xml:space="preserve"> messages may also be sent to the ZIS under two conditions. The first is when a pull-mode agent requests that a message is to be removed from its queue. The second is when an agent which has invoked SMB wishes to end SMB handling. In that case, the agent sends a "Final" </w:t>
      </w:r>
      <w:r>
        <w:rPr>
          <w:rStyle w:val="HTMLCode"/>
        </w:rPr>
        <w:t>SIF_Ack</w:t>
      </w:r>
      <w:r>
        <w:t xml:space="preserve"> to the ZIS. In each instance the ZIS returns a </w:t>
      </w:r>
      <w:r>
        <w:rPr>
          <w:rStyle w:val="HTMLCode"/>
        </w:rPr>
        <w:t>SIF_Ack</w:t>
      </w:r>
      <w:r>
        <w:t xml:space="preserve"> in response to the agent's </w:t>
      </w:r>
      <w:r>
        <w:rPr>
          <w:rStyle w:val="HTMLCode"/>
        </w:rPr>
        <w:t>SIF_Ack</w:t>
      </w:r>
      <w:r>
        <w:t xml:space="preserve"> message. </w:t>
      </w:r>
    </w:p>
    <w:p w:rsidR="006247F5" w:rsidRDefault="006247F5" w:rsidP="006247F5">
      <w:pPr>
        <w:jc w:val="center"/>
      </w:pPr>
      <w:bookmarkStart w:id="1539" w:name="Figure5211SIF_Ack"/>
      <w:bookmarkEnd w:id="1538"/>
      <w:bookmarkEnd w:id="1539"/>
      <w:r>
        <w:rPr>
          <w:noProof/>
          <w:color w:val="005696"/>
        </w:rPr>
        <w:drawing>
          <wp:inline distT="0" distB="0" distL="0" distR="0">
            <wp:extent cx="5486400" cy="2667000"/>
            <wp:effectExtent l="19050" t="0" r="0" b="0"/>
            <wp:docPr id="40" name="Picture 40" descr="SIF_Ack">
              <a:hlinkClick xmlns:a="http://schemas.openxmlformats.org/drawingml/2006/main" r:id="rId4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F_Ack">
                      <a:hlinkClick r:id="rId460" tgtFrame="_blank"/>
                    </pic:cNvPr>
                    <pic:cNvPicPr>
                      <a:picLocks noChangeAspect="1" noChangeArrowheads="1"/>
                    </pic:cNvPicPr>
                  </pic:nvPicPr>
                  <pic:blipFill>
                    <a:blip r:embed="rId461" cstate="print"/>
                    <a:srcRect/>
                    <a:stretch>
                      <a:fillRect/>
                    </a:stretch>
                  </pic:blipFill>
                  <pic:spPr bwMode="auto">
                    <a:xfrm>
                      <a:off x="0" y="0"/>
                      <a:ext cx="5486400" cy="2667000"/>
                    </a:xfrm>
                    <a:prstGeom prst="rect">
                      <a:avLst/>
                    </a:prstGeom>
                    <a:noFill/>
                    <a:ln w="9525">
                      <a:noFill/>
                      <a:miter lim="800000"/>
                      <a:headEnd/>
                      <a:tailEnd/>
                    </a:ln>
                  </pic:spPr>
                </pic:pic>
              </a:graphicData>
            </a:graphic>
          </wp:inline>
        </w:drawing>
      </w:r>
    </w:p>
    <w:p w:rsidR="006247F5" w:rsidRDefault="006247F5" w:rsidP="006247F5">
      <w:r>
        <w:rPr>
          <w:rStyle w:val="Caption2"/>
        </w:rPr>
        <w:t>Figure 5.2.1-1: SIF_Ack</w:t>
      </w:r>
      <w:r>
        <w:t xml:space="preserve"> </w:t>
      </w:r>
      <w:bookmarkStart w:id="1540" w:name="Table5211SIF_Ack"/>
    </w:p>
    <w:tbl>
      <w:tblPr>
        <w:tblW w:w="0" w:type="auto"/>
        <w:tblCellMar>
          <w:top w:w="15" w:type="dxa"/>
          <w:left w:w="15" w:type="dxa"/>
          <w:bottom w:w="15" w:type="dxa"/>
          <w:right w:w="15" w:type="dxa"/>
        </w:tblCellMar>
        <w:tblLook w:val="04A0"/>
      </w:tblPr>
      <w:tblGrid>
        <w:gridCol w:w="150"/>
        <w:gridCol w:w="2193"/>
        <w:gridCol w:w="624"/>
        <w:gridCol w:w="4472"/>
        <w:gridCol w:w="12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41" w:name="SIF_Ack"/>
            <w:bookmarkEnd w:id="1540"/>
            <w:r>
              <w:rPr>
                <w:rStyle w:val="rootelement1"/>
                <w:sz w:val="22"/>
                <w:szCs w:val="22"/>
              </w:rPr>
              <w:t>SIF_Ack</w:t>
            </w:r>
            <w:bookmarkEnd w:id="154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is used as an acknowledgement </w:t>
            </w:r>
            <w:r>
              <w:lastRenderedPageBreak/>
              <w:t>to an infrastructure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42" w:name="SIF_Ack__SIF_Header"/>
            <w:r>
              <w:rPr>
                <w:sz w:val="20"/>
                <w:szCs w:val="20"/>
              </w:rPr>
              <w:t>SIF_Header</w:t>
            </w:r>
            <w:bookmarkEnd w:id="154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2"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43" w:name="SIF_Ack__SIF_OriginalSourceId"/>
            <w:r>
              <w:rPr>
                <w:sz w:val="20"/>
                <w:szCs w:val="20"/>
              </w:rPr>
              <w:t>SIF_OriginalSourceId</w:t>
            </w:r>
            <w:bookmarkEnd w:id="154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w:t>
            </w:r>
            <w:r>
              <w:rPr>
                <w:rStyle w:val="HTMLCode"/>
              </w:rPr>
              <w:t>SIF_SourceId</w:t>
            </w:r>
            <w:r>
              <w:t xml:space="preserve"> of the infrastructure message for which the </w:t>
            </w:r>
            <w:r>
              <w:rPr>
                <w:rStyle w:val="HTMLCode"/>
              </w:rPr>
              <w:t>SIF_Ack</w:t>
            </w:r>
            <w:r>
              <w:t xml:space="preserve"> serves as a response.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3"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44" w:name="SIF_Ack__SIF_OriginalMsgId"/>
            <w:r>
              <w:rPr>
                <w:sz w:val="20"/>
                <w:szCs w:val="20"/>
              </w:rPr>
              <w:t>SIF_OriginalMsgId</w:t>
            </w:r>
            <w:bookmarkEnd w:id="154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w:t>
            </w:r>
            <w:r>
              <w:rPr>
                <w:rStyle w:val="HTMLCode"/>
              </w:rPr>
              <w:t>SIF_MsgId</w:t>
            </w:r>
            <w:r>
              <w:t xml:space="preserve"> of the infrastructure message for which the </w:t>
            </w:r>
            <w:r>
              <w:rPr>
                <w:rStyle w:val="HTMLCode"/>
              </w:rPr>
              <w:t>SIF_Ack</w:t>
            </w:r>
            <w:r>
              <w:t xml:space="preserve"> message serves as a response.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4" w:anchor="MsgIdType" w:history="1">
              <w:r w:rsidR="006247F5">
                <w:rPr>
                  <w:rFonts w:ascii="Courier New" w:hAnsi="Courier New" w:cs="Courier New"/>
                  <w:color w:val="005696"/>
                  <w:sz w:val="20"/>
                  <w:szCs w:val="20"/>
                </w:rPr>
                <w:t>MsgIdType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45" w:name="SIF_Ack__SIF_Status"/>
            <w:r>
              <w:rPr>
                <w:sz w:val="20"/>
                <w:szCs w:val="20"/>
              </w:rPr>
              <w:t>SIF_Status</w:t>
            </w:r>
            <w:bookmarkEnd w:id="154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is used to signal a successful response.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5" w:anchor="SIF_Status" w:history="1">
              <w:r w:rsidR="006247F5">
                <w:rPr>
                  <w:rFonts w:ascii="Courier New" w:hAnsi="Courier New" w:cs="Courier New"/>
                  <w:color w:val="005696"/>
                  <w:sz w:val="20"/>
                  <w:szCs w:val="20"/>
                </w:rPr>
                <w:t>SIF_Status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46" w:name="SIF_Ack__SIF_Error"/>
            <w:r>
              <w:rPr>
                <w:sz w:val="20"/>
                <w:szCs w:val="20"/>
              </w:rPr>
              <w:t>SIF_Error</w:t>
            </w:r>
            <w:bookmarkEnd w:id="154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is used to signal an unsuccessful response.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6" w:anchor="SIF_Error" w:history="1">
              <w:r w:rsidR="006247F5">
                <w:rPr>
                  <w:rFonts w:ascii="Courier New" w:hAnsi="Courier New" w:cs="Courier New"/>
                  <w:color w:val="005696"/>
                  <w:sz w:val="20"/>
                  <w:szCs w:val="20"/>
                </w:rPr>
                <w:t>SIF_Error</w:t>
              </w:r>
            </w:hyperlink>
          </w:p>
        </w:tc>
      </w:tr>
    </w:tbl>
    <w:p w:rsidR="006247F5" w:rsidRDefault="006247F5" w:rsidP="006247F5">
      <w:r>
        <w:rPr>
          <w:rStyle w:val="Caption2"/>
        </w:rPr>
        <w:t>Table 5.2.1-1: SIF_Ack</w:t>
      </w:r>
      <w:bookmarkStart w:id="1547" w:name="Example5211SIF_AckStatusMessag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&lt;SIF_MsgId&gt;AB1058CD3261545A31905937B265CE01&lt;/SIF_MsgId&gt;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&lt;SIF_SourceId&gt;SifInfo_TestZIS&lt;/SIF_SourceId&gt;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&lt;SIF_OriginalSourceId&gt;RamseyLib&lt;/SIF_OriginalSourceId&gt;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&lt;SIF_OriginalMsgId&gt;1298ACEF3261545A31905937B265CE01&lt;/SIF_OriginalMsgId&gt;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&lt;SIF_Code&gt;0&lt;/SIF_Code&gt;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&lt;SIF_Message Version="2.4"&gt;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&lt;SIF_MsgId&gt;A3E90785EFDA330DACB00785EFDA330D&lt;/SIF_MsgId&gt;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&lt;SIF_Timestamp&gt;2006-02-18T08:39:02-08:00&lt;/SIF_Timestamp&gt;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&lt;SIF_MaxBufferSize&gt;1048576&lt;/SIF_MaxBufferSize&gt;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&lt;SIF_QueryObject ObjectName="LibraryPatronStatus"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&lt;SIF_Element&gt;@SIF_RefObject&lt;/SIF_Element&gt;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&lt;SIF_Value&gt;StaffPersonal&lt;/SIF_Value&gt;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&lt;/SIF_Message&gt;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5.2.1-1: SIF_Ack Status Message</w:t>
      </w:r>
      <w:bookmarkStart w:id="1548" w:name="Example5213SIF_AckErrorMessage"/>
      <w:bookmarkEnd w:id="1547"/>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&lt;SIF_MsgId&gt;CD5087FE3261545A31905937B265CE01&lt;/SIF_MsgId&gt;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&lt;SIF_OriginalMsgId&gt;1945CD783261545A31905937B265CE01&lt;/SIF_OriginalMsgId&gt;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&lt;SIF_Category&gt;3&lt;/SIF_Category&gt;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&lt;SIF_Code&gt;5&lt;/SIF_Code&gt;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&lt;SIF_Desc&gt;Sender's certificate is not trusted&lt;/SIF_Desc&gt;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&lt;SIF_ExtendedDesc&gt;Agent requires certificate issued by ISD11 CA&lt;/SIF_ExtendedDesc&gt;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5.2.1-3: SIF_Ack Error Message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49" w:name="_Toc271175918"/>
      <w:bookmarkStart w:id="1550" w:name="obj:SIF_Event"/>
      <w:bookmarkEnd w:id="1548"/>
      <w:r>
        <w:rPr>
          <w:color w:val="FFFFFF"/>
        </w:rPr>
        <w:t>5.2.2 SIF_Event</w:t>
      </w:r>
      <w:bookmarkEnd w:id="1549"/>
    </w:p>
    <w:p w:rsidR="006247F5" w:rsidRDefault="006247F5" w:rsidP="006247F5">
      <w:pPr>
        <w:pStyle w:val="NormalWeb"/>
      </w:pPr>
      <w:r>
        <w:rPr>
          <w:rStyle w:val="HTMLCode"/>
        </w:rPr>
        <w:t>SIF_Event</w:t>
      </w:r>
      <w:r>
        <w:t xml:space="preserve"> is used to deliver event objects as defined in SIF. Events represent the availability of a new data object, changes to, or deletions of data object. </w:t>
      </w:r>
    </w:p>
    <w:p w:rsidR="006247F5" w:rsidRDefault="006247F5" w:rsidP="006247F5">
      <w:pPr>
        <w:jc w:val="center"/>
      </w:pPr>
      <w:bookmarkStart w:id="1551" w:name="Figure5221SIF_Event"/>
      <w:bookmarkEnd w:id="1550"/>
      <w:bookmarkEnd w:id="1551"/>
      <w:r>
        <w:rPr>
          <w:noProof/>
          <w:color w:val="005696"/>
        </w:rPr>
        <w:lastRenderedPageBreak/>
        <w:drawing>
          <wp:inline distT="0" distB="0" distL="0" distR="0">
            <wp:extent cx="9077325" cy="1228725"/>
            <wp:effectExtent l="19050" t="0" r="9525" b="0"/>
            <wp:docPr id="41" name="Picture 41" descr="SIF_Event">
              <a:hlinkClick xmlns:a="http://schemas.openxmlformats.org/drawingml/2006/main" r:id="rId4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F_Event">
                      <a:hlinkClick r:id="rId467" tgtFrame="_blank"/>
                    </pic:cNvPr>
                    <pic:cNvPicPr>
                      <a:picLocks noChangeAspect="1" noChangeArrowheads="1"/>
                    </pic:cNvPicPr>
                  </pic:nvPicPr>
                  <pic:blipFill>
                    <a:blip r:embed="rId468" cstate="print"/>
                    <a:srcRect/>
                    <a:stretch>
                      <a:fillRect/>
                    </a:stretch>
                  </pic:blipFill>
                  <pic:spPr bwMode="auto">
                    <a:xfrm>
                      <a:off x="0" y="0"/>
                      <a:ext cx="9077325" cy="1228725"/>
                    </a:xfrm>
                    <a:prstGeom prst="rect">
                      <a:avLst/>
                    </a:prstGeom>
                    <a:noFill/>
                    <a:ln w="9525">
                      <a:noFill/>
                      <a:miter lim="800000"/>
                      <a:headEnd/>
                      <a:tailEnd/>
                    </a:ln>
                  </pic:spPr>
                </pic:pic>
              </a:graphicData>
            </a:graphic>
          </wp:inline>
        </w:drawing>
      </w:r>
    </w:p>
    <w:p w:rsidR="006247F5" w:rsidRDefault="006247F5" w:rsidP="006247F5">
      <w:r>
        <w:rPr>
          <w:rStyle w:val="Caption2"/>
        </w:rPr>
        <w:t>Figure 5.2.2-1: SIF_Event</w:t>
      </w:r>
      <w:r>
        <w:t xml:space="preserve"> </w:t>
      </w:r>
      <w:bookmarkStart w:id="1552" w:name="Table5221SIF_Event"/>
    </w:p>
    <w:tbl>
      <w:tblPr>
        <w:tblW w:w="0" w:type="auto"/>
        <w:tblCellMar>
          <w:top w:w="15" w:type="dxa"/>
          <w:left w:w="15" w:type="dxa"/>
          <w:bottom w:w="15" w:type="dxa"/>
          <w:right w:w="15" w:type="dxa"/>
        </w:tblCellMar>
        <w:tblLook w:val="04A0"/>
      </w:tblPr>
      <w:tblGrid>
        <w:gridCol w:w="226"/>
        <w:gridCol w:w="2834"/>
        <w:gridCol w:w="624"/>
        <w:gridCol w:w="1595"/>
        <w:gridCol w:w="34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53" w:name="SIF_Event"/>
            <w:bookmarkEnd w:id="1552"/>
            <w:r>
              <w:rPr>
                <w:rStyle w:val="rootelement1"/>
                <w:sz w:val="22"/>
                <w:szCs w:val="22"/>
              </w:rPr>
              <w:t>SIF_Event</w:t>
            </w:r>
            <w:bookmarkEnd w:id="155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SIF_Event</w:t>
            </w:r>
            <w:r>
              <w:t xml:space="preserve"> is used to deliver event objects as defined in SIF.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54" w:name="SIF_Event__SIF_Header"/>
            <w:r>
              <w:rPr>
                <w:sz w:val="20"/>
                <w:szCs w:val="20"/>
              </w:rPr>
              <w:t>SIF_Header</w:t>
            </w:r>
            <w:bookmarkEnd w:id="155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69"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55" w:name="SIF_Event__SIF_ObjectData"/>
            <w:r>
              <w:rPr>
                <w:sz w:val="20"/>
                <w:szCs w:val="20"/>
              </w:rPr>
              <w:t>SIF_ObjectData</w:t>
            </w:r>
            <w:bookmarkEnd w:id="155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56" w:name="SIF_Event__SIF_ObjectData__SIF_EventObje"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SIF_ObjectData/SIF_EventObject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the actual object (partial or whole) that is being added, changed or deleted.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0" w:anchor="SIF_EventObjectType" w:history="1">
              <w:r w:rsidR="006247F5">
                <w:rPr>
                  <w:rFonts w:ascii="Courier New" w:hAnsi="Courier New" w:cs="Courier New"/>
                  <w:color w:val="005696"/>
                  <w:sz w:val="20"/>
                  <w:szCs w:val="20"/>
                </w:rPr>
                <w:t>SIF_EventObjectType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name of the object being added, changed or deleted.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1"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Action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is the action associated with the object that is being </w:t>
            </w:r>
            <w:r>
              <w:lastRenderedPageBreak/>
              <w:t xml:space="preserve">conveyed by this </w:t>
            </w:r>
            <w:r>
              <w:rPr>
                <w:rStyle w:val="HTMLCode"/>
              </w:rPr>
              <w:t>SIF_Event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Add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Delete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Change</w:t>
            </w:r>
          </w:p>
        </w:tc>
      </w:tr>
    </w:tbl>
    <w:bookmarkEnd w:id="1556"/>
    <w:p w:rsidR="006247F5" w:rsidRDefault="006247F5" w:rsidP="006247F5">
      <w:r>
        <w:rPr>
          <w:rStyle w:val="Caption2"/>
        </w:rPr>
        <w:lastRenderedPageBreak/>
        <w:t>Table 5.2.2-1: SIF_Event</w:t>
      </w:r>
      <w:bookmarkStart w:id="1557" w:name="Example5221SIF_EventMessageWithStudentP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&lt;SIF_MsgId&gt;AB34DC093261545A31905937B265CE01&lt;/SIF_MsgId&gt;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&lt;SIF_EventObject ObjectName="StudentPersonal" Action="Change"&gt;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RefId="D3E34B359D75101A8C3D00AA001A1652"&gt;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 Type="0096"&gt;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&lt;Number&gt;(312) 555-1234&lt;/Number&gt;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5.2.2-1: SIF_Event Message with StudentPersonal changes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58" w:name="_Toc271175919"/>
      <w:bookmarkStart w:id="1559" w:name="obj:SIF_Provide"/>
      <w:bookmarkEnd w:id="1557"/>
      <w:r>
        <w:rPr>
          <w:color w:val="FFFFFF"/>
        </w:rPr>
        <w:t>5.2.3 SIF_Provide</w:t>
      </w:r>
      <w:bookmarkEnd w:id="1558"/>
    </w:p>
    <w:p w:rsidR="006247F5" w:rsidRDefault="006247F5" w:rsidP="006247F5">
      <w:pPr>
        <w:pStyle w:val="NormalWeb"/>
      </w:pPr>
      <w:r>
        <w:t xml:space="preserve">The </w:t>
      </w:r>
      <w:r>
        <w:rPr>
          <w:rStyle w:val="HTMLCode"/>
        </w:rPr>
        <w:t>SIF_Provide</w:t>
      </w:r>
      <w:r>
        <w:t xml:space="preserve"> message is used to attempt registering as the provider of one or more data objects. </w:t>
      </w:r>
    </w:p>
    <w:p w:rsidR="006247F5" w:rsidRDefault="006247F5" w:rsidP="006247F5">
      <w:pPr>
        <w:jc w:val="center"/>
      </w:pPr>
      <w:bookmarkStart w:id="1560" w:name="Figure5231SIF_Provide"/>
      <w:bookmarkEnd w:id="1559"/>
      <w:bookmarkEnd w:id="1560"/>
      <w:r>
        <w:rPr>
          <w:noProof/>
          <w:color w:val="005696"/>
        </w:rPr>
        <w:lastRenderedPageBreak/>
        <w:drawing>
          <wp:inline distT="0" distB="0" distL="0" distR="0">
            <wp:extent cx="6677025" cy="2409825"/>
            <wp:effectExtent l="19050" t="0" r="9525" b="0"/>
            <wp:docPr id="42" name="Picture 42" descr="SIF_Provide">
              <a:hlinkClick xmlns:a="http://schemas.openxmlformats.org/drawingml/2006/main" r:id="rId4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F_Provide">
                      <a:hlinkClick r:id="rId472" tgtFrame="_blank"/>
                    </pic:cNvPr>
                    <pic:cNvPicPr>
                      <a:picLocks noChangeAspect="1" noChangeArrowheads="1"/>
                    </pic:cNvPicPr>
                  </pic:nvPicPr>
                  <pic:blipFill>
                    <a:blip r:embed="rId473" cstate="print"/>
                    <a:srcRect/>
                    <a:stretch>
                      <a:fillRect/>
                    </a:stretch>
                  </pic:blipFill>
                  <pic:spPr bwMode="auto">
                    <a:xfrm>
                      <a:off x="0" y="0"/>
                      <a:ext cx="6677025" cy="2409825"/>
                    </a:xfrm>
                    <a:prstGeom prst="rect">
                      <a:avLst/>
                    </a:prstGeom>
                    <a:noFill/>
                    <a:ln w="9525">
                      <a:noFill/>
                      <a:miter lim="800000"/>
                      <a:headEnd/>
                      <a:tailEnd/>
                    </a:ln>
                  </pic:spPr>
                </pic:pic>
              </a:graphicData>
            </a:graphic>
          </wp:inline>
        </w:drawing>
      </w:r>
    </w:p>
    <w:p w:rsidR="006247F5" w:rsidRDefault="006247F5" w:rsidP="006247F5">
      <w:r>
        <w:rPr>
          <w:rStyle w:val="Caption2"/>
        </w:rPr>
        <w:t>Figure 5.2.3-1: SIF_Provide</w:t>
      </w:r>
      <w:r>
        <w:t xml:space="preserve"> </w:t>
      </w:r>
      <w:bookmarkStart w:id="1561" w:name="Table5231SIF_Provide"/>
    </w:p>
    <w:tbl>
      <w:tblPr>
        <w:tblW w:w="0" w:type="auto"/>
        <w:tblCellMar>
          <w:top w:w="15" w:type="dxa"/>
          <w:left w:w="15" w:type="dxa"/>
          <w:bottom w:w="15" w:type="dxa"/>
          <w:right w:w="15" w:type="dxa"/>
        </w:tblCellMar>
        <w:tblLook w:val="04A0"/>
      </w:tblPr>
      <w:tblGrid>
        <w:gridCol w:w="213"/>
        <w:gridCol w:w="3056"/>
        <w:gridCol w:w="577"/>
        <w:gridCol w:w="1950"/>
        <w:gridCol w:w="2934"/>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62" w:name="SIF_Provide"/>
            <w:bookmarkEnd w:id="1561"/>
            <w:r>
              <w:rPr>
                <w:rStyle w:val="rootelement1"/>
                <w:sz w:val="22"/>
                <w:szCs w:val="22"/>
              </w:rPr>
              <w:t>SIF_Provide</w:t>
            </w:r>
            <w:bookmarkEnd w:id="156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w:t>
            </w:r>
            <w:r>
              <w:rPr>
                <w:rStyle w:val="HTMLCode"/>
              </w:rPr>
              <w:t xml:space="preserve"> SIF_Provide</w:t>
            </w:r>
            <w:r>
              <w:t xml:space="preserve"> message is used for advertising the provision of data objects.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63" w:name="SIF_Provide__SIF_Header"/>
            <w:r>
              <w:rPr>
                <w:sz w:val="20"/>
                <w:szCs w:val="20"/>
              </w:rPr>
              <w:t>SIF_Header</w:t>
            </w:r>
            <w:bookmarkEnd w:id="156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4"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64" w:name="SIF_Provide__SIF_Object"/>
            <w:r>
              <w:rPr>
                <w:sz w:val="20"/>
                <w:szCs w:val="20"/>
              </w:rPr>
              <w:t>SIF_Object</w:t>
            </w:r>
            <w:bookmarkEnd w:id="156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object that is being provided.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65" w:name="SIF_Provide__SIF_Object___ObjectName"/>
            <w:r>
              <w:rPr>
                <w:sz w:val="20"/>
                <w:szCs w:val="20"/>
              </w:rPr>
              <w:t>ObjectName</w:t>
            </w:r>
            <w:bookmarkEnd w:id="156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actual name of the object that is being provided.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5" w:anchor="SIF_ProvideObjectNamesType" w:history="1">
              <w:r w:rsidR="006247F5">
                <w:rPr>
                  <w:rFonts w:ascii="Courier New" w:hAnsi="Courier New" w:cs="Courier New"/>
                  <w:color w:val="005696"/>
                  <w:sz w:val="20"/>
                  <w:szCs w:val="20"/>
                </w:rPr>
                <w:t>SIF_ProvideObjectNamesType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66" w:name="SIF_Provide__SIF_Object__SIF_ExtendedQue"/>
            <w:r>
              <w:rPr>
                <w:sz w:val="20"/>
                <w:szCs w:val="20"/>
              </w:rPr>
              <w:t>SIF_Object/SIF_ExtendedQuerySupport</w:t>
            </w:r>
            <w:r>
              <w:rPr>
                <w:sz w:val="20"/>
                <w:szCs w:val="20"/>
              </w:rPr>
              <w:br/>
              <w:t>     </w:t>
            </w:r>
            <w:bookmarkEnd w:id="156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Whether or not the Agent supports </w:t>
            </w:r>
            <w:r>
              <w:rPr>
                <w:rStyle w:val="HTMLCode"/>
              </w:rPr>
              <w:t>SIF_ExtendedQue</w:t>
            </w:r>
            <w:r>
              <w:rPr>
                <w:rStyle w:val="HTMLCode"/>
              </w:rPr>
              <w:lastRenderedPageBreak/>
              <w:t>ry</w:t>
            </w:r>
            <w:r>
              <w:t xml:space="preserve"> for this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6"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67" w:name="SIF_Provide__SIF_Object__SIF_Contexts"/>
            <w:r>
              <w:rPr>
                <w:sz w:val="20"/>
                <w:szCs w:val="20"/>
              </w:rPr>
              <w:t>SIF_Object/SIF_Contexts</w:t>
            </w:r>
            <w:bookmarkEnd w:id="156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contexts in which the object is being provided; if omitted, the context is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77" w:anchor="SIF_Contexts" w:history="1">
              <w:r w:rsidR="006247F5">
                <w:rPr>
                  <w:rFonts w:ascii="Courier New" w:hAnsi="Courier New" w:cs="Courier New"/>
                  <w:color w:val="005696"/>
                  <w:sz w:val="20"/>
                  <w:szCs w:val="20"/>
                </w:rPr>
                <w:t>SIF_Contexts</w:t>
              </w:r>
            </w:hyperlink>
          </w:p>
        </w:tc>
      </w:tr>
    </w:tbl>
    <w:p w:rsidR="006247F5" w:rsidRDefault="006247F5" w:rsidP="006247F5">
      <w:r>
        <w:rPr>
          <w:rStyle w:val="Caption2"/>
        </w:rPr>
        <w:t>Table 5.2.3-1: SIF_Provide</w:t>
      </w:r>
      <w:bookmarkStart w:id="1568" w:name="Example5231SIF_Provid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&lt;SIF_MsgId&gt;34DC87FE3261545A31905937B265CE01&lt;/SIF_MsgId&gt;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5.2.3-1: SIF_Provide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69" w:name="_Toc271175920"/>
      <w:bookmarkStart w:id="1570" w:name="obj:SIF_Provision"/>
      <w:bookmarkEnd w:id="1568"/>
      <w:r>
        <w:rPr>
          <w:color w:val="FFFFFF"/>
        </w:rPr>
        <w:t>5.2.4 SIF_Provision</w:t>
      </w:r>
      <w:bookmarkEnd w:id="1569"/>
    </w:p>
    <w:p w:rsidR="006247F5" w:rsidRDefault="006247F5" w:rsidP="006247F5">
      <w:pPr>
        <w:pStyle w:val="NormalWeb"/>
      </w:pPr>
      <w:r>
        <w:t xml:space="preserve">Once registered, this message allows an agent to announce to the ZIS the functionality the agent will provide. The ZIS compares the functionality to its access control list and either returns a failure or a success. Upon success, the ZIS performs an atomic update of its provide/subscribe database entries for the agent to match the objects listed in this message and atomically updates other stored settings for the agent. A ZIS must not allow an agent to perform operations that it did not successfully announce. Agents should be aware that if the access control list changes after a successful </w:t>
      </w:r>
      <w:r>
        <w:rPr>
          <w:rStyle w:val="HTMLCode"/>
        </w:rPr>
        <w:t>SIF_Provision</w:t>
      </w:r>
      <w:r>
        <w:t xml:space="preserve">, some operations may still be rejected with access control errors. </w:t>
      </w:r>
    </w:p>
    <w:p w:rsidR="006247F5" w:rsidRDefault="006247F5" w:rsidP="006247F5">
      <w:pPr>
        <w:jc w:val="center"/>
      </w:pPr>
      <w:bookmarkStart w:id="1571" w:name="Figure5241SIF_Provision"/>
      <w:bookmarkEnd w:id="1570"/>
      <w:bookmarkEnd w:id="1571"/>
      <w:r>
        <w:rPr>
          <w:noProof/>
          <w:color w:val="005696"/>
        </w:rPr>
        <w:lastRenderedPageBreak/>
        <w:drawing>
          <wp:inline distT="0" distB="0" distL="0" distR="0">
            <wp:extent cx="11420475" cy="18297525"/>
            <wp:effectExtent l="19050" t="0" r="9525" b="0"/>
            <wp:docPr id="43" name="Picture 43" descr="SIF_Provision">
              <a:hlinkClick xmlns:a="http://schemas.openxmlformats.org/drawingml/2006/main" r:id="rId47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F_Provision">
                      <a:hlinkClick r:id="rId478" tgtFrame="_blank"/>
                    </pic:cNvPr>
                    <pic:cNvPicPr>
                      <a:picLocks noChangeAspect="1" noChangeArrowheads="1"/>
                    </pic:cNvPicPr>
                  </pic:nvPicPr>
                  <pic:blipFill>
                    <a:blip r:embed="rId479" cstate="print"/>
                    <a:srcRect/>
                    <a:stretch>
                      <a:fillRect/>
                    </a:stretch>
                  </pic:blipFill>
                  <pic:spPr bwMode="auto">
                    <a:xfrm>
                      <a:off x="0" y="0"/>
                      <a:ext cx="11420475" cy="18297525"/>
                    </a:xfrm>
                    <a:prstGeom prst="rect">
                      <a:avLst/>
                    </a:prstGeom>
                    <a:noFill/>
                    <a:ln w="9525">
                      <a:noFill/>
                      <a:miter lim="800000"/>
                      <a:headEnd/>
                      <a:tailEnd/>
                    </a:ln>
                  </pic:spPr>
                </pic:pic>
              </a:graphicData>
            </a:graphic>
          </wp:inline>
        </w:drawing>
      </w:r>
    </w:p>
    <w:p w:rsidR="006247F5" w:rsidRDefault="006247F5" w:rsidP="006247F5">
      <w:r>
        <w:rPr>
          <w:rStyle w:val="Caption2"/>
        </w:rPr>
        <w:lastRenderedPageBreak/>
        <w:t>Figure 5.2.4-1: SIF_Provision</w:t>
      </w:r>
      <w:r>
        <w:t xml:space="preserve"> </w:t>
      </w:r>
      <w:bookmarkStart w:id="1572" w:name="Table5241SIF_Provision"/>
    </w:p>
    <w:tbl>
      <w:tblPr>
        <w:tblW w:w="0" w:type="auto"/>
        <w:tblCellMar>
          <w:top w:w="15" w:type="dxa"/>
          <w:left w:w="15" w:type="dxa"/>
          <w:bottom w:w="15" w:type="dxa"/>
          <w:right w:w="15" w:type="dxa"/>
        </w:tblCellMar>
        <w:tblLook w:val="04A0"/>
      </w:tblPr>
      <w:tblGrid>
        <w:gridCol w:w="213"/>
        <w:gridCol w:w="2761"/>
        <w:gridCol w:w="569"/>
        <w:gridCol w:w="2082"/>
        <w:gridCol w:w="3105"/>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573" w:name="SIF_Provision"/>
            <w:bookmarkEnd w:id="1572"/>
            <w:r>
              <w:rPr>
                <w:rStyle w:val="rootelement1"/>
                <w:sz w:val="22"/>
                <w:szCs w:val="22"/>
              </w:rPr>
              <w:t>SIF_Provision</w:t>
            </w:r>
            <w:bookmarkEnd w:id="1573"/>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Once registered, this message allows an agent to announce to the ZIS the functionality the agent will provide. The ZIS compares the functionality to its access control list and either returns a failure or a success. Upon success, the ZIS performs an atomic update of its provide/subscribe database entries for the agent to match the objects listed in this message and atomically updates other stored settings for the agent. A ZIS must not allow an agent to perform operations that it did not successfully announce. Agents should be aware that if the access control list changes after a successful </w:t>
            </w:r>
            <w:r>
              <w:rPr>
                <w:rStyle w:val="HTMLCode"/>
              </w:rPr>
              <w:t>SIF_Provision</w:t>
            </w:r>
            <w:r>
              <w:t xml:space="preserve">, some operations may still be rejected with access control errors.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74" w:name="SIF_Provision__SIF_Header"/>
            <w:r>
              <w:rPr>
                <w:sz w:val="20"/>
                <w:szCs w:val="20"/>
              </w:rPr>
              <w:t>SIF_Header</w:t>
            </w:r>
            <w:bookmarkEnd w:id="157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Header information associated with this </w:t>
            </w:r>
            <w:r>
              <w:lastRenderedPageBreak/>
              <w:t>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0"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75" w:name="SIF_Provision__SIF_ProvideObjects"/>
            <w:r>
              <w:rPr>
                <w:sz w:val="20"/>
                <w:szCs w:val="20"/>
              </w:rPr>
              <w:t>SIF_ProvideObjects</w:t>
            </w:r>
            <w:bookmarkEnd w:id="157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objects an Agent wishes to provide.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76" w:name="SIF_Provision__SIF_ProvideObjects__SIF_O"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SIF_ProvideObjects/SIF_Object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1" w:anchor="SIF_ProvideObjectNamesType" w:history="1">
              <w:r w:rsidR="006247F5">
                <w:rPr>
                  <w:rFonts w:ascii="Courier New" w:hAnsi="Courier New" w:cs="Courier New"/>
                  <w:color w:val="005696"/>
                  <w:sz w:val="20"/>
                  <w:szCs w:val="20"/>
                </w:rPr>
                <w:t>SIF_ProvideObjectNamesType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SIF_ProvideObjects/SIF_Object/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Whether or not </w:t>
            </w:r>
            <w:r>
              <w:rPr>
                <w:rStyle w:val="HTMLCode"/>
              </w:rPr>
              <w:t>SIF_ExtendedQuery</w:t>
            </w:r>
            <w:r>
              <w:t xml:space="preserve"> is supported with regard to this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2"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SIF_ProvideObjects/SIF_Object/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3" w:anchor="SIF_Contexts" w:history="1">
              <w:r w:rsidR="006247F5">
                <w:rPr>
                  <w:rFonts w:ascii="Courier New" w:hAnsi="Courier New" w:cs="Courier New"/>
                  <w:color w:val="005696"/>
                  <w:sz w:val="20"/>
                  <w:szCs w:val="20"/>
                </w:rPr>
                <w:t>SIF_Contexts</w:t>
              </w:r>
            </w:hyperlink>
          </w:p>
        </w:tc>
      </w:tr>
      <w:bookmarkEnd w:id="1576"/>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77" w:name="SIF_Provision__SIF_SubscribeObjects"/>
            <w:r>
              <w:rPr>
                <w:sz w:val="20"/>
                <w:szCs w:val="20"/>
              </w:rPr>
              <w:t>SIF_SubscribeObjects</w:t>
            </w:r>
            <w:bookmarkEnd w:id="157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objects to which an Agent wishes to subscribe.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78" w:name="SIF_Provision__SIF_SubscribeObjects__SIF"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SIF_SubscribeObjects/SIF_Object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4"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SIF_SubscribeObjects/SIF_Object/</w:t>
            </w:r>
            <w:r>
              <w:rPr>
                <w:sz w:val="20"/>
                <w:szCs w:val="20"/>
              </w:rPr>
              <w:br/>
            </w:r>
            <w:r>
              <w:rPr>
                <w:sz w:val="20"/>
                <w:szCs w:val="20"/>
              </w:rPr>
              <w:lastRenderedPageBreak/>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lastRenderedPageBreak/>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w:t>
            </w:r>
            <w:r>
              <w:lastRenderedPageBreak/>
              <w:t xml:space="preserve">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5" w:anchor="SIF_Contexts" w:history="1">
              <w:r w:rsidR="006247F5">
                <w:rPr>
                  <w:rFonts w:ascii="Courier New" w:hAnsi="Courier New" w:cs="Courier New"/>
                  <w:color w:val="005696"/>
                  <w:sz w:val="20"/>
                  <w:szCs w:val="20"/>
                </w:rPr>
                <w:t>SIF_Contexts</w:t>
              </w:r>
            </w:hyperlink>
          </w:p>
        </w:tc>
      </w:tr>
      <w:bookmarkEnd w:id="1578"/>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79" w:name="SIF_Provision__SIF_PublishAddObjects"/>
            <w:r>
              <w:rPr>
                <w:sz w:val="20"/>
                <w:szCs w:val="20"/>
              </w:rPr>
              <w:t>SIF_PublishAddObjects</w:t>
            </w:r>
            <w:bookmarkEnd w:id="157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objects for which an Agent wishes to publish </w:t>
            </w:r>
            <w:r>
              <w:rPr>
                <w:rStyle w:val="HTMLCode"/>
              </w:rPr>
              <w:t>Add</w:t>
            </w:r>
            <w:r>
              <w:t xml:space="preserve"> events.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80" w:name="SIF_Provision__SIF_PublishAddObjects__SI"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SIF_PublishAddObjects/SIF_Object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6"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SIF_PublishAddObjects/SIF_Object/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7" w:anchor="SIF_Contexts" w:history="1">
              <w:r w:rsidR="006247F5">
                <w:rPr>
                  <w:rFonts w:ascii="Courier New" w:hAnsi="Courier New" w:cs="Courier New"/>
                  <w:color w:val="005696"/>
                  <w:sz w:val="20"/>
                  <w:szCs w:val="20"/>
                </w:rPr>
                <w:t>SIF_Contexts</w:t>
              </w:r>
            </w:hyperlink>
          </w:p>
        </w:tc>
      </w:tr>
      <w:bookmarkEnd w:id="1580"/>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81" w:name="SIF_Provision__SIF_PublishChangeObjects"/>
            <w:r>
              <w:rPr>
                <w:sz w:val="20"/>
                <w:szCs w:val="20"/>
              </w:rPr>
              <w:t>SIF_PublishChangeObjects</w:t>
            </w:r>
            <w:bookmarkEnd w:id="158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objects for which an Agent wishes to publish </w:t>
            </w:r>
            <w:r>
              <w:rPr>
                <w:rStyle w:val="HTMLCode"/>
              </w:rPr>
              <w:t>Change</w:t>
            </w:r>
            <w:r>
              <w:t xml:space="preserve"> events.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82" w:name="SIF_Provision__SIF_PublishChangeObjects_"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SIF_PublishChangeObjects/</w:t>
            </w:r>
            <w:r>
              <w:rPr>
                <w:sz w:val="20"/>
                <w:szCs w:val="20"/>
              </w:rPr>
              <w:br/>
              <w:t>     SIF_Object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8"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SIF_PublishChangeObjects/</w:t>
            </w:r>
            <w:r>
              <w:rPr>
                <w:sz w:val="20"/>
                <w:szCs w:val="20"/>
              </w:rPr>
              <w:br/>
              <w:t>     SIF_Object/SIF_Contexts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w:t>
            </w:r>
            <w:r>
              <w:lastRenderedPageBreak/>
              <w:t xml:space="preserve">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89" w:anchor="SIF_Contexts" w:history="1">
              <w:r w:rsidR="006247F5">
                <w:rPr>
                  <w:rFonts w:ascii="Courier New" w:hAnsi="Courier New" w:cs="Courier New"/>
                  <w:color w:val="005696"/>
                  <w:sz w:val="20"/>
                  <w:szCs w:val="20"/>
                </w:rPr>
                <w:t>SIF_Contexts</w:t>
              </w:r>
            </w:hyperlink>
          </w:p>
        </w:tc>
      </w:tr>
      <w:bookmarkEnd w:id="158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83" w:name="SIF_Provision__SIF_PublishDeleteObjects"/>
            <w:r>
              <w:rPr>
                <w:sz w:val="20"/>
                <w:szCs w:val="20"/>
              </w:rPr>
              <w:t>SIF_PublishDeleteObjects</w:t>
            </w:r>
            <w:bookmarkEnd w:id="158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objects for which an Agent wishes to publish Delete events.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84" w:name="SIF_Provision__SIF_PublishDeleteObjects_"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SIF_PublishDeleteObjects/</w:t>
            </w:r>
            <w:r>
              <w:rPr>
                <w:sz w:val="20"/>
                <w:szCs w:val="20"/>
              </w:rPr>
              <w:br/>
              <w:t>     SIF_Object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0"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SIF_PublishDeleteObjects/</w:t>
            </w:r>
            <w:r>
              <w:rPr>
                <w:sz w:val="20"/>
                <w:szCs w:val="20"/>
              </w:rPr>
              <w:br/>
              <w:t>     SIF_Object/SIF_Contexts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1" w:anchor="SIF_Contexts" w:history="1">
              <w:r w:rsidR="006247F5">
                <w:rPr>
                  <w:rFonts w:ascii="Courier New" w:hAnsi="Courier New" w:cs="Courier New"/>
                  <w:color w:val="005696"/>
                  <w:sz w:val="20"/>
                  <w:szCs w:val="20"/>
                </w:rPr>
                <w:t>SIF_Contexts</w:t>
              </w:r>
            </w:hyperlink>
          </w:p>
        </w:tc>
      </w:tr>
      <w:bookmarkEnd w:id="1584"/>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85" w:name="SIF_Provision__SIF_RequestObjects"/>
            <w:r>
              <w:rPr>
                <w:sz w:val="20"/>
                <w:szCs w:val="20"/>
              </w:rPr>
              <w:t>SIF_RequestObjects</w:t>
            </w:r>
            <w:bookmarkEnd w:id="158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objects an Agent wishes to request.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86" w:name="SIF_Provision__SIF_RequestObjects__SIF_O"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SIF_RequestObjects/SIF_Object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2"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SIF_RequestObjects/SIF_Object/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Optionally specify whether or not </w:t>
            </w:r>
            <w:r>
              <w:rPr>
                <w:rStyle w:val="HTMLCode"/>
              </w:rPr>
              <w:t>SIF_ExtendedQuery</w:t>
            </w:r>
            <w:r>
              <w:t xml:space="preserve"> may be sent in requests for this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3"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SIF_RequestObjects/SIF_Object/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4" w:anchor="SIF_Contexts" w:history="1">
              <w:r w:rsidR="006247F5">
                <w:rPr>
                  <w:rFonts w:ascii="Courier New" w:hAnsi="Courier New" w:cs="Courier New"/>
                  <w:color w:val="005696"/>
                  <w:sz w:val="20"/>
                  <w:szCs w:val="20"/>
                </w:rPr>
                <w:t>SIF_Contexts</w:t>
              </w:r>
            </w:hyperlink>
          </w:p>
        </w:tc>
      </w:tr>
      <w:bookmarkEnd w:id="1586"/>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87" w:name="SIF_Provision__SIF_RespondObjects"/>
            <w:r>
              <w:rPr>
                <w:sz w:val="20"/>
                <w:szCs w:val="20"/>
              </w:rPr>
              <w:t>SIF_RespondObjects</w:t>
            </w:r>
            <w:bookmarkEnd w:id="158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objects for which an Agent wishes to handle requests, whether or not it is the Provider for each object. Note that this list </w:t>
            </w:r>
            <w:r>
              <w:rPr>
                <w:rStyle w:val="rfc21191"/>
              </w:rPr>
              <w:t>MUST</w:t>
            </w:r>
            <w:r>
              <w:t xml:space="preserve"> include those objects specified in </w:t>
            </w:r>
            <w:r>
              <w:rPr>
                <w:rStyle w:val="HTMLCode"/>
              </w:rPr>
              <w:t>SIF_ProvideObjects</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88" w:name="SIF_Provision__SIF_RespondObjects__SIF_O"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SIF_RespondObjects/SIF_Object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5" w:anchor="SIF_RequestObjectNamesType" w:history="1">
              <w:r w:rsidR="006247F5">
                <w:rPr>
                  <w:rFonts w:ascii="Courier New" w:hAnsi="Courier New" w:cs="Courier New"/>
                  <w:color w:val="005696"/>
                  <w:sz w:val="20"/>
                  <w:szCs w:val="20"/>
                </w:rPr>
                <w:t>SIF_RequestObjectNamesType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SIF_RespondObjects/SIF_Object/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Whether or not </w:t>
            </w:r>
            <w:r>
              <w:rPr>
                <w:rStyle w:val="HTMLCode"/>
              </w:rPr>
              <w:t>SIF_ExtendedQuery</w:t>
            </w:r>
            <w:r>
              <w:t xml:space="preserve"> is supported with regard to this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6"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SIF_RespondObjects/SIF_Object/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object support. If omitted, the context defaults to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7" w:anchor="SIF_Contexts" w:history="1">
              <w:r w:rsidR="006247F5">
                <w:rPr>
                  <w:rFonts w:ascii="Courier New" w:hAnsi="Courier New" w:cs="Courier New"/>
                  <w:color w:val="005696"/>
                  <w:sz w:val="20"/>
                  <w:szCs w:val="20"/>
                </w:rPr>
                <w:t>SIF_Contexts</w:t>
              </w:r>
            </w:hyperlink>
          </w:p>
        </w:tc>
      </w:tr>
      <w:bookmarkEnd w:id="1588"/>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89" w:name="SIF_Provision__SIF_ProvideService"/>
            <w:r>
              <w:rPr>
                <w:sz w:val="20"/>
                <w:szCs w:val="20"/>
              </w:rPr>
              <w:t>SIF_ProvideService</w:t>
            </w:r>
            <w:bookmarkEnd w:id="158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SIF Zone Services that the </w:t>
            </w:r>
            <w:r>
              <w:lastRenderedPageBreak/>
              <w:t>agent wishes to provide to the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90" w:name="SIF_Provision__SIF_ProvideService__SIF_S"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8"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SIF Zone Service support. If omitted, the context 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499" w:anchor="SIF_Contexts" w:history="1">
              <w:r w:rsidR="006247F5">
                <w:rPr>
                  <w:rFonts w:ascii="Courier New" w:hAnsi="Courier New" w:cs="Courier New"/>
                  <w:color w:val="005696"/>
                  <w:sz w:val="20"/>
                  <w:szCs w:val="20"/>
                </w:rPr>
                <w:t>SIF_Contexts</w:t>
              </w:r>
            </w:hyperlink>
          </w:p>
        </w:tc>
      </w:tr>
      <w:bookmarkEnd w:id="1590"/>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91" w:name="SIF_Provision__SIF_RespondService"/>
            <w:r>
              <w:rPr>
                <w:sz w:val="20"/>
                <w:szCs w:val="20"/>
              </w:rPr>
              <w:t>SIF_RespondService</w:t>
            </w:r>
            <w:bookmarkEnd w:id="159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Indicates that the agent desires to respond to directed requests for one or more services in the SIF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92" w:name="SIF_Provision__SIF_RespondService__SIF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0"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SIF Zone Service support. If </w:t>
            </w:r>
            <w:r>
              <w:lastRenderedPageBreak/>
              <w:t xml:space="preserve">omitted, the context 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1" w:anchor="SIF_Contexts" w:history="1">
              <w:r w:rsidR="006247F5">
                <w:rPr>
                  <w:rFonts w:ascii="Courier New" w:hAnsi="Courier New" w:cs="Courier New"/>
                  <w:color w:val="005696"/>
                  <w:sz w:val="20"/>
                  <w:szCs w:val="20"/>
                </w:rPr>
                <w:t>SIF_Contexts</w:t>
              </w:r>
            </w:hyperlink>
          </w:p>
        </w:tc>
      </w:tr>
      <w:bookmarkEnd w:id="159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93" w:name="SIF_Provision__SIF_RequestService"/>
            <w:r>
              <w:rPr>
                <w:sz w:val="20"/>
                <w:szCs w:val="20"/>
              </w:rPr>
              <w:t>SIF_RequestService</w:t>
            </w:r>
            <w:bookmarkEnd w:id="159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that the agent will make service calls to the specified SIF Zone Service by sending a SIF_ServiceInput message. This is an optinal element that is used for allowing agents to report all of their expected activities within a zone. It is not used operationally within the zone, and failing to submit this element while provisioning will not prevent the agent from making service calls.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94" w:name="SIF_Provision__SIF_RequestService__SIF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2"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SIF Zone Service support. If omitted, the context </w:t>
            </w:r>
            <w:r>
              <w:lastRenderedPageBreak/>
              <w:t xml:space="preserve">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3" w:anchor="SIF_Contexts" w:history="1">
              <w:r w:rsidR="006247F5">
                <w:rPr>
                  <w:rFonts w:ascii="Courier New" w:hAnsi="Courier New" w:cs="Courier New"/>
                  <w:color w:val="005696"/>
                  <w:sz w:val="20"/>
                  <w:szCs w:val="20"/>
                </w:rPr>
                <w:t>SIF_Contexts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agent is not required to specify which operations it will invoke on the specified SIF Zone Service. However, the agent can do so if it desires report all of the activity it does within a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4"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specific method that the agent invokes the specified SIF Zone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5" w:anchor="token" w:history="1">
              <w:r w:rsidR="006247F5">
                <w:rPr>
                  <w:rFonts w:ascii="Courier New" w:hAnsi="Courier New" w:cs="Courier New"/>
                  <w:color w:val="005696"/>
                  <w:sz w:val="20"/>
                  <w:szCs w:val="20"/>
                </w:rPr>
                <w:t>xs:token</w:t>
              </w:r>
            </w:hyperlink>
          </w:p>
        </w:tc>
      </w:tr>
      <w:bookmarkEnd w:id="1594"/>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595" w:name="SIF_Provision__SIF_SubscribeService"/>
            <w:r>
              <w:rPr>
                <w:sz w:val="20"/>
                <w:szCs w:val="20"/>
              </w:rPr>
              <w:t>SIF_SubscribeService</w:t>
            </w:r>
            <w:bookmarkEnd w:id="159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Indicates that the agent desires to subscribe to one or more events emitted by the specified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596" w:name="SIF_Provision__SIF_SubscribeService__SIF"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6"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w:t>
            </w:r>
            <w:r>
              <w:rPr>
                <w:sz w:val="20"/>
                <w:szCs w:val="20"/>
              </w:rPr>
              <w:lastRenderedPageBreak/>
              <w:t>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lastRenderedPageBreak/>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w:t>
            </w:r>
            <w:r>
              <w:lastRenderedPageBreak/>
              <w:t xml:space="preserve">for stated SIF Zone Service support. If omitted, the context 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7" w:anchor="SIF_Contexts" w:history="1">
              <w:r w:rsidR="006247F5">
                <w:rPr>
                  <w:rFonts w:ascii="Courier New" w:hAnsi="Courier New" w:cs="Courier New"/>
                  <w:color w:val="005696"/>
                  <w:sz w:val="20"/>
                  <w:szCs w:val="20"/>
                </w:rPr>
                <w:t>SIF_Contexts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If SIF_Operations is not present, then the agent desires to subscribe to all events emitted by the service within the given context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specific event that the agent desires to subscribe to</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09" w:anchor="token" w:history="1">
              <w:r w:rsidR="006247F5">
                <w:rPr>
                  <w:rFonts w:ascii="Courier New" w:hAnsi="Courier New" w:cs="Courier New"/>
                  <w:color w:val="005696"/>
                  <w:sz w:val="20"/>
                  <w:szCs w:val="20"/>
                </w:rPr>
                <w:t>xs:token</w:t>
              </w:r>
            </w:hyperlink>
          </w:p>
        </w:tc>
      </w:tr>
    </w:tbl>
    <w:bookmarkEnd w:id="1596"/>
    <w:p w:rsidR="006247F5" w:rsidRDefault="006247F5" w:rsidP="006247F5">
      <w:r>
        <w:rPr>
          <w:rStyle w:val="Caption2"/>
        </w:rPr>
        <w:t>Table 5.2.4-1: SIF_Provision</w:t>
      </w:r>
      <w:bookmarkStart w:id="1597" w:name="Example5241SIF_Provision"/>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&lt;SIF_MsgId&gt;A10F92EB649F4A648B5BFC44C7FD965C&lt;/SIF_MsgId&gt;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&lt;SIF_Timestamp&gt;2006-08-18T11:23:11-08:00&lt;/SIF_Timestamp&gt;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ObjectName="StudentPicture"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&lt;SIF_PublishAddObjects&gt;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&lt;/SIF_PublishAddObjects&gt;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&lt;SIF_PublishChangeObjects&gt;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&lt;/SIF_PublishChangeObjects&gt;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&lt;SIF_PublishDeleteObjects&gt;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&lt;/SIF_PublishDeleteObjects&gt;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ObjectName="StudentPicture"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&lt;SIF_RespondObjects&gt;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&lt;/SIF_RespondObjects&gt;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5.2.4-1: SIF_Provision</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598" w:name="_Toc271175921"/>
      <w:bookmarkStart w:id="1599" w:name="obj:SIF_Register"/>
      <w:bookmarkEnd w:id="1597"/>
      <w:r>
        <w:rPr>
          <w:color w:val="FFFFFF"/>
        </w:rPr>
        <w:t>5.2.5 SIF_Register</w:t>
      </w:r>
      <w:bookmarkEnd w:id="1598"/>
    </w:p>
    <w:p w:rsidR="006247F5" w:rsidRDefault="006247F5" w:rsidP="006247F5">
      <w:pPr>
        <w:pStyle w:val="NormalWeb"/>
      </w:pPr>
      <w:r>
        <w:rPr>
          <w:rStyle w:val="HTMLCode"/>
        </w:rPr>
        <w:t>SIF_Register</w:t>
      </w:r>
      <w:r>
        <w:t xml:space="preserve"> is the message for registering an agent with a ZIS. An agent must be registered before it sends out other SIF messages. </w:t>
      </w:r>
      <w:r>
        <w:rPr>
          <w:rStyle w:val="HTMLCode"/>
        </w:rPr>
        <w:t>SIF_Register</w:t>
      </w:r>
      <w:r>
        <w:t xml:space="preserve"> serves to provide the ZIS with the sender's identification information as well as to provide the information that the ZIS will need to contact this agent, should it register in Push mode. </w:t>
      </w:r>
    </w:p>
    <w:p w:rsidR="006247F5" w:rsidRDefault="006247F5" w:rsidP="006247F5">
      <w:pPr>
        <w:pStyle w:val="NormalWeb"/>
      </w:pPr>
      <w:r>
        <w:t xml:space="preserve">Once a sender registers in the ZIS with the </w:t>
      </w:r>
      <w:r>
        <w:rPr>
          <w:rStyle w:val="HTMLCode"/>
        </w:rPr>
        <w:t>SIF_Register</w:t>
      </w:r>
      <w:r>
        <w:t xml:space="preserve"> message, the sender can use the </w:t>
      </w:r>
      <w:r>
        <w:rPr>
          <w:rStyle w:val="HTMLCode"/>
        </w:rPr>
        <w:t>SIF_SourceId</w:t>
      </w:r>
      <w:r>
        <w:t xml:space="preserve"> value in the header of all other outgoing messages as its identification. It is not necessary to send a </w:t>
      </w:r>
      <w:r>
        <w:rPr>
          <w:rStyle w:val="HTMLCode"/>
        </w:rPr>
        <w:t>SIF_Register</w:t>
      </w:r>
      <w:r>
        <w:t xml:space="preserve"> message each time your agent starts up but it is not an error to do so. If there are any blocked events in the Agent's queue when a ZIS receives the </w:t>
      </w:r>
      <w:r>
        <w:rPr>
          <w:rStyle w:val="HTMLCode"/>
        </w:rPr>
        <w:t>SIF_Register</w:t>
      </w:r>
      <w:r>
        <w:t xml:space="preserve"> message, the blocks will be removed. </w:t>
      </w:r>
    </w:p>
    <w:p w:rsidR="006247F5" w:rsidRDefault="006247F5" w:rsidP="006247F5">
      <w:pPr>
        <w:jc w:val="center"/>
      </w:pPr>
      <w:bookmarkStart w:id="1600" w:name="Figure5251SIF_Register"/>
      <w:bookmarkEnd w:id="1599"/>
      <w:bookmarkEnd w:id="1600"/>
      <w:r>
        <w:rPr>
          <w:noProof/>
          <w:color w:val="005696"/>
        </w:rPr>
        <w:lastRenderedPageBreak/>
        <w:drawing>
          <wp:inline distT="0" distB="0" distL="0" distR="0">
            <wp:extent cx="5934075" cy="6467475"/>
            <wp:effectExtent l="19050" t="0" r="9525" b="0"/>
            <wp:docPr id="44" name="Picture 44" descr="SIF_Register">
              <a:hlinkClick xmlns:a="http://schemas.openxmlformats.org/drawingml/2006/main" r:id="rId51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F_Register">
                      <a:hlinkClick r:id="rId510" tgtFrame="_blank"/>
                    </pic:cNvPr>
                    <pic:cNvPicPr>
                      <a:picLocks noChangeAspect="1" noChangeArrowheads="1"/>
                    </pic:cNvPicPr>
                  </pic:nvPicPr>
                  <pic:blipFill>
                    <a:blip r:embed="rId511" cstate="print"/>
                    <a:srcRect/>
                    <a:stretch>
                      <a:fillRect/>
                    </a:stretch>
                  </pic:blipFill>
                  <pic:spPr bwMode="auto">
                    <a:xfrm>
                      <a:off x="0" y="0"/>
                      <a:ext cx="5934075" cy="6467475"/>
                    </a:xfrm>
                    <a:prstGeom prst="rect">
                      <a:avLst/>
                    </a:prstGeom>
                    <a:noFill/>
                    <a:ln w="9525">
                      <a:noFill/>
                      <a:miter lim="800000"/>
                      <a:headEnd/>
                      <a:tailEnd/>
                    </a:ln>
                  </pic:spPr>
                </pic:pic>
              </a:graphicData>
            </a:graphic>
          </wp:inline>
        </w:drawing>
      </w:r>
    </w:p>
    <w:p w:rsidR="006247F5" w:rsidRDefault="006247F5" w:rsidP="006247F5">
      <w:r>
        <w:rPr>
          <w:rStyle w:val="Caption2"/>
        </w:rPr>
        <w:t>Figure 5.2.5-1: SIF_Register</w:t>
      </w:r>
      <w:r>
        <w:t xml:space="preserve"> </w:t>
      </w:r>
      <w:bookmarkStart w:id="1601" w:name="Table5251SIF_Register"/>
    </w:p>
    <w:tbl>
      <w:tblPr>
        <w:tblW w:w="0" w:type="auto"/>
        <w:tblCellMar>
          <w:top w:w="15" w:type="dxa"/>
          <w:left w:w="15" w:type="dxa"/>
          <w:bottom w:w="15" w:type="dxa"/>
          <w:right w:w="15" w:type="dxa"/>
        </w:tblCellMar>
        <w:tblLook w:val="04A0"/>
      </w:tblPr>
      <w:tblGrid>
        <w:gridCol w:w="150"/>
        <w:gridCol w:w="2502"/>
        <w:gridCol w:w="624"/>
        <w:gridCol w:w="2483"/>
        <w:gridCol w:w="297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02" w:name="SIF_Register"/>
            <w:bookmarkEnd w:id="1601"/>
            <w:r>
              <w:rPr>
                <w:rStyle w:val="rootelement1"/>
                <w:sz w:val="22"/>
                <w:szCs w:val="22"/>
              </w:rPr>
              <w:t>SIF_Register</w:t>
            </w:r>
            <w:bookmarkEnd w:id="160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SIF_Register</w:t>
            </w:r>
            <w:r>
              <w:t xml:space="preserve"> is the message for registering an agent with a ZIS.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3" w:name="SIF_Register__SIF_Header"/>
            <w:r>
              <w:rPr>
                <w:sz w:val="20"/>
                <w:szCs w:val="20"/>
              </w:rPr>
              <w:t>SIF_Header</w:t>
            </w:r>
            <w:bookmarkEnd w:id="160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Header information </w:t>
            </w:r>
            <w:r>
              <w:lastRenderedPageBreak/>
              <w:t>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2"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4" w:name="SIF_Register__SIF_Name"/>
            <w:r>
              <w:rPr>
                <w:sz w:val="20"/>
                <w:szCs w:val="20"/>
              </w:rPr>
              <w:t>SIF_Name</w:t>
            </w:r>
            <w:bookmarkEnd w:id="160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descriptive name of the agent that is registering (i.e. Ramsey Media Center).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3"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14"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5" w:name="SIF_Register__SIF_Version"/>
            <w:r>
              <w:rPr>
                <w:sz w:val="20"/>
                <w:szCs w:val="20"/>
              </w:rPr>
              <w:t>SIF_Version</w:t>
            </w:r>
            <w:bookmarkEnd w:id="160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SIF Implementation Specification version(s) defining messages the agent can receive. If the ZIS cannot communicate in this format, it should reject the request.</w:t>
            </w:r>
          </w:p>
          <w:p w:rsidR="006247F5" w:rsidRDefault="006247F5">
            <w:pPr>
              <w:pStyle w:val="NormalWeb"/>
            </w:pPr>
            <w:r>
              <w:t xml:space="preserve">The format of </w:t>
            </w:r>
            <w:r>
              <w:rPr>
                <w:rStyle w:val="HTMLCode"/>
              </w:rPr>
              <w:t>SIF_Version</w:t>
            </w:r>
            <w:r>
              <w:t xml:space="preserve"> values can be found in </w:t>
            </w:r>
            <w:hyperlink r:id="rId515" w:anchor="VersionNumbers" w:history="1">
              <w:r>
                <w:rPr>
                  <w:rStyle w:val="Hyperlink"/>
                </w:rPr>
                <w:t>Version Numbers</w:t>
              </w:r>
            </w:hyperlink>
            <w:r>
              <w:t xml:space="preserve">. In a </w:t>
            </w:r>
            <w:r>
              <w:rPr>
                <w:rStyle w:val="HTMLCode"/>
              </w:rPr>
              <w:t>SIF_Register</w:t>
            </w:r>
            <w:r>
              <w:t xml:space="preserve"> message, an individual </w:t>
            </w:r>
            <w:r>
              <w:rPr>
                <w:rStyle w:val="HTMLCode"/>
              </w:rPr>
              <w:t>SIF_Version</w:t>
            </w:r>
            <w:r>
              <w:t xml:space="preserve"> element may also contain the following wildcards: </w:t>
            </w:r>
          </w:p>
          <w:p w:rsidR="006247F5" w:rsidRDefault="006247F5">
            <w:pPr>
              <w:pStyle w:val="NormalWeb"/>
            </w:pPr>
            <w:r>
              <w:t>* - Any SIF version</w:t>
            </w:r>
          </w:p>
          <w:p w:rsidR="006247F5" w:rsidRDefault="006247F5">
            <w:pPr>
              <w:pStyle w:val="NormalWeb"/>
            </w:pPr>
            <w:r>
              <w:t>&lt;major version&gt;.* - Any minor version plus revisions within a major version (e.g., 1.*)</w:t>
            </w:r>
          </w:p>
          <w:p w:rsidR="006247F5" w:rsidRDefault="006247F5">
            <w:pPr>
              <w:pStyle w:val="NormalWeb"/>
            </w:pPr>
            <w:r>
              <w:t>&lt;major version&gt;.&lt;minor version&gt;&lt;r&gt;* - Any revision within a minor version (e.g., 1.1r*)</w:t>
            </w:r>
          </w:p>
          <w:p w:rsidR="006247F5" w:rsidRDefault="006247F5">
            <w:pPr>
              <w:pStyle w:val="NormalWeb"/>
            </w:pPr>
            <w:r>
              <w:t xml:space="preserve">Note: As wildcarding was first introduced in </w:t>
            </w:r>
            <w:r>
              <w:lastRenderedPageBreak/>
              <w:t xml:space="preserve">version 1.1 of the specification, 1.* does not match versions 1.0, 1.0r1 or 1.0r2. 1.1 or later agents that register with 1.* and wish to also receive messages from pre-1.1 agents must include </w:t>
            </w:r>
            <w:r>
              <w:rPr>
                <w:rStyle w:val="HTMLCode"/>
              </w:rPr>
              <w:t>SIF_Version</w:t>
            </w:r>
            <w:r>
              <w:t xml:space="preserve"> element(s) with the supported pre-1.1 versions.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6" w:anchor="VersionWithWildcardsType" w:history="1">
              <w:r w:rsidR="006247F5">
                <w:rPr>
                  <w:rFonts w:ascii="Courier New" w:hAnsi="Courier New" w:cs="Courier New"/>
                  <w:color w:val="005696"/>
                  <w:sz w:val="20"/>
                  <w:szCs w:val="20"/>
                </w:rPr>
                <w:t>VersionWithWildcardsType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6" w:name="SIF_Register__SIF_MaxBufferSize"/>
            <w:r>
              <w:rPr>
                <w:sz w:val="20"/>
                <w:szCs w:val="20"/>
              </w:rPr>
              <w:t>SIF_MaxBufferSize</w:t>
            </w:r>
            <w:bookmarkEnd w:id="160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maximum size of a packet to be returned by the ZIS. The ZIS may return packets smaller than, or equal to, the maximum value.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7"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7" w:name="SIF_Register__SIF_Mode"/>
            <w:r>
              <w:rPr>
                <w:sz w:val="20"/>
                <w:szCs w:val="20"/>
              </w:rPr>
              <w:t>SIF_Mode</w:t>
            </w:r>
            <w:bookmarkEnd w:id="160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communication mode (Pull or Push) as chosen by the message sender.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Push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Pull</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8" w:name="SIF_Register__SIF_Protocol"/>
            <w:r>
              <w:rPr>
                <w:sz w:val="20"/>
                <w:szCs w:val="20"/>
              </w:rPr>
              <w:t>SIF_Protocol</w:t>
            </w:r>
            <w:bookmarkEnd w:id="160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If </w:t>
            </w:r>
            <w:r>
              <w:rPr>
                <w:rStyle w:val="HTMLCode"/>
              </w:rPr>
              <w:t>SIF_Mode</w:t>
            </w:r>
            <w:r>
              <w:t xml:space="preserve"> is </w:t>
            </w:r>
            <w:r>
              <w:rPr>
                <w:rStyle w:val="HTMLCode"/>
              </w:rPr>
              <w:t>Push</w:t>
            </w:r>
            <w:r>
              <w:t xml:space="preserve">, </w:t>
            </w:r>
            <w:r>
              <w:rPr>
                <w:rStyle w:val="HTMLCode"/>
              </w:rPr>
              <w:t>SIF_Protocol</w:t>
            </w:r>
            <w:r>
              <w:t xml:space="preserve"> contains protocol information for contacting the agent in Push mode. A Pull-mode agent does not need to send </w:t>
            </w:r>
            <w:r>
              <w:rPr>
                <w:rStyle w:val="HTMLCode"/>
              </w:rPr>
              <w:t>SIF_Protocol</w:t>
            </w:r>
            <w:r>
              <w:t xml:space="preserve">; if received, a ZIS ignores it.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8" w:anchor="SIF_Protocol" w:history="1">
              <w:r w:rsidR="006247F5">
                <w:rPr>
                  <w:rFonts w:ascii="Courier New" w:hAnsi="Courier New" w:cs="Courier New"/>
                  <w:color w:val="005696"/>
                  <w:sz w:val="20"/>
                  <w:szCs w:val="20"/>
                </w:rPr>
                <w:t>SIF_Protocol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09" w:name="SIF_Register__SIF_NodeVendor"/>
            <w:r>
              <w:rPr>
                <w:sz w:val="20"/>
                <w:szCs w:val="20"/>
              </w:rPr>
              <w:t>SIF_NodeVendor</w:t>
            </w:r>
            <w:bookmarkEnd w:id="160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vendor of the SIF </w:t>
            </w:r>
            <w:r>
              <w:lastRenderedPageBreak/>
              <w:t>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19"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20"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0" w:name="SIF_Register__SIF_NodeVersion"/>
            <w:r>
              <w:rPr>
                <w:sz w:val="20"/>
                <w:szCs w:val="20"/>
              </w:rPr>
              <w:t>SIF_NodeVersion</w:t>
            </w:r>
            <w:bookmarkEnd w:id="161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agent version number. The format of this field is undefined, but it should match the format used in the agent's conformance statement, if the agent is SIF Certified. </w:t>
            </w:r>
          </w:p>
          <w:p w:rsidR="006247F5" w:rsidRDefault="006247F5">
            <w:pPr>
              <w:pStyle w:val="NormalWeb"/>
            </w:pPr>
            <w:r>
              <w:rPr>
                <w:rStyle w:val="title"/>
              </w:rPr>
              <w:t>Examples</w:t>
            </w:r>
            <w:r>
              <w:br/>
            </w:r>
            <w:r>
              <w:rPr>
                <w:rStyle w:val="example"/>
              </w:rPr>
              <w:t>2.0.1.11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21"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22"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32</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1" w:name="SIF_Register__SIF_Application"/>
            <w:r>
              <w:rPr>
                <w:sz w:val="20"/>
                <w:szCs w:val="20"/>
              </w:rPr>
              <w:t>SIF_Application</w:t>
            </w:r>
            <w:bookmarkEnd w:id="161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information about the vendor of the product that the agent represents.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2" w:name="SIF_Register__SIF_Application__SIF_Vendo"/>
            <w:r>
              <w:rPr>
                <w:sz w:val="20"/>
                <w:szCs w:val="20"/>
              </w:rPr>
              <w:t>SIF_Application/SIF_Vendor</w:t>
            </w:r>
            <w:r>
              <w:rPr>
                <w:sz w:val="20"/>
                <w:szCs w:val="20"/>
              </w:rPr>
              <w:br/>
              <w:t>     </w:t>
            </w:r>
            <w:bookmarkEnd w:id="161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company of the product that this agent supports.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23"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24"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3" w:name="SIF_Register__SIF_Application__SIF_Produ"/>
            <w:r>
              <w:rPr>
                <w:sz w:val="20"/>
                <w:szCs w:val="20"/>
              </w:rPr>
              <w:t>SIF_Application/SIF_Product</w:t>
            </w:r>
            <w:r>
              <w:rPr>
                <w:sz w:val="20"/>
                <w:szCs w:val="20"/>
              </w:rPr>
              <w:br/>
              <w:t>     </w:t>
            </w:r>
            <w:bookmarkEnd w:id="161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product that this agent supports.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25"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26"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4" w:name="SIF_Register__SIF_Application__SIF_Versi"/>
            <w:r>
              <w:rPr>
                <w:sz w:val="20"/>
                <w:szCs w:val="20"/>
              </w:rPr>
              <w:t>SIF_Application/SIF_Version</w:t>
            </w:r>
            <w:r>
              <w:rPr>
                <w:sz w:val="20"/>
                <w:szCs w:val="20"/>
              </w:rPr>
              <w:br/>
              <w:t>     </w:t>
            </w:r>
            <w:bookmarkEnd w:id="161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version of the product. This field is informative only.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27"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528"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32</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15" w:name="SIF_Register__SIF_Icon"/>
            <w:r>
              <w:rPr>
                <w:sz w:val="20"/>
                <w:szCs w:val="20"/>
              </w:rPr>
              <w:t>SIF_Icon</w:t>
            </w:r>
            <w:bookmarkEnd w:id="161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HTTP URL referencing an icon for graphical representation of the application/agent. Should range from 16x16 pixels to 128x128 pixels and be of an </w:t>
            </w:r>
            <w:r>
              <w:rPr>
                <w:rStyle w:val="HTMLCode"/>
              </w:rPr>
              <w:t>image</w:t>
            </w:r>
            <w:r>
              <w:t xml:space="preserve"> MIME type </w:t>
            </w:r>
            <w:r>
              <w:lastRenderedPageBreak/>
              <w:t xml:space="preserve">commonly supported by Web browsers (e.g. PNG, JPEG, GIF). Agents may optionally follow the more restrictive </w:t>
            </w:r>
            <w:del w:id="1616" w:author="Richard Halter" w:date="2010-08-11T15:55:00Z">
              <w:r w:rsidDel="00EF6251">
                <w:delText>guid</w:delText>
              </w:r>
            </w:del>
            <w:ins w:id="1617" w:author="Richard Halter" w:date="2010-08-11T15:55:00Z">
              <w:r w:rsidR="00EF6251">
                <w:t>UUID</w:t>
              </w:r>
            </w:ins>
            <w:r>
              <w:t xml:space="preserve">elines at </w:t>
            </w:r>
            <w:hyperlink r:id="rId529" w:anchor="FAVICON" w:history="1">
              <w:r>
                <w:rPr>
                  <w:rStyle w:val="Hyperlink"/>
                </w:rPr>
                <w:t>[FAVICON]</w:t>
              </w:r>
            </w:hyperlink>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0" w:anchor="anyURI" w:history="1">
              <w:r w:rsidR="006247F5">
                <w:rPr>
                  <w:rFonts w:ascii="Courier New" w:hAnsi="Courier New" w:cs="Courier New"/>
                  <w:color w:val="005696"/>
                  <w:sz w:val="20"/>
                  <w:szCs w:val="20"/>
                </w:rPr>
                <w:t>xs:anyURI</w:t>
              </w:r>
            </w:hyperlink>
          </w:p>
        </w:tc>
      </w:tr>
    </w:tbl>
    <w:p w:rsidR="006247F5" w:rsidRDefault="006247F5" w:rsidP="006247F5">
      <w:r>
        <w:rPr>
          <w:rStyle w:val="Caption2"/>
        </w:rPr>
        <w:lastRenderedPageBreak/>
        <w:t>Table 5.2.5-1: SIF_Register</w:t>
      </w:r>
      <w:bookmarkStart w:id="1618" w:name="Example5251SIF_Register"/>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&lt;SIF_Register&gt;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&lt;SIF_MsgId&gt;14BA09653261545A31905937B265CE01&lt;/SIF_MsgId&gt;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&lt;SIF_Timestamp&gt;2006-02-18T20:39:12-06:00&lt;/SIF_Timestamp&gt;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&lt;SIF_SourceId&gt;AcmeAgent&lt;/SIF_SourceId&gt;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&lt;SIF_Name&gt;Acme Agent for WAP 2.x&lt;/SIF_Name&gt;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&lt;SIF_Version&gt;2.4&lt;/SIF_Version&gt;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&lt;SIF_MaxBufferSize&gt;524288&lt;/SIF_MaxBufferSize&gt;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&lt;SIF_Mode&gt;Push&lt;/SIF_Mode&gt;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Type="HTTPS" Secure="Yes"&gt;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&lt;SIF_URL&gt;https://AcmeHost:8030/StudentAdmin&lt;/SIF_URL&gt;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&lt;SIF_NodeVersion&gt;2.0.1.20&lt;/SIF_NodeVersion&gt;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&lt;SIF_Application&gt;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&lt;SIF_Vendor&gt;Acme Consulting&lt;/SIF_Vendor&gt;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&lt;SIF_Product&gt;Web Administration Portal 5.x&lt;/SIF_Product&gt;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&lt;SIF_Version&gt;5.1.2&lt;/SIF_Version&gt;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&lt;/SIF_Application&gt;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&lt;/SIF_Register&gt;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5.2.5-1: SIF_Register</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19" w:name="_Toc271175922"/>
      <w:bookmarkStart w:id="1620" w:name="obj:SIF_Request"/>
      <w:bookmarkEnd w:id="1618"/>
      <w:r>
        <w:rPr>
          <w:color w:val="FFFFFF"/>
        </w:rPr>
        <w:t>5.2.6 SIF_Request</w:t>
      </w:r>
      <w:bookmarkEnd w:id="1619"/>
    </w:p>
    <w:p w:rsidR="006247F5" w:rsidRDefault="006247F5" w:rsidP="006247F5">
      <w:pPr>
        <w:pStyle w:val="NormalWeb"/>
      </w:pPr>
      <w:r>
        <w:t xml:space="preserve">This message is used to request information in SIF data objects from other SIF nodes. It optionally specifies the query criteria with which to match objects, as well as an optional subset of elements to be returned for matching objects. </w:t>
      </w:r>
    </w:p>
    <w:p w:rsidR="006247F5" w:rsidRDefault="006247F5" w:rsidP="006247F5">
      <w:pPr>
        <w:jc w:val="center"/>
      </w:pPr>
      <w:bookmarkStart w:id="1621" w:name="Figure5261SIF_Request"/>
      <w:bookmarkEnd w:id="1620"/>
      <w:bookmarkEnd w:id="1621"/>
      <w:r>
        <w:rPr>
          <w:noProof/>
          <w:color w:val="005696"/>
        </w:rPr>
        <w:lastRenderedPageBreak/>
        <w:drawing>
          <wp:inline distT="0" distB="0" distL="0" distR="0">
            <wp:extent cx="6315075" cy="2667000"/>
            <wp:effectExtent l="19050" t="0" r="9525" b="0"/>
            <wp:docPr id="45" name="Picture 45" descr="SIF_Request">
              <a:hlinkClick xmlns:a="http://schemas.openxmlformats.org/drawingml/2006/main" r:id="rId53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F_Request">
                      <a:hlinkClick r:id="rId531" tgtFrame="_blank"/>
                    </pic:cNvPr>
                    <pic:cNvPicPr>
                      <a:picLocks noChangeAspect="1" noChangeArrowheads="1"/>
                    </pic:cNvPicPr>
                  </pic:nvPicPr>
                  <pic:blipFill>
                    <a:blip r:embed="rId532" cstate="print"/>
                    <a:srcRect/>
                    <a:stretch>
                      <a:fillRect/>
                    </a:stretch>
                  </pic:blipFill>
                  <pic:spPr bwMode="auto">
                    <a:xfrm>
                      <a:off x="0" y="0"/>
                      <a:ext cx="6315075" cy="2667000"/>
                    </a:xfrm>
                    <a:prstGeom prst="rect">
                      <a:avLst/>
                    </a:prstGeom>
                    <a:noFill/>
                    <a:ln w="9525">
                      <a:noFill/>
                      <a:miter lim="800000"/>
                      <a:headEnd/>
                      <a:tailEnd/>
                    </a:ln>
                  </pic:spPr>
                </pic:pic>
              </a:graphicData>
            </a:graphic>
          </wp:inline>
        </w:drawing>
      </w:r>
    </w:p>
    <w:p w:rsidR="006247F5" w:rsidRDefault="006247F5" w:rsidP="006247F5">
      <w:r>
        <w:rPr>
          <w:rStyle w:val="Caption2"/>
        </w:rPr>
        <w:t>Figure 5.2.6-1: SIF_Request</w:t>
      </w:r>
      <w:r>
        <w:t xml:space="preserve"> </w:t>
      </w:r>
      <w:bookmarkStart w:id="1622" w:name="Table5261SIF_Request"/>
    </w:p>
    <w:tbl>
      <w:tblPr>
        <w:tblW w:w="0" w:type="auto"/>
        <w:tblCellMar>
          <w:top w:w="15" w:type="dxa"/>
          <w:left w:w="15" w:type="dxa"/>
          <w:bottom w:w="15" w:type="dxa"/>
          <w:right w:w="15" w:type="dxa"/>
        </w:tblCellMar>
        <w:tblLook w:val="04A0"/>
      </w:tblPr>
      <w:tblGrid>
        <w:gridCol w:w="143"/>
        <w:gridCol w:w="1975"/>
        <w:gridCol w:w="569"/>
        <w:gridCol w:w="3371"/>
        <w:gridCol w:w="2672"/>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23" w:name="SIF_Request"/>
            <w:bookmarkEnd w:id="1622"/>
            <w:r>
              <w:rPr>
                <w:rStyle w:val="rootelement1"/>
                <w:sz w:val="22"/>
                <w:szCs w:val="22"/>
              </w:rPr>
              <w:t>SIF_Request</w:t>
            </w:r>
            <w:bookmarkEnd w:id="162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SIF_Request</w:t>
            </w:r>
            <w:r>
              <w:t xml:space="preserve"> is used to request information in SIF data objects from other SIF nodes.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24" w:name="SIF_Request__SIF_Header"/>
            <w:r>
              <w:rPr>
                <w:sz w:val="20"/>
                <w:szCs w:val="20"/>
              </w:rPr>
              <w:t>SIF_Header</w:t>
            </w:r>
            <w:bookmarkEnd w:id="162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3"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25" w:name="SIF_Request__SIF_Version"/>
            <w:r>
              <w:rPr>
                <w:sz w:val="20"/>
                <w:szCs w:val="20"/>
              </w:rPr>
              <w:t>SIF_Version</w:t>
            </w:r>
            <w:bookmarkEnd w:id="162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Specifies which SIF Implementation Specification version should be used when returning the response data; wildcards are allowed. The responding agent </w:t>
            </w:r>
            <w:r>
              <w:rPr>
                <w:rStyle w:val="rfc21191"/>
              </w:rPr>
              <w:t>SHOULD</w:t>
            </w:r>
            <w:r>
              <w:t xml:space="preserve"> return data using the highest version it supports that falls within the specified versions.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4" w:anchor="VersionWithWildcardsType" w:history="1">
              <w:r w:rsidR="006247F5">
                <w:rPr>
                  <w:rFonts w:ascii="Courier New" w:hAnsi="Courier New" w:cs="Courier New"/>
                  <w:color w:val="005696"/>
                  <w:sz w:val="20"/>
                  <w:szCs w:val="20"/>
                </w:rPr>
                <w:t>VersionWithWildcardsType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26" w:name="SIF_Request__SIF_MaxBufferSize"/>
            <w:r>
              <w:rPr>
                <w:sz w:val="20"/>
                <w:szCs w:val="20"/>
              </w:rPr>
              <w:t>SIF_MaxBufferSize</w:t>
            </w:r>
            <w:bookmarkEnd w:id="162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Specifies the maximum size of a response packet to be returned to the requester. The responder may return packets smaller than, or equal to, the maximum value. To guarantee delivery of response </w:t>
            </w:r>
            <w:r>
              <w:lastRenderedPageBreak/>
              <w:t xml:space="preserve">packets, requesting agents must not specify a </w:t>
            </w:r>
            <w:r>
              <w:rPr>
                <w:rStyle w:val="HTMLCode"/>
              </w:rPr>
              <w:t>SIF_MaxBufferSize</w:t>
            </w:r>
            <w:r>
              <w:t xml:space="preserve"> greater than its registered </w:t>
            </w:r>
            <w:r>
              <w:rPr>
                <w:rStyle w:val="HTMLCode"/>
              </w:rPr>
              <w:t>SIF_Register/SIF_MaxBufferSize</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5"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27" w:name="SIF_Request__SIF_Query"/>
            <w:r>
              <w:rPr>
                <w:sz w:val="20"/>
                <w:szCs w:val="20"/>
              </w:rPr>
              <w:t>SIF_Query</w:t>
            </w:r>
            <w:bookmarkEnd w:id="162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Either </w:t>
            </w:r>
            <w:r>
              <w:rPr>
                <w:rStyle w:val="HTMLCode"/>
              </w:rPr>
              <w:t>SIF_Query</w:t>
            </w:r>
            <w:r>
              <w:t xml:space="preserve"> or </w:t>
            </w:r>
            <w:r>
              <w:rPr>
                <w:rStyle w:val="HTMLCode"/>
              </w:rPr>
              <w:t>SIF_ExtendedQuery</w:t>
            </w:r>
            <w:r>
              <w:t xml:space="preserve"> must be specified, which contain the criteria to be used to match response objects.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6" w:anchor="SIF_Query" w:history="1">
              <w:r w:rsidR="006247F5">
                <w:rPr>
                  <w:rFonts w:ascii="Courier New" w:hAnsi="Courier New" w:cs="Courier New"/>
                  <w:color w:val="005696"/>
                  <w:sz w:val="20"/>
                  <w:szCs w:val="20"/>
                </w:rPr>
                <w:t>SIF_Query</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28" w:name="SIF_Request__SIF_ExtendedQuery"/>
            <w:r>
              <w:rPr>
                <w:sz w:val="20"/>
                <w:szCs w:val="20"/>
              </w:rPr>
              <w:t>SIF_ExtendedQuery</w:t>
            </w:r>
            <w:bookmarkEnd w:id="162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37" w:anchor="SIF_ExtendedQuery" w:history="1">
              <w:r w:rsidR="006247F5">
                <w:rPr>
                  <w:rFonts w:ascii="Courier New" w:hAnsi="Courier New" w:cs="Courier New"/>
                  <w:color w:val="005696"/>
                  <w:sz w:val="20"/>
                  <w:szCs w:val="20"/>
                </w:rPr>
                <w:t>SIF_ExtendedQuery</w:t>
              </w:r>
            </w:hyperlink>
          </w:p>
        </w:tc>
      </w:tr>
    </w:tbl>
    <w:p w:rsidR="006247F5" w:rsidRDefault="006247F5" w:rsidP="006247F5">
      <w:r>
        <w:rPr>
          <w:rStyle w:val="Caption2"/>
        </w:rPr>
        <w:t>Table 5.2.6-1: SIF_Request</w:t>
      </w:r>
      <w:bookmarkStart w:id="1629" w:name="Example5261SIF_Request"/>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&lt;SIF_MsgId&gt;A3E90785EFDA330DACB00785EFDA330D&lt;/SIF_MsgId&gt;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&lt;SIF_MaxBufferSize&gt;1048576&lt;/SIF_MaxBufferSize&gt;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&lt;SIF_QueryObject ObjectName="LibraryPatronStatus"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 Type="None"&gt;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&lt;SIF_Element&gt;@SIF_RefObject&lt;/SIF_Element&gt;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&lt;SIF_Operator&gt;EQ&lt;/SIF_Operator&gt;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&lt;SIF_Value&gt;StaffPersonal&lt;/SIF_Value&gt;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&lt;/SIF_ConditionGroup&gt;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&lt;/SIF_Query&gt;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5.2.6-1: SIF_Request</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30" w:name="_Toc271175923"/>
      <w:bookmarkStart w:id="1631" w:name="obj:SIF_Response"/>
      <w:bookmarkEnd w:id="1629"/>
      <w:r>
        <w:rPr>
          <w:color w:val="FFFFFF"/>
        </w:rPr>
        <w:t>5.2.7 SIF_Response</w:t>
      </w:r>
      <w:bookmarkEnd w:id="1630"/>
    </w:p>
    <w:p w:rsidR="006247F5" w:rsidRDefault="006247F5" w:rsidP="006247F5">
      <w:pPr>
        <w:pStyle w:val="NormalWeb"/>
      </w:pPr>
      <w:r>
        <w:rPr>
          <w:rStyle w:val="HTMLCode"/>
        </w:rPr>
        <w:lastRenderedPageBreak/>
        <w:t>SIF_Response</w:t>
      </w:r>
      <w:r>
        <w:t xml:space="preserve"> is used to respond to a </w:t>
      </w:r>
      <w:r>
        <w:rPr>
          <w:rStyle w:val="HTMLCode"/>
        </w:rPr>
        <w:t>SIF_Request</w:t>
      </w:r>
      <w:r>
        <w:t xml:space="preserve"> message. A response may span multiple </w:t>
      </w:r>
      <w:r>
        <w:rPr>
          <w:rStyle w:val="HTMLCode"/>
        </w:rPr>
        <w:t>SIF_Response</w:t>
      </w:r>
      <w:r>
        <w:t xml:space="preserve"> messages. </w:t>
      </w:r>
    </w:p>
    <w:p w:rsidR="006247F5" w:rsidRDefault="006247F5" w:rsidP="006247F5">
      <w:pPr>
        <w:jc w:val="center"/>
      </w:pPr>
      <w:bookmarkStart w:id="1632" w:name="Figure5271SIF_Response"/>
      <w:bookmarkEnd w:id="1631"/>
      <w:bookmarkEnd w:id="1632"/>
      <w:r>
        <w:rPr>
          <w:noProof/>
          <w:color w:val="005696"/>
        </w:rPr>
        <w:drawing>
          <wp:inline distT="0" distB="0" distL="0" distR="0">
            <wp:extent cx="7029450" cy="3752850"/>
            <wp:effectExtent l="19050" t="0" r="0" b="0"/>
            <wp:docPr id="46" name="Picture 46" descr="SIF_Response">
              <a:hlinkClick xmlns:a="http://schemas.openxmlformats.org/drawingml/2006/main" r:id="rId53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F_Response">
                      <a:hlinkClick r:id="rId538" tgtFrame="_blank"/>
                    </pic:cNvPr>
                    <pic:cNvPicPr>
                      <a:picLocks noChangeAspect="1" noChangeArrowheads="1"/>
                    </pic:cNvPicPr>
                  </pic:nvPicPr>
                  <pic:blipFill>
                    <a:blip r:embed="rId539" cstate="print"/>
                    <a:srcRect/>
                    <a:stretch>
                      <a:fillRect/>
                    </a:stretch>
                  </pic:blipFill>
                  <pic:spPr bwMode="auto">
                    <a:xfrm>
                      <a:off x="0" y="0"/>
                      <a:ext cx="7029450" cy="3752850"/>
                    </a:xfrm>
                    <a:prstGeom prst="rect">
                      <a:avLst/>
                    </a:prstGeom>
                    <a:noFill/>
                    <a:ln w="9525">
                      <a:noFill/>
                      <a:miter lim="800000"/>
                      <a:headEnd/>
                      <a:tailEnd/>
                    </a:ln>
                  </pic:spPr>
                </pic:pic>
              </a:graphicData>
            </a:graphic>
          </wp:inline>
        </w:drawing>
      </w:r>
    </w:p>
    <w:p w:rsidR="006247F5" w:rsidRDefault="006247F5" w:rsidP="006247F5">
      <w:r>
        <w:rPr>
          <w:rStyle w:val="Caption2"/>
        </w:rPr>
        <w:t>Figure 5.2.7-1: SIF_Response</w:t>
      </w:r>
      <w:r>
        <w:t xml:space="preserve"> </w:t>
      </w:r>
      <w:bookmarkStart w:id="1633" w:name="Table5271SIF_Response"/>
    </w:p>
    <w:tbl>
      <w:tblPr>
        <w:tblW w:w="0" w:type="auto"/>
        <w:tblCellMar>
          <w:top w:w="15" w:type="dxa"/>
          <w:left w:w="15" w:type="dxa"/>
          <w:bottom w:w="15" w:type="dxa"/>
          <w:right w:w="15" w:type="dxa"/>
        </w:tblCellMar>
        <w:tblLook w:val="04A0"/>
      </w:tblPr>
      <w:tblGrid>
        <w:gridCol w:w="148"/>
        <w:gridCol w:w="2228"/>
        <w:gridCol w:w="601"/>
        <w:gridCol w:w="2905"/>
        <w:gridCol w:w="2848"/>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34" w:name="SIF_Response"/>
            <w:bookmarkEnd w:id="1633"/>
            <w:r>
              <w:rPr>
                <w:rStyle w:val="rootelement1"/>
                <w:sz w:val="22"/>
                <w:szCs w:val="22"/>
              </w:rPr>
              <w:t>SIF_Response</w:t>
            </w:r>
            <w:bookmarkEnd w:id="163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rPr>
                <w:rStyle w:val="HTMLCode"/>
              </w:rPr>
              <w:t>SIF_Response</w:t>
            </w:r>
            <w:r>
              <w:t xml:space="preserve"> is used to respond to a </w:t>
            </w:r>
            <w:r>
              <w:rPr>
                <w:rStyle w:val="HTMLCode"/>
              </w:rPr>
              <w:t>SIF_Request</w:t>
            </w:r>
            <w:r>
              <w:t xml:space="preserve"> message.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35" w:name="SIF_Response__SIF_Header"/>
            <w:r>
              <w:rPr>
                <w:sz w:val="20"/>
                <w:szCs w:val="20"/>
              </w:rPr>
              <w:t>SIF_Header</w:t>
            </w:r>
            <w:bookmarkEnd w:id="163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Header information associated with this message. The </w:t>
            </w:r>
            <w:r>
              <w:rPr>
                <w:rStyle w:val="HTMLCode"/>
              </w:rPr>
              <w:t>SIF_DestinationId</w:t>
            </w:r>
            <w:r>
              <w:t xml:space="preserve"> needs to be the </w:t>
            </w:r>
            <w:r>
              <w:rPr>
                <w:rStyle w:val="HTMLCode"/>
              </w:rPr>
              <w:t>SIF_SourceId</w:t>
            </w:r>
            <w:r>
              <w:t xml:space="preserve"> of the original </w:t>
            </w:r>
            <w:r>
              <w:rPr>
                <w:rStyle w:val="HTMLCode"/>
              </w:rPr>
              <w:t>SIF_Request</w:t>
            </w:r>
            <w:r>
              <w:t xml:space="preserve"> message being processed.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0"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36" w:name="SIF_Response__SIF_RequestMsgId"/>
            <w:r>
              <w:rPr>
                <w:sz w:val="20"/>
                <w:szCs w:val="20"/>
              </w:rPr>
              <w:t>SIF_RequestMsgId</w:t>
            </w:r>
            <w:bookmarkEnd w:id="163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is the message Id of the </w:t>
            </w:r>
            <w:r>
              <w:rPr>
                <w:rStyle w:val="HTMLCode"/>
              </w:rPr>
              <w:t>SIF_Request</w:t>
            </w:r>
            <w:r>
              <w:t xml:space="preserve"> message being processed. It provides a </w:t>
            </w:r>
            <w:r>
              <w:lastRenderedPageBreak/>
              <w:t xml:space="preserve">unique match between a </w:t>
            </w:r>
            <w:r>
              <w:rPr>
                <w:rStyle w:val="HTMLCode"/>
              </w:rPr>
              <w:t>SIF_Response</w:t>
            </w:r>
            <w:r>
              <w:t xml:space="preserve"> and a previous </w:t>
            </w:r>
            <w:r>
              <w:rPr>
                <w:rStyle w:val="HTMLCode"/>
              </w:rPr>
              <w:t>SIF_Request</w:t>
            </w:r>
            <w:r>
              <w:t xml:space="preserve">. Since the Id of each message from an agent is unique, the receiver of a </w:t>
            </w:r>
            <w:r>
              <w:rPr>
                <w:rStyle w:val="HTMLCode"/>
              </w:rPr>
              <w:t>SIF_Response</w:t>
            </w:r>
            <w:r>
              <w:t xml:space="preserve"> message will be able to relate the </w:t>
            </w:r>
            <w:r>
              <w:rPr>
                <w:rStyle w:val="HTMLCode"/>
              </w:rPr>
              <w:t>SIF_Response</w:t>
            </w:r>
            <w:r>
              <w:t xml:space="preserve"> to a </w:t>
            </w:r>
            <w:r>
              <w:rPr>
                <w:rStyle w:val="HTMLCode"/>
              </w:rPr>
              <w:t>SIF_Request</w:t>
            </w:r>
            <w:r>
              <w:t xml:space="preserve"> that it sent out previously.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1" w:anchor="MsgIdType" w:history="1">
              <w:r w:rsidR="006247F5">
                <w:rPr>
                  <w:rFonts w:ascii="Courier New" w:hAnsi="Courier New" w:cs="Courier New"/>
                  <w:color w:val="005696"/>
                  <w:sz w:val="20"/>
                  <w:szCs w:val="20"/>
                </w:rPr>
                <w:t>MsgIdType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37" w:name="SIF_Response__SIF_PacketNumber"/>
            <w:r>
              <w:rPr>
                <w:sz w:val="20"/>
                <w:szCs w:val="20"/>
              </w:rPr>
              <w:t>SIF_PacketNumber</w:t>
            </w:r>
            <w:bookmarkEnd w:id="163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represents the index of the </w:t>
            </w:r>
            <w:r>
              <w:rPr>
                <w:rStyle w:val="HTMLCode"/>
              </w:rPr>
              <w:t>SIF_Response</w:t>
            </w:r>
            <w:r>
              <w:t xml:space="preserve"> message in the sequence of packets that make up a complete response. Its value must be in the range of 1 through n, with n equal to the total number of packets that make up a response. </w:t>
            </w:r>
          </w:p>
          <w:p w:rsidR="006247F5" w:rsidRDefault="006247F5">
            <w:pPr>
              <w:pStyle w:val="NormalWeb"/>
            </w:pPr>
            <w:r>
              <w:t xml:space="preserve">The receiver of a </w:t>
            </w:r>
            <w:r>
              <w:rPr>
                <w:rStyle w:val="HTMLCode"/>
              </w:rPr>
              <w:t>SIF_Response</w:t>
            </w:r>
            <w:r>
              <w:t xml:space="preserve"> message, with the help of the </w:t>
            </w:r>
            <w:r>
              <w:rPr>
                <w:rStyle w:val="HTMLCode"/>
              </w:rPr>
              <w:t>SIF_MorePackets</w:t>
            </w:r>
            <w:r>
              <w:t xml:space="preserve"> and </w:t>
            </w:r>
            <w:r>
              <w:rPr>
                <w:rStyle w:val="HTMLCode"/>
              </w:rPr>
              <w:t>SIF_PacketNumber</w:t>
            </w:r>
            <w:r>
              <w:t xml:space="preserve"> element in each incoming </w:t>
            </w:r>
            <w:r>
              <w:rPr>
                <w:rStyle w:val="HTMLCode"/>
              </w:rPr>
              <w:t>SIF_Response</w:t>
            </w:r>
            <w:r>
              <w:t xml:space="preserve"> message, will be able to interpret and process each </w:t>
            </w:r>
            <w:r>
              <w:rPr>
                <w:rStyle w:val="HTMLCode"/>
              </w:rPr>
              <w:t>SIF_Response</w:t>
            </w:r>
            <w:r>
              <w:t xml:space="preserve"> as part of a complete response to a previous </w:t>
            </w:r>
            <w:r>
              <w:rPr>
                <w:rStyle w:val="HTMLCode"/>
              </w:rPr>
              <w:t>SIF_Request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2" w:anchor="positiveInteger" w:history="1">
              <w:r w:rsidR="006247F5">
                <w:rPr>
                  <w:rFonts w:ascii="Courier New" w:hAnsi="Courier New" w:cs="Courier New"/>
                  <w:color w:val="005696"/>
                  <w:sz w:val="20"/>
                  <w:szCs w:val="20"/>
                </w:rPr>
                <w:t>xs:positiveInteger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38" w:name="SIF_Response__SIF_MorePackets"/>
            <w:r>
              <w:rPr>
                <w:sz w:val="20"/>
                <w:szCs w:val="20"/>
              </w:rPr>
              <w:t>SIF_MorePackets</w:t>
            </w:r>
            <w:bookmarkEnd w:id="163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provides an indication as to whether there are more packets besides this one to make up a complete response.</w:t>
            </w:r>
          </w:p>
          <w:p w:rsidR="006247F5" w:rsidRDefault="006247F5">
            <w:pPr>
              <w:pStyle w:val="NormalWeb"/>
            </w:pPr>
            <w:r>
              <w:lastRenderedPageBreak/>
              <w:t xml:space="preserve">The necessity of this element stems from the requirement on an agent to break response data to fit into the </w:t>
            </w:r>
            <w:r>
              <w:rPr>
                <w:rStyle w:val="HTMLCode"/>
              </w:rPr>
              <w:t>SIF_MaxBufferSize</w:t>
            </w:r>
            <w:r>
              <w:t xml:space="preserve"> provided in the </w:t>
            </w:r>
            <w:r>
              <w:rPr>
                <w:rStyle w:val="HTMLCode"/>
              </w:rPr>
              <w:t>SIF_Request</w:t>
            </w:r>
            <w:r>
              <w:t xml:space="preserve">. Agents may also break response data into multiple packets for the benefit of improving performance or for circumventing limitations of the underlying network infrastructure. </w:t>
            </w:r>
          </w:p>
          <w:p w:rsidR="006247F5" w:rsidRDefault="006247F5">
            <w:pPr>
              <w:pStyle w:val="NormalWeb"/>
            </w:pPr>
            <w:r>
              <w:t xml:space="preserve">When this element's value is equal to </w:t>
            </w:r>
            <w:r>
              <w:rPr>
                <w:rStyle w:val="HTMLCode"/>
              </w:rPr>
              <w:t>No</w:t>
            </w:r>
            <w:r>
              <w:t xml:space="preserve">, it is an indication from the sender to the receiver that it has already sent out all the packets that make up a complete response for a </w:t>
            </w:r>
            <w:r>
              <w:rPr>
                <w:rStyle w:val="HTMLCode"/>
              </w:rPr>
              <w:t>SIF_Request</w:t>
            </w:r>
            <w:r>
              <w:t xml:space="preserve"> as indicated by the </w:t>
            </w:r>
            <w:r>
              <w:rPr>
                <w:rStyle w:val="HTMLCode"/>
              </w:rPr>
              <w:t>SIF_RequestMsgId</w:t>
            </w:r>
            <w:r>
              <w:t xml:space="preserve"> element.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39" w:name="SIF_Response__SIF_Error"/>
            <w:r>
              <w:rPr>
                <w:sz w:val="20"/>
                <w:szCs w:val="20"/>
              </w:rPr>
              <w:t>SIF_Error</w:t>
            </w:r>
            <w:bookmarkEnd w:id="163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responder returns </w:t>
            </w:r>
            <w:r>
              <w:rPr>
                <w:rStyle w:val="HTMLCode"/>
              </w:rPr>
              <w:t>SIF_Error</w:t>
            </w:r>
            <w:r>
              <w:t xml:space="preserve">, </w:t>
            </w:r>
            <w:r>
              <w:rPr>
                <w:rStyle w:val="HTMLCode"/>
              </w:rPr>
              <w:t>SIF_ObjectData</w:t>
            </w:r>
            <w:r>
              <w:t xml:space="preserve"> or </w:t>
            </w:r>
            <w:r>
              <w:rPr>
                <w:rStyle w:val="HTMLCode"/>
              </w:rPr>
              <w:t>SIF_ExtendedQueryResults</w:t>
            </w:r>
            <w:r>
              <w:t xml:space="preserve">. </w:t>
            </w:r>
          </w:p>
          <w:p w:rsidR="006247F5" w:rsidRDefault="006247F5">
            <w:pPr>
              <w:pStyle w:val="NormalWeb"/>
            </w:pPr>
            <w:r>
              <w:t xml:space="preserve">This element allows the Responder to report an error condition that occurs while processing the </w:t>
            </w:r>
            <w:r>
              <w:rPr>
                <w:rStyle w:val="HTMLCode"/>
              </w:rPr>
              <w:t>SIF_Request</w:t>
            </w:r>
            <w:r>
              <w:t xml:space="preserve">. </w:t>
            </w:r>
          </w:p>
          <w:p w:rsidR="006247F5" w:rsidRDefault="006247F5">
            <w:pPr>
              <w:pStyle w:val="NormalWeb"/>
            </w:pPr>
            <w:r>
              <w:t xml:space="preserve">If a </w:t>
            </w:r>
            <w:r>
              <w:rPr>
                <w:rStyle w:val="HTMLCode"/>
              </w:rPr>
              <w:t>SIF_Error</w:t>
            </w:r>
            <w:r>
              <w:t xml:space="preserve"> element is present, the requesting agent must not expect to receive further </w:t>
            </w:r>
            <w:r>
              <w:rPr>
                <w:rStyle w:val="HTMLCode"/>
              </w:rPr>
              <w:t>SIF_Responses</w:t>
            </w:r>
            <w:r>
              <w:t xml:space="preserve"> to </w:t>
            </w:r>
            <w:r>
              <w:lastRenderedPageBreak/>
              <w:t xml:space="preserve">the </w:t>
            </w:r>
            <w:r>
              <w:rPr>
                <w:rStyle w:val="HTMLCode"/>
              </w:rPr>
              <w:t>SIF_Request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3" w:anchor="SIF_Error" w:history="1">
              <w:r w:rsidR="006247F5">
                <w:rPr>
                  <w:rFonts w:ascii="Courier New" w:hAnsi="Courier New" w:cs="Courier New"/>
                  <w:color w:val="005696"/>
                  <w:sz w:val="20"/>
                  <w:szCs w:val="20"/>
                </w:rPr>
                <w:t>SIF_Error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40" w:name="SIF_Response__SIF_ObjectData"/>
            <w:r>
              <w:rPr>
                <w:sz w:val="20"/>
                <w:szCs w:val="20"/>
              </w:rPr>
              <w:t>SIF_ObjectData</w:t>
            </w:r>
            <w:bookmarkEnd w:id="164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w:t>
            </w:r>
            <w:r>
              <w:rPr>
                <w:rStyle w:val="HTMLCode"/>
              </w:rPr>
              <w:t>SIF_ObjectData</w:t>
            </w:r>
            <w:r>
              <w:t xml:space="preserve"> element contains the data objects matching the supplied criteria in the </w:t>
            </w:r>
            <w:r>
              <w:rPr>
                <w:rStyle w:val="HTMLCode"/>
              </w:rPr>
              <w:t>SIF_Request</w:t>
            </w:r>
            <w:r>
              <w:t xml:space="preserve"> message if the </w:t>
            </w:r>
            <w:r>
              <w:rPr>
                <w:rStyle w:val="HTMLCode"/>
              </w:rPr>
              <w:t>SIF_Request</w:t>
            </w:r>
            <w:r>
              <w:t xml:space="preserve"> contained </w:t>
            </w:r>
            <w:r>
              <w:rPr>
                <w:rStyle w:val="HTMLCode"/>
              </w:rPr>
              <w:t>SIF_Query</w:t>
            </w:r>
            <w:r>
              <w:t xml:space="preserve">. If the </w:t>
            </w:r>
            <w:r>
              <w:rPr>
                <w:rStyle w:val="HTMLCode"/>
              </w:rPr>
              <w:t>SIF_Request</w:t>
            </w:r>
            <w:r>
              <w:t xml:space="preserve"> contained </w:t>
            </w:r>
            <w:r>
              <w:rPr>
                <w:rStyle w:val="HTMLCode"/>
              </w:rPr>
              <w:t>SIF_ExtendedQuery</w:t>
            </w:r>
            <w:r>
              <w:t xml:space="preserve">, include </w:t>
            </w:r>
            <w:r>
              <w:rPr>
                <w:rStyle w:val="HTMLCode"/>
              </w:rPr>
              <w:t>SIF_ExtendedQueryResults</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4" w:anchor="SIF_ResponseObjectsType" w:history="1">
              <w:r w:rsidR="006247F5">
                <w:rPr>
                  <w:rFonts w:ascii="Courier New" w:hAnsi="Courier New" w:cs="Courier New"/>
                  <w:color w:val="005696"/>
                  <w:sz w:val="20"/>
                  <w:szCs w:val="20"/>
                </w:rPr>
                <w:t>SIF_ResponseObjectsType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41" w:name="SIF_Response__SIF_ExtendedQueryResults"/>
            <w:r>
              <w:rPr>
                <w:sz w:val="20"/>
                <w:szCs w:val="20"/>
              </w:rPr>
              <w:t>SIF_ExtendedQueryResults</w:t>
            </w:r>
            <w:bookmarkEnd w:id="164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contains the elements requested by </w:t>
            </w:r>
            <w:r>
              <w:rPr>
                <w:rStyle w:val="HTMLCode"/>
              </w:rPr>
              <w:t>SIF_ExtendedQuery</w:t>
            </w:r>
            <w:r>
              <w:t xml:space="preserve"> in </w:t>
            </w:r>
            <w:r>
              <w:rPr>
                <w:rStyle w:val="HTMLCode"/>
              </w:rPr>
              <w:t>SIF_Request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5" w:anchor="SIF_ExtendedQueryResults" w:history="1">
              <w:r w:rsidR="006247F5">
                <w:rPr>
                  <w:rFonts w:ascii="Courier New" w:hAnsi="Courier New" w:cs="Courier New"/>
                  <w:color w:val="005696"/>
                  <w:sz w:val="20"/>
                  <w:szCs w:val="20"/>
                </w:rPr>
                <w:t>SIF_ExtendedQueryResults</w:t>
              </w:r>
            </w:hyperlink>
          </w:p>
        </w:tc>
      </w:tr>
    </w:tbl>
    <w:p w:rsidR="006247F5" w:rsidRDefault="006247F5" w:rsidP="006247F5">
      <w:r>
        <w:rPr>
          <w:rStyle w:val="Caption2"/>
        </w:rPr>
        <w:t>Table 5.2.7-1: SIF_Response</w:t>
      </w:r>
      <w:bookmarkStart w:id="1642" w:name="Example5271SampleSinglePacketSIF_Respon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&lt;SIF_MsgId&gt;1BCD10580EF250789012AC0554321EA2&lt;/SIF_MsgId&gt;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&lt;SIF_DestinationId&gt;NetworkAgent&lt;/SIF_DestinationId&gt;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&lt;SIF_RequestMsgId&gt;FE1078BA3261545A319059376B3A4898&lt;/SIF_RequestMsgId&gt;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RefId="E3E34B359D75101A8C3D00AA00184753"&gt;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 Type="04"&gt;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&lt;LastName&gt;Johnson&lt;/LastName&gt;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&lt;FirstName&gt;Alicia&lt;/FirstName&gt;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lastRenderedPageBreak/>
        <w:t>Example 5.2.7-1: Sample single-packet SIF_Response to a SIF_Request for the Name element from a StudentPersonal object</w:t>
      </w:r>
      <w:bookmarkStart w:id="1643" w:name="Example5273SIF_ResponseFirstPacket"/>
      <w:bookmarkEnd w:id="1642"/>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&lt;SIF_MsgId&gt;322925BC9818433E8090D5110EE61DA3&lt;/SIF_MsgId&gt;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&lt;SIF_Timestamp&gt;2006-04-18T08:39:40-08:00&lt;/SIF_Timestamp&gt;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&lt;SIF_DestinationId&gt;NetworkAgent&lt;/SIF_DestinationId&gt;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&lt;SIF_RequestMsgId&gt;FE1078BA3261545A31905937B265CE01&lt;/SIF_RequestMsgId&gt;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&lt;SIF_MorePackets&gt;Yes&lt;/SIF_MorePackets&gt;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RefId="E3E34B359D75101A8C3D00AA00184753"&gt;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 Type="04"&gt;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&lt;LastName&gt;Johnson&lt;/LastName&gt;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&lt;FirstName&gt;Alicia&lt;/FirstName&gt;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5.2.7-3: SIF_Response (first packet)</w:t>
      </w:r>
      <w:bookmarkStart w:id="1644" w:name="Example5275SIF_ResponseSecondPacket"/>
      <w:bookmarkEnd w:id="1643"/>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&lt;SIF_MsgId&gt;322925BC9818433E8090D51256786BC9&lt;/SIF_MsgId&gt;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&lt;SIF_Timestamp&gt;2006-04-18T08:39:49-08:00&lt;/SIF_Timestamp&gt;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&lt;SIF_DestinationId&gt;NetworkAgent&lt;/SIF_DestinationId&gt;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&lt;SIF_RequestMsgId&gt;FE1078BA3261545A31905937B265CE01&lt;/SIF_RequestMsgId&gt;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&lt;SIF_PacketNumber&gt;2&lt;/SIF_PacketNumber&gt;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RefId="F14B5B359D75101A8C3D00AA00184753"&gt;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 Type="04"&gt;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&lt;LastName&gt;Smith&lt;/LastName&gt;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&lt;FirstName&gt;Alicia&lt;/FirstName&gt;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5.2.7-5: SIF_Response (second packet)</w:t>
      </w:r>
      <w:bookmarkStart w:id="1645" w:name="Example5277SIF_ResponseWithNoMatchingObj"/>
      <w:bookmarkEnd w:id="1644"/>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&lt;SIF_MsgId&gt;F557D40A1367455E9F01DED76E29260C&lt;/SIF_MsgId&gt;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&lt;SIF_Timestamp&gt;2006-04-18T08:43:08-08:00&lt;/SIF_Timestamp&gt;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&lt;SIF_DestinationId&gt;NetworkAgent&lt;/SIF_DestinationId&gt;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&lt;SIF_RequestMsgId&gt;971D7C7EF2684C7081A7765BF89FAD14&lt;/SIF_RequestMsgId&gt;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5.2.7-7: SIF_Response with no matching objects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46" w:name="_Toc271175924"/>
      <w:bookmarkStart w:id="1647" w:name="obj:SIF_Subscribe"/>
      <w:bookmarkEnd w:id="1645"/>
      <w:r>
        <w:rPr>
          <w:color w:val="FFFFFF"/>
        </w:rPr>
        <w:t>5.2.8 SIF_Subscribe</w:t>
      </w:r>
      <w:bookmarkEnd w:id="1646"/>
    </w:p>
    <w:p w:rsidR="006247F5" w:rsidRDefault="006247F5" w:rsidP="006247F5">
      <w:pPr>
        <w:pStyle w:val="NormalWeb"/>
      </w:pPr>
      <w:r>
        <w:t>This message is used to subscribe to event objects that are contained in this message.</w:t>
      </w:r>
    </w:p>
    <w:p w:rsidR="006247F5" w:rsidRDefault="006247F5" w:rsidP="006247F5">
      <w:pPr>
        <w:jc w:val="center"/>
      </w:pPr>
      <w:bookmarkStart w:id="1648" w:name="Figure5281SIF_Subscribe"/>
      <w:bookmarkEnd w:id="1647"/>
      <w:bookmarkEnd w:id="1648"/>
      <w:r>
        <w:rPr>
          <w:noProof/>
          <w:color w:val="005696"/>
        </w:rPr>
        <w:drawing>
          <wp:inline distT="0" distB="0" distL="0" distR="0">
            <wp:extent cx="6048375" cy="1866900"/>
            <wp:effectExtent l="19050" t="0" r="9525" b="0"/>
            <wp:docPr id="47" name="Picture 47" descr="SIF_Subscribe">
              <a:hlinkClick xmlns:a="http://schemas.openxmlformats.org/drawingml/2006/main" r:id="rId54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F_Subscribe">
                      <a:hlinkClick r:id="rId546" tgtFrame="_blank"/>
                    </pic:cNvPr>
                    <pic:cNvPicPr>
                      <a:picLocks noChangeAspect="1" noChangeArrowheads="1"/>
                    </pic:cNvPicPr>
                  </pic:nvPicPr>
                  <pic:blipFill>
                    <a:blip r:embed="rId547" cstate="print"/>
                    <a:srcRect/>
                    <a:stretch>
                      <a:fillRect/>
                    </a:stretch>
                  </pic:blipFill>
                  <pic:spPr bwMode="auto">
                    <a:xfrm>
                      <a:off x="0" y="0"/>
                      <a:ext cx="6048375" cy="1866900"/>
                    </a:xfrm>
                    <a:prstGeom prst="rect">
                      <a:avLst/>
                    </a:prstGeom>
                    <a:noFill/>
                    <a:ln w="9525">
                      <a:noFill/>
                      <a:miter lim="800000"/>
                      <a:headEnd/>
                      <a:tailEnd/>
                    </a:ln>
                  </pic:spPr>
                </pic:pic>
              </a:graphicData>
            </a:graphic>
          </wp:inline>
        </w:drawing>
      </w:r>
    </w:p>
    <w:p w:rsidR="006247F5" w:rsidRDefault="006247F5" w:rsidP="006247F5">
      <w:r>
        <w:rPr>
          <w:rStyle w:val="Caption2"/>
        </w:rPr>
        <w:t>Figure 5.2.8-1: SIF_Subscribe</w:t>
      </w:r>
      <w:r>
        <w:t xml:space="preserve"> </w:t>
      </w:r>
      <w:bookmarkStart w:id="1649" w:name="Table5281SIF_Subscribe"/>
    </w:p>
    <w:tbl>
      <w:tblPr>
        <w:tblW w:w="0" w:type="auto"/>
        <w:tblCellMar>
          <w:top w:w="15" w:type="dxa"/>
          <w:left w:w="15" w:type="dxa"/>
          <w:bottom w:w="15" w:type="dxa"/>
          <w:right w:w="15" w:type="dxa"/>
        </w:tblCellMar>
        <w:tblLook w:val="04A0"/>
      </w:tblPr>
      <w:tblGrid>
        <w:gridCol w:w="226"/>
        <w:gridCol w:w="2193"/>
        <w:gridCol w:w="624"/>
        <w:gridCol w:w="2236"/>
        <w:gridCol w:w="34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50" w:name="SIF_Subscribe"/>
            <w:bookmarkEnd w:id="1649"/>
            <w:r>
              <w:rPr>
                <w:rStyle w:val="rootelement1"/>
                <w:sz w:val="22"/>
                <w:szCs w:val="22"/>
              </w:rPr>
              <w:t>SIF_Subscribe</w:t>
            </w:r>
            <w:bookmarkEnd w:id="165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message is used to subscribe to event objects that are contained in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51" w:name="SIF_Subscribe__SIF_Header"/>
            <w:r>
              <w:rPr>
                <w:sz w:val="20"/>
                <w:szCs w:val="20"/>
              </w:rPr>
              <w:t>SIF_Header</w:t>
            </w:r>
            <w:bookmarkEnd w:id="165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8"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52" w:name="SIF_Subscribe__SIF_Object"/>
            <w:r>
              <w:rPr>
                <w:sz w:val="20"/>
                <w:szCs w:val="20"/>
              </w:rPr>
              <w:t>SIF_Object</w:t>
            </w:r>
            <w:bookmarkEnd w:id="165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53" w:name="SIF_Subscribe__SIF_Object___ObjectName"/>
            <w:r>
              <w:rPr>
                <w:sz w:val="20"/>
                <w:szCs w:val="20"/>
              </w:rPr>
              <w:t>ObjectName</w:t>
            </w:r>
            <w:bookmarkEnd w:id="165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actual name of the object that is being subscribed to. All valid </w:t>
            </w:r>
            <w:r>
              <w:rPr>
                <w:rStyle w:val="HTMLCode"/>
              </w:rPr>
              <w:t>SIF_Event</w:t>
            </w:r>
            <w:r>
              <w:t xml:space="preserve">s </w:t>
            </w:r>
            <w:r>
              <w:lastRenderedPageBreak/>
              <w:t xml:space="preserve">for this object will be routed to the subscriber.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49"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54" w:name="SIF_Subscribe__SIF_Object__SIF_Contexts"/>
            <w:r>
              <w:rPr>
                <w:sz w:val="20"/>
                <w:szCs w:val="20"/>
              </w:rPr>
              <w:t>SIF_Object/SIF_Contexts</w:t>
            </w:r>
            <w:bookmarkEnd w:id="165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contexts to which the subscription applies; if omitted, the context is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50" w:anchor="SIF_Contexts" w:history="1">
              <w:r w:rsidR="006247F5">
                <w:rPr>
                  <w:rFonts w:ascii="Courier New" w:hAnsi="Courier New" w:cs="Courier New"/>
                  <w:color w:val="005696"/>
                  <w:sz w:val="20"/>
                  <w:szCs w:val="20"/>
                </w:rPr>
                <w:t>SIF_Contexts</w:t>
              </w:r>
            </w:hyperlink>
          </w:p>
        </w:tc>
      </w:tr>
    </w:tbl>
    <w:p w:rsidR="006247F5" w:rsidRDefault="006247F5" w:rsidP="006247F5">
      <w:r>
        <w:rPr>
          <w:rStyle w:val="Caption2"/>
        </w:rPr>
        <w:t>Table 5.2.8-1: SIF_Subscribe</w:t>
      </w:r>
      <w:bookmarkStart w:id="1655" w:name="Example5281SIF_Subscrib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&lt;SIF_MsgId&gt;AB2065FD3261545A31905937B265CE01&lt;/SIF_MsgId&gt;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ObjectName="StaffPersonal"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5.2.8-1: SIF_Subscribe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56" w:name="_Toc271175925"/>
      <w:bookmarkStart w:id="1657" w:name="obj:SIF_SystemControl"/>
      <w:bookmarkEnd w:id="1655"/>
      <w:r>
        <w:rPr>
          <w:color w:val="FFFFFF"/>
        </w:rPr>
        <w:t>5.2.9 SIF_SystemControl</w:t>
      </w:r>
      <w:bookmarkEnd w:id="1656"/>
    </w:p>
    <w:p w:rsidR="006247F5" w:rsidRDefault="006247F5" w:rsidP="006247F5">
      <w:pPr>
        <w:pStyle w:val="NormalWeb"/>
      </w:pPr>
      <w:r>
        <w:t xml:space="preserve">A </w:t>
      </w:r>
      <w:r>
        <w:rPr>
          <w:rStyle w:val="HTMLCode"/>
        </w:rPr>
        <w:t>SIF_SystemControl</w:t>
      </w:r>
      <w:r>
        <w:t xml:space="preserve"> message is designed to control the flow of data between an agent and ZIS or vice-versa, and to synchronously retrieve data available from the ZIS. The </w:t>
      </w:r>
      <w:r>
        <w:rPr>
          <w:rStyle w:val="HTMLCode"/>
        </w:rPr>
        <w:t>SIF_SystemControl</w:t>
      </w:r>
      <w:r>
        <w:t xml:space="preserve"> message is a container for a number of specialized control messages. </w:t>
      </w:r>
      <w:r>
        <w:rPr>
          <w:rStyle w:val="HTMLCode"/>
        </w:rPr>
        <w:t>SIF_SystemControl</w:t>
      </w:r>
      <w:r>
        <w:t xml:space="preserve"> messages are handled immediately by receivers and are not persisted in a message queue for later delivery. </w:t>
      </w:r>
    </w:p>
    <w:p w:rsidR="006247F5" w:rsidRDefault="006247F5" w:rsidP="006247F5">
      <w:pPr>
        <w:jc w:val="center"/>
      </w:pPr>
      <w:bookmarkStart w:id="1658" w:name="Figure5291SIF_SystemControl"/>
      <w:bookmarkEnd w:id="1657"/>
      <w:bookmarkEnd w:id="1658"/>
      <w:r>
        <w:rPr>
          <w:noProof/>
          <w:color w:val="005696"/>
        </w:rPr>
        <w:lastRenderedPageBreak/>
        <w:drawing>
          <wp:inline distT="0" distB="0" distL="0" distR="0">
            <wp:extent cx="7581900" cy="4838700"/>
            <wp:effectExtent l="19050" t="0" r="0" b="0"/>
            <wp:docPr id="48" name="Picture 48" descr="SIF_SystemControl">
              <a:hlinkClick xmlns:a="http://schemas.openxmlformats.org/drawingml/2006/main" r:id="rId55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F_SystemControl">
                      <a:hlinkClick r:id="rId551" tgtFrame="_blank"/>
                    </pic:cNvPr>
                    <pic:cNvPicPr>
                      <a:picLocks noChangeAspect="1" noChangeArrowheads="1"/>
                    </pic:cNvPicPr>
                  </pic:nvPicPr>
                  <pic:blipFill>
                    <a:blip r:embed="rId552" cstate="print"/>
                    <a:srcRect/>
                    <a:stretch>
                      <a:fillRect/>
                    </a:stretch>
                  </pic:blipFill>
                  <pic:spPr bwMode="auto">
                    <a:xfrm>
                      <a:off x="0" y="0"/>
                      <a:ext cx="7581900" cy="4838700"/>
                    </a:xfrm>
                    <a:prstGeom prst="rect">
                      <a:avLst/>
                    </a:prstGeom>
                    <a:noFill/>
                    <a:ln w="9525">
                      <a:noFill/>
                      <a:miter lim="800000"/>
                      <a:headEnd/>
                      <a:tailEnd/>
                    </a:ln>
                  </pic:spPr>
                </pic:pic>
              </a:graphicData>
            </a:graphic>
          </wp:inline>
        </w:drawing>
      </w:r>
    </w:p>
    <w:p w:rsidR="006247F5" w:rsidRDefault="006247F5" w:rsidP="006247F5">
      <w:r>
        <w:rPr>
          <w:rStyle w:val="Caption2"/>
        </w:rPr>
        <w:t>Figure 5.2.9-1: SIF_SystemControl</w:t>
      </w:r>
      <w:r>
        <w:t xml:space="preserve"> </w:t>
      </w:r>
      <w:bookmarkStart w:id="1659" w:name="Table5291SIF_SystemControl"/>
    </w:p>
    <w:tbl>
      <w:tblPr>
        <w:tblW w:w="0" w:type="auto"/>
        <w:tblCellMar>
          <w:top w:w="15" w:type="dxa"/>
          <w:left w:w="15" w:type="dxa"/>
          <w:bottom w:w="15" w:type="dxa"/>
          <w:right w:w="15" w:type="dxa"/>
        </w:tblCellMar>
        <w:tblLook w:val="04A0"/>
      </w:tblPr>
      <w:tblGrid>
        <w:gridCol w:w="150"/>
        <w:gridCol w:w="2193"/>
        <w:gridCol w:w="624"/>
        <w:gridCol w:w="2912"/>
        <w:gridCol w:w="28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60" w:name="SIF_SystemControl"/>
            <w:bookmarkEnd w:id="1659"/>
            <w:r>
              <w:rPr>
                <w:rStyle w:val="rootelement1"/>
                <w:sz w:val="22"/>
                <w:szCs w:val="22"/>
              </w:rPr>
              <w:t>SIF_SystemControl</w:t>
            </w:r>
            <w:bookmarkEnd w:id="166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is designed to control the flow of data an agent and ZIS or vice-versa, and to synchronously retrieve data available from the ZIS.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661" w:name="SIF_SystemControl__SIF_Header"/>
            <w:r>
              <w:rPr>
                <w:sz w:val="20"/>
                <w:szCs w:val="20"/>
              </w:rPr>
              <w:t>SIF_Header</w:t>
            </w:r>
            <w:bookmarkEnd w:id="166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53"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662" w:name="SIF_SystemControl__SIF_SystemControlData" w:colFirst="1" w:colLast="4"/>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SIF_SystemControlData</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holds the sub-message being sent.</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choice of:</w:t>
            </w:r>
            <w:r>
              <w:br/>
            </w:r>
            <w:r>
              <w:br/>
            </w:r>
            <w:hyperlink r:id="rId554" w:anchor="SIF_Ping" w:history="1">
              <w:r>
                <w:rPr>
                  <w:rFonts w:ascii="Courier New" w:hAnsi="Courier New" w:cs="Courier New"/>
                  <w:color w:val="005696"/>
                  <w:sz w:val="20"/>
                  <w:szCs w:val="20"/>
                </w:rPr>
                <w:t>SIF_Ping</w:t>
              </w:r>
            </w:hyperlink>
            <w:r>
              <w:br/>
            </w:r>
            <w:hyperlink r:id="rId555" w:anchor="SIF_Sleep" w:history="1">
              <w:r>
                <w:rPr>
                  <w:rFonts w:ascii="Courier New" w:hAnsi="Courier New" w:cs="Courier New"/>
                  <w:color w:val="005696"/>
                  <w:sz w:val="20"/>
                  <w:szCs w:val="20"/>
                </w:rPr>
                <w:t>SIF_Sleep</w:t>
              </w:r>
            </w:hyperlink>
            <w:r>
              <w:br/>
            </w:r>
            <w:hyperlink r:id="rId556" w:anchor="SIF_Wakeup" w:history="1">
              <w:r>
                <w:rPr>
                  <w:rFonts w:ascii="Courier New" w:hAnsi="Courier New" w:cs="Courier New"/>
                  <w:color w:val="005696"/>
                  <w:sz w:val="20"/>
                  <w:szCs w:val="20"/>
                </w:rPr>
                <w:t>SIF_Wakeup</w:t>
              </w:r>
            </w:hyperlink>
            <w:r>
              <w:br/>
            </w:r>
            <w:hyperlink r:id="rId557" w:anchor="SIF_GetMessage" w:history="1">
              <w:r>
                <w:rPr>
                  <w:rFonts w:ascii="Courier New" w:hAnsi="Courier New" w:cs="Courier New"/>
                  <w:color w:val="005696"/>
                  <w:sz w:val="20"/>
                  <w:szCs w:val="20"/>
                </w:rPr>
                <w:t>SIF_GetMessage</w:t>
              </w:r>
            </w:hyperlink>
            <w:r>
              <w:br/>
            </w:r>
            <w:hyperlink r:id="rId558" w:anchor="SIF_GetZoneStatus" w:history="1">
              <w:r>
                <w:rPr>
                  <w:rFonts w:ascii="Courier New" w:hAnsi="Courier New" w:cs="Courier New"/>
                  <w:color w:val="005696"/>
                  <w:sz w:val="20"/>
                  <w:szCs w:val="20"/>
                </w:rPr>
                <w:t>SIF_GetZoneStatus</w:t>
              </w:r>
            </w:hyperlink>
            <w:r>
              <w:br/>
            </w:r>
            <w:hyperlink r:id="rId559" w:anchor="SIF_GetAgentACL" w:history="1">
              <w:r>
                <w:rPr>
                  <w:rFonts w:ascii="Courier New" w:hAnsi="Courier New" w:cs="Courier New"/>
                  <w:color w:val="005696"/>
                  <w:sz w:val="20"/>
                  <w:szCs w:val="20"/>
                </w:rPr>
                <w:t>SIF_GetAgentACL</w:t>
              </w:r>
            </w:hyperlink>
            <w:r>
              <w:br/>
            </w:r>
            <w:hyperlink r:id="rId560" w:anchor="SIF_CancelRequests" w:history="1">
              <w:r>
                <w:rPr>
                  <w:rFonts w:ascii="Courier New" w:hAnsi="Courier New" w:cs="Courier New"/>
                  <w:color w:val="005696"/>
                  <w:sz w:val="20"/>
                  <w:szCs w:val="20"/>
                </w:rPr>
                <w:t>SIF_CancelRequests</w:t>
              </w:r>
            </w:hyperlink>
            <w:r>
              <w:br/>
            </w:r>
            <w:hyperlink r:id="rId561" w:anchor="SIF_CancelServiceInputs" w:history="1">
              <w:r>
                <w:rPr>
                  <w:rFonts w:ascii="Courier New" w:hAnsi="Courier New" w:cs="Courier New"/>
                  <w:color w:val="005696"/>
                  <w:sz w:val="20"/>
                  <w:szCs w:val="20"/>
                </w:rPr>
                <w:t>SIF_CancelServiceInputs</w:t>
              </w:r>
            </w:hyperlink>
          </w:p>
        </w:tc>
      </w:tr>
    </w:tbl>
    <w:bookmarkEnd w:id="1662"/>
    <w:p w:rsidR="006247F5" w:rsidRDefault="006247F5" w:rsidP="006247F5">
      <w:r>
        <w:rPr>
          <w:rStyle w:val="Caption2"/>
        </w:rPr>
        <w:lastRenderedPageBreak/>
        <w:t>Table 5.2.9-1: SIF_SystemControl</w:t>
      </w:r>
      <w:bookmarkStart w:id="1663" w:name="Example5291SIF_SystemControl"/>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&lt;SIF_MsgId&gt;C332B8A9DFA5480AB89B6B6F62BE57B3&lt;/SIF_MsgId&gt;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&lt;SIF_Timestamp&gt;2006-12-27T08:39:40-08:00&lt;/SIF_Timestamp&gt;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&lt;SIF_Ping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5.2.9-1: SIF_SystemControl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64" w:name="_Toc271175926"/>
      <w:bookmarkStart w:id="1665" w:name="obj:SIF_Ping"/>
      <w:bookmarkEnd w:id="1663"/>
      <w:r>
        <w:rPr>
          <w:color w:val="FFFFFF"/>
        </w:rPr>
        <w:t>5.2.10 SIF_Ping</w:t>
      </w:r>
      <w:bookmarkEnd w:id="1664"/>
    </w:p>
    <w:p w:rsidR="006247F5" w:rsidRDefault="006247F5" w:rsidP="006247F5">
      <w:pPr>
        <w:pStyle w:val="NormalWeb"/>
      </w:pPr>
      <w:r>
        <w:rPr>
          <w:rStyle w:val="HTMLCode"/>
        </w:rPr>
        <w:t>SIF_Ping</w:t>
      </w:r>
      <w:r>
        <w:t xml:space="preserve"> is sent to detect if a ZIS or push-mode agent is ready to receive and process messages. </w:t>
      </w:r>
    </w:p>
    <w:p w:rsidR="006247F5" w:rsidRDefault="006247F5" w:rsidP="006247F5">
      <w:pPr>
        <w:jc w:val="center"/>
      </w:pPr>
      <w:bookmarkStart w:id="1666" w:name="Figure52101SIF_Ping"/>
      <w:bookmarkEnd w:id="1665"/>
      <w:bookmarkEnd w:id="1666"/>
      <w:r>
        <w:rPr>
          <w:noProof/>
          <w:color w:val="005696"/>
        </w:rPr>
        <w:drawing>
          <wp:inline distT="0" distB="0" distL="0" distR="0">
            <wp:extent cx="1076325" cy="495300"/>
            <wp:effectExtent l="19050" t="0" r="9525" b="0"/>
            <wp:docPr id="49" name="Picture 49" descr="SIF_Ping">
              <a:hlinkClick xmlns:a="http://schemas.openxmlformats.org/drawingml/2006/main" r:id="rId5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F_Ping">
                      <a:hlinkClick r:id="rId562" tgtFrame="_blank"/>
                    </pic:cNvPr>
                    <pic:cNvPicPr>
                      <a:picLocks noChangeAspect="1" noChangeArrowheads="1"/>
                    </pic:cNvPicPr>
                  </pic:nvPicPr>
                  <pic:blipFill>
                    <a:blip r:embed="rId563"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p>
    <w:p w:rsidR="006247F5" w:rsidRDefault="006247F5" w:rsidP="006247F5">
      <w:r>
        <w:rPr>
          <w:rStyle w:val="Caption2"/>
        </w:rPr>
        <w:t>Figure 5.2.10-1: SIF_Ping</w:t>
      </w:r>
      <w:r>
        <w:t xml:space="preserve"> </w:t>
      </w:r>
      <w:bookmarkStart w:id="1667" w:name="Table52101SIF_Ping"/>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68" w:name="SIF_Ping"/>
            <w:bookmarkEnd w:id="1667"/>
            <w:r>
              <w:rPr>
                <w:rStyle w:val="rootelement1"/>
                <w:sz w:val="22"/>
                <w:szCs w:val="22"/>
              </w:rPr>
              <w:t>SIF_Ping</w:t>
            </w:r>
            <w:bookmarkEnd w:id="166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sub-message detects if an a Push-Mode Agent or ZIS is ready to receive and process messages.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64"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t>Table 5.2.10-1: SIF_Ping</w:t>
      </w:r>
      <w:bookmarkStart w:id="1669" w:name="Example52101SIF_Ping"/>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&lt;SIF_MsgId&gt;C332B8A9DFA5480AB89B6B6F62BE57B3&lt;/SIF_MsgId&gt;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&lt;SIF_Timestamp&gt;2006-12-27T08:39:40-08:00&lt;/SIF_Timestamp&gt;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&lt;SIF_Ping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5.2.10-1: SIF_Ping</w:t>
      </w:r>
      <w:bookmarkStart w:id="1670" w:name="Example52103SIF_SystemControlSIF_PingOka"/>
      <w:bookmarkEnd w:id="1669"/>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&lt;SIF_MsgId&gt;AE9E2BD747B94F4D8545E41F482854C8&lt;/SIF_MsgId&gt;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&lt;SIF_Timestamp&gt;2006-10-14T14:23:20-08:00&lt;/SIF_Timestamp&gt;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&lt;SIF_OriginalSourceId&gt;RamseyZIS&lt;/SIF_OriginalSourceId&gt;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&lt;SIF_OriginalMsgId&gt;9812ABFD3261545A31905937B265CE01&lt;/SIF_OriginalMsgId&gt;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&lt;SIF_Code&gt;1&lt;/SIF_Code&gt;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5.2.10-3: SIF_SystemControl—SIF_Ping ("Okay" status)</w:t>
      </w:r>
      <w:bookmarkStart w:id="1671" w:name="Example52105SIF_SystemControlSIF_PingRec"/>
      <w:bookmarkEnd w:id="1670"/>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&lt;SIF_MsgId&gt;3C11DFF1451C4E9A8A1F07E03C1D7FBB&lt;/SIF_MsgId&gt;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&lt;SIF_Timestamp&gt;2006-10-14T14:24:31-08:00&lt;/SIF_Timestamp&gt;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&lt;SIF_OriginalSourceId&gt;RamseyZIS&lt;/SIF_OriginalSourceId&gt;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&lt;SIF_OriginalMsgId&gt;9812ABFD3261545A31905937B265CE01&lt;/SIF_OriginalMsgId&gt;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&lt;SIF_Code&gt;8&lt;/SIF_Code&gt;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&lt;SIF_Desc&gt;Receiver is sleeping&lt;/SIF_Desc&gt;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5.2.10-5: SIF_SystemControl—SIF_Ping ("Receiver is sleeping" status)</w:t>
      </w:r>
      <w:bookmarkStart w:id="1672" w:name="Example52107SIF_SystemControlSIF_PingTra"/>
      <w:bookmarkEnd w:id="1671"/>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&lt;SIF_MsgId&gt;1594A3B29DD34786B5EA77998899F49F&lt;/SIF_MsgId&gt;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&lt;SIF_Timestamp&gt;2006-10-14T14:24:31-08:00&lt;/SIF_Timestamp&gt;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&lt;SIF_OriginalMsgId&gt;9812ABFD3261545A31905937B265CE01&lt;/SIF_OriginalMsgId&gt;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&lt;SIF_Category&gt;10&lt;/SIF_Category&gt;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&lt;SIF_Code&gt;4&lt;/SIF_Code&gt;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&lt;SIF_Desc&gt;Unable to establish connection&lt;/SIF_Desc&gt;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&lt;SIF_ExtendedDesc&gt;Error 10061: Connection refused&lt;/SIF_ExtendedDesc&gt;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&lt;/SIF_Message&gt;</w:t>
      </w:r>
    </w:p>
    <w:p w:rsidR="006247F5" w:rsidRDefault="006247F5" w:rsidP="006247F5">
      <w:r>
        <w:rPr>
          <w:rStyle w:val="Caption2"/>
        </w:rPr>
        <w:t>Example 5.2.10-7: SIF_SystemControl—SIF_Ping (Transport error returned)</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73" w:name="_Toc271175927"/>
      <w:bookmarkStart w:id="1674" w:name="obj:SIF_Sleep"/>
      <w:bookmarkEnd w:id="1672"/>
      <w:r>
        <w:rPr>
          <w:color w:val="FFFFFF"/>
        </w:rPr>
        <w:t>5.2.11 SIF_Sleep</w:t>
      </w:r>
      <w:bookmarkEnd w:id="1673"/>
    </w:p>
    <w:p w:rsidR="006247F5" w:rsidRDefault="006247F5" w:rsidP="006247F5">
      <w:pPr>
        <w:pStyle w:val="NormalWeb"/>
      </w:pPr>
      <w:r>
        <w:t xml:space="preserve">The </w:t>
      </w:r>
      <w:r>
        <w:rPr>
          <w:rStyle w:val="HTMLCode"/>
        </w:rPr>
        <w:t>SIF_Sleep</w:t>
      </w:r>
      <w:r>
        <w:t xml:space="preserve"> message allows an agent to notify a ZIS or a ZIS to notify a push-mode agent that it must not send any more messages to the sender of the </w:t>
      </w:r>
      <w:r>
        <w:rPr>
          <w:rStyle w:val="HTMLCode"/>
        </w:rPr>
        <w:t>SIF_Sleep</w:t>
      </w:r>
      <w:r>
        <w:t xml:space="preserve">. After the sender receives a </w:t>
      </w:r>
      <w:r>
        <w:rPr>
          <w:rStyle w:val="HTMLCode"/>
        </w:rPr>
        <w:t>SIF_Ack</w:t>
      </w:r>
      <w:r>
        <w:t xml:space="preserve"> indicating that the message was received, the receiver must not send any further messages to the sender. </w:t>
      </w:r>
    </w:p>
    <w:p w:rsidR="006247F5" w:rsidRDefault="006247F5" w:rsidP="006247F5">
      <w:pPr>
        <w:pStyle w:val="NormalWeb"/>
      </w:pPr>
      <w:r>
        <w:t xml:space="preserve">This message provides the ability to signal an agent or ZIS that the sender will be unable to process further messages until some time in the future. Reasons for sending a </w:t>
      </w:r>
      <w:r>
        <w:rPr>
          <w:rStyle w:val="HTMLCode"/>
        </w:rPr>
        <w:t>SIF_Sleep</w:t>
      </w:r>
      <w:r>
        <w:t xml:space="preserve"> message include the sender is unable to process more data because of limited resources (i.e. disk storage, network bandwidth, etc.), or the sender is being temporarily shutdown and will be unable to receive messages. </w:t>
      </w:r>
    </w:p>
    <w:p w:rsidR="006247F5" w:rsidRDefault="006247F5" w:rsidP="006247F5">
      <w:pPr>
        <w:pStyle w:val="NormalWeb"/>
      </w:pPr>
      <w:r>
        <w:t xml:space="preserve">Since the sender may send a </w:t>
      </w:r>
      <w:r>
        <w:rPr>
          <w:rStyle w:val="HTMLCode"/>
        </w:rPr>
        <w:t>SIF_Sleep</w:t>
      </w:r>
      <w:r>
        <w:t xml:space="preserve"> message for a variety of reasons, if the receiver sends messages after a </w:t>
      </w:r>
      <w:r>
        <w:rPr>
          <w:rStyle w:val="HTMLCode"/>
        </w:rPr>
        <w:t>SIF_Sleep</w:t>
      </w:r>
      <w:r>
        <w:t xml:space="preserve"> message but prior to receiving a </w:t>
      </w:r>
      <w:r>
        <w:rPr>
          <w:rStyle w:val="HTMLCode"/>
        </w:rPr>
        <w:t>SIF_Wakeup</w:t>
      </w:r>
      <w:r>
        <w:t xml:space="preserve"> or </w:t>
      </w:r>
      <w:r>
        <w:rPr>
          <w:rStyle w:val="HTMLCode"/>
        </w:rPr>
        <w:t>SIF_Register</w:t>
      </w:r>
      <w:r>
        <w:t xml:space="preserve"> message from the sender, an error must be returned. A transport error will occur or be returned if a connection cannot be established with the sender, or the sender may choose to receive the connection but return an error. </w:t>
      </w:r>
    </w:p>
    <w:p w:rsidR="006247F5" w:rsidRDefault="006247F5" w:rsidP="006247F5">
      <w:pPr>
        <w:pStyle w:val="NormalWeb"/>
      </w:pPr>
      <w:r>
        <w:t xml:space="preserve">If the sender is an agent, the ZIS will continue to hold any messages for the agent in the queue but the ZIS will not send those messages until a </w:t>
      </w:r>
      <w:r>
        <w:rPr>
          <w:rStyle w:val="HTMLCode"/>
        </w:rPr>
        <w:t>SIF_Wakeup</w:t>
      </w:r>
      <w:r>
        <w:t xml:space="preserve"> (or </w:t>
      </w:r>
      <w:r>
        <w:rPr>
          <w:rStyle w:val="HTMLCode"/>
        </w:rPr>
        <w:t>SIF_Register</w:t>
      </w:r>
      <w:r>
        <w:t xml:space="preserve">) message is received. If an agent is processing a message requiring additional </w:t>
      </w:r>
      <w:r>
        <w:rPr>
          <w:rStyle w:val="HTMLCode"/>
        </w:rPr>
        <w:t>SIF_Request</w:t>
      </w:r>
      <w:r>
        <w:t xml:space="preserve">s to be sent to the ZIS and a </w:t>
      </w:r>
      <w:r>
        <w:rPr>
          <w:rStyle w:val="HTMLCode"/>
        </w:rPr>
        <w:t>SIF_Sleep</w:t>
      </w:r>
      <w:r>
        <w:t xml:space="preserve"> message is received from the ZIS, the agent will not be able to retrieve the additional data. The agent must abort the processing of the message and only attempt to process the message after receiving a </w:t>
      </w:r>
      <w:r>
        <w:rPr>
          <w:rStyle w:val="HTMLCode"/>
        </w:rPr>
        <w:t>SIF_Wakeup</w:t>
      </w:r>
      <w:r>
        <w:t xml:space="preserve"> message from the ZIS. </w:t>
      </w:r>
    </w:p>
    <w:p w:rsidR="006247F5" w:rsidRDefault="006247F5" w:rsidP="006247F5">
      <w:pPr>
        <w:pStyle w:val="NormalWeb"/>
      </w:pPr>
      <w:r>
        <w:t xml:space="preserve">An agent or ZIS is not required to be able to send </w:t>
      </w:r>
      <w:r>
        <w:rPr>
          <w:rStyle w:val="HTMLCode"/>
        </w:rPr>
        <w:t>SIF_Sleep</w:t>
      </w:r>
      <w:r>
        <w:t xml:space="preserve"> messages. However, if an agent or ZIS has the ability to send a </w:t>
      </w:r>
      <w:r>
        <w:rPr>
          <w:rStyle w:val="HTMLCode"/>
        </w:rPr>
        <w:t>SIF_Sleep</w:t>
      </w:r>
      <w:r>
        <w:t xml:space="preserve">, it must also be able to send a </w:t>
      </w:r>
      <w:r>
        <w:rPr>
          <w:rStyle w:val="HTMLCode"/>
        </w:rPr>
        <w:t>SIF_Wakeup</w:t>
      </w:r>
      <w:r>
        <w:t xml:space="preserve">. Although the sending of </w:t>
      </w:r>
      <w:r>
        <w:rPr>
          <w:rStyle w:val="HTMLCode"/>
        </w:rPr>
        <w:t>SIF_Sleep</w:t>
      </w:r>
      <w:r>
        <w:t xml:space="preserve"> is optional, an agent or ZIS must always be able to process and respond appropriately to these messages if received. </w:t>
      </w:r>
    </w:p>
    <w:p w:rsidR="006247F5" w:rsidRDefault="006247F5" w:rsidP="006247F5">
      <w:pPr>
        <w:jc w:val="center"/>
      </w:pPr>
      <w:bookmarkStart w:id="1675" w:name="Figure52111SIF_Sleep"/>
      <w:bookmarkEnd w:id="1674"/>
      <w:bookmarkEnd w:id="1675"/>
      <w:r>
        <w:rPr>
          <w:noProof/>
          <w:color w:val="005696"/>
        </w:rPr>
        <w:drawing>
          <wp:inline distT="0" distB="0" distL="0" distR="0">
            <wp:extent cx="1162050" cy="495300"/>
            <wp:effectExtent l="19050" t="0" r="0" b="0"/>
            <wp:docPr id="50" name="Picture 50" descr="SIF_Sleep">
              <a:hlinkClick xmlns:a="http://schemas.openxmlformats.org/drawingml/2006/main" r:id="rId56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IF_Sleep">
                      <a:hlinkClick r:id="rId565" tgtFrame="_blank"/>
                    </pic:cNvPr>
                    <pic:cNvPicPr>
                      <a:picLocks noChangeAspect="1" noChangeArrowheads="1"/>
                    </pic:cNvPicPr>
                  </pic:nvPicPr>
                  <pic:blipFill>
                    <a:blip r:embed="rId566" cstate="print"/>
                    <a:srcRect/>
                    <a:stretch>
                      <a:fillRect/>
                    </a:stretch>
                  </pic:blipFill>
                  <pic:spPr bwMode="auto">
                    <a:xfrm>
                      <a:off x="0" y="0"/>
                      <a:ext cx="1162050" cy="495300"/>
                    </a:xfrm>
                    <a:prstGeom prst="rect">
                      <a:avLst/>
                    </a:prstGeom>
                    <a:noFill/>
                    <a:ln w="9525">
                      <a:noFill/>
                      <a:miter lim="800000"/>
                      <a:headEnd/>
                      <a:tailEnd/>
                    </a:ln>
                  </pic:spPr>
                </pic:pic>
              </a:graphicData>
            </a:graphic>
          </wp:inline>
        </w:drawing>
      </w:r>
    </w:p>
    <w:p w:rsidR="006247F5" w:rsidRDefault="006247F5" w:rsidP="006247F5">
      <w:r>
        <w:rPr>
          <w:rStyle w:val="Caption2"/>
        </w:rPr>
        <w:t>Figure 5.2.11-1: SIF_Sleep</w:t>
      </w:r>
      <w:r>
        <w:t xml:space="preserve"> </w:t>
      </w:r>
      <w:bookmarkStart w:id="1676" w:name="Table52111SIF_Sleep"/>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77" w:name="SIF_Sleep"/>
            <w:bookmarkEnd w:id="1676"/>
            <w:r>
              <w:rPr>
                <w:rStyle w:val="rootelement1"/>
                <w:sz w:val="22"/>
                <w:szCs w:val="22"/>
              </w:rPr>
              <w:t>SIF_Sleep</w:t>
            </w:r>
            <w:bookmarkEnd w:id="167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sub-message tells a receiver not to send any more messages to the sender.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67"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lastRenderedPageBreak/>
        <w:t>Table 5.2.11-1: SIF_Sleep</w:t>
      </w:r>
      <w:bookmarkStart w:id="1678" w:name="Example52111SIF_Sleep"/>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&lt;SIF_MsgId&gt;1594A3B29DD34786B5EA77998899F49F&lt;/SIF_MsgId&gt;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&lt;SIF_Timestamp&gt;2006-10-14T14:28:19-08:00&lt;/SIF_Timestamp&gt;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&lt;SIF_Sleep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5.2.11-1: SIF_Sleep</w:t>
      </w:r>
      <w:bookmarkStart w:id="1679" w:name="Example52113SIF_AckWithOkayStatusInRespo"/>
      <w:bookmarkEnd w:id="1678"/>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&lt;SIF_MsgId&gt;9F5167FA5CA848F99EB27544B314AF4D&lt;/SIF_MsgId&gt;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&lt;SIF_Timestamp&gt;2006-10-14T14:29:09-08:00&lt;/SIF_Timestamp&gt;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&lt;SIF_OriginalSourceId&gt;RamseyZIS&lt;/SIF_OriginalSourceId&gt;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&lt;SIF_OriginalMsgId&gt;1594A3B29DD34786B5EA77998899F49F&lt;/SIF_OriginalMsgId&gt;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&lt;SIF_Code&gt;1&lt;/SIF_Code&gt;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5.2.11-3: SIF_Ack with "Okay" status in response to SIF_Sleep</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80" w:name="_Toc271175928"/>
      <w:bookmarkStart w:id="1681" w:name="obj:SIF_Wakeup"/>
      <w:bookmarkEnd w:id="1679"/>
      <w:r>
        <w:rPr>
          <w:color w:val="FFFFFF"/>
        </w:rPr>
        <w:t>5.2.12 SIF_Wakeup</w:t>
      </w:r>
      <w:bookmarkEnd w:id="1680"/>
    </w:p>
    <w:p w:rsidR="006247F5" w:rsidRDefault="006247F5" w:rsidP="006247F5">
      <w:pPr>
        <w:pStyle w:val="NormalWeb"/>
      </w:pPr>
      <w:r>
        <w:t xml:space="preserve">When the "sleeping" agent or ZIS is ready to resume message processing, it will send a </w:t>
      </w:r>
      <w:r>
        <w:rPr>
          <w:rStyle w:val="HTMLCode"/>
        </w:rPr>
        <w:t>SIF_Wakeup</w:t>
      </w:r>
      <w:r>
        <w:t xml:space="preserve"> message. This will signal the receiver that the sender is now able to process messages. Sending a </w:t>
      </w:r>
      <w:r>
        <w:rPr>
          <w:rStyle w:val="HTMLCode"/>
        </w:rPr>
        <w:t>SIF_Wakeup</w:t>
      </w:r>
      <w:r>
        <w:t xml:space="preserve"> message without a previous </w:t>
      </w:r>
      <w:r>
        <w:rPr>
          <w:rStyle w:val="HTMLCode"/>
        </w:rPr>
        <w:t>SIF_Sleep</w:t>
      </w:r>
      <w:r>
        <w:t xml:space="preserve"> message is permissible and is not considered an error. </w:t>
      </w:r>
    </w:p>
    <w:p w:rsidR="006247F5" w:rsidRDefault="006247F5" w:rsidP="006247F5">
      <w:pPr>
        <w:pStyle w:val="NormalWeb"/>
      </w:pPr>
      <w:r>
        <w:t xml:space="preserve">If there are any blocked events in the Agent's queue when a ZIS receives the </w:t>
      </w:r>
      <w:r>
        <w:rPr>
          <w:rStyle w:val="HTMLCode"/>
        </w:rPr>
        <w:t>SIF_Wakeup</w:t>
      </w:r>
      <w:r>
        <w:t xml:space="preserve"> message, the blocks will be removed. </w:t>
      </w:r>
    </w:p>
    <w:p w:rsidR="006247F5" w:rsidRDefault="006247F5" w:rsidP="006247F5">
      <w:pPr>
        <w:pStyle w:val="NormalWeb"/>
      </w:pPr>
      <w:r>
        <w:t xml:space="preserve">Since a ZIS may choose to stop sending messages to an agent if a connection cannot be made with that agent, it is recommended that an agent send a </w:t>
      </w:r>
      <w:r>
        <w:rPr>
          <w:rStyle w:val="HTMLCode"/>
        </w:rPr>
        <w:t>SIF_Wakeup</w:t>
      </w:r>
      <w:r>
        <w:t xml:space="preserve"> message to the ZIS upon agent startup. </w:t>
      </w:r>
    </w:p>
    <w:p w:rsidR="006247F5" w:rsidRDefault="006247F5" w:rsidP="006247F5">
      <w:pPr>
        <w:pStyle w:val="NormalWeb"/>
      </w:pPr>
      <w:r>
        <w:t xml:space="preserve">An agent or ZIS is not required to be able to send </w:t>
      </w:r>
      <w:r>
        <w:rPr>
          <w:rStyle w:val="HTMLCode"/>
        </w:rPr>
        <w:t>SIF_Wakeup</w:t>
      </w:r>
      <w:r>
        <w:t xml:space="preserve"> messages. Although the sending of </w:t>
      </w:r>
      <w:r>
        <w:rPr>
          <w:rStyle w:val="HTMLCode"/>
        </w:rPr>
        <w:t>SIF_Wakeup</w:t>
      </w:r>
      <w:r>
        <w:t xml:space="preserve"> is optional, an agent or ZIS must always be able to process and respond to these messages correctly if received. </w:t>
      </w:r>
    </w:p>
    <w:p w:rsidR="006247F5" w:rsidRDefault="006247F5" w:rsidP="006247F5">
      <w:pPr>
        <w:jc w:val="center"/>
      </w:pPr>
      <w:bookmarkStart w:id="1682" w:name="Figure52121SIF_Wakeup"/>
      <w:bookmarkEnd w:id="1681"/>
      <w:bookmarkEnd w:id="1682"/>
      <w:r>
        <w:rPr>
          <w:noProof/>
          <w:color w:val="005696"/>
        </w:rPr>
        <w:lastRenderedPageBreak/>
        <w:drawing>
          <wp:inline distT="0" distB="0" distL="0" distR="0">
            <wp:extent cx="1343025" cy="495300"/>
            <wp:effectExtent l="19050" t="0" r="9525" b="0"/>
            <wp:docPr id="51" name="Picture 51" descr="SIF_Wakeup">
              <a:hlinkClick xmlns:a="http://schemas.openxmlformats.org/drawingml/2006/main" r:id="rId56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F_Wakeup">
                      <a:hlinkClick r:id="rId568" tgtFrame="_blank"/>
                    </pic:cNvPr>
                    <pic:cNvPicPr>
                      <a:picLocks noChangeAspect="1" noChangeArrowheads="1"/>
                    </pic:cNvPicPr>
                  </pic:nvPicPr>
                  <pic:blipFill>
                    <a:blip r:embed="rId569" cstate="print"/>
                    <a:srcRect/>
                    <a:stretch>
                      <a:fillRect/>
                    </a:stretch>
                  </pic:blipFill>
                  <pic:spPr bwMode="auto">
                    <a:xfrm>
                      <a:off x="0" y="0"/>
                      <a:ext cx="1343025" cy="495300"/>
                    </a:xfrm>
                    <a:prstGeom prst="rect">
                      <a:avLst/>
                    </a:prstGeom>
                    <a:noFill/>
                    <a:ln w="9525">
                      <a:noFill/>
                      <a:miter lim="800000"/>
                      <a:headEnd/>
                      <a:tailEnd/>
                    </a:ln>
                  </pic:spPr>
                </pic:pic>
              </a:graphicData>
            </a:graphic>
          </wp:inline>
        </w:drawing>
      </w:r>
    </w:p>
    <w:p w:rsidR="006247F5" w:rsidRDefault="006247F5" w:rsidP="006247F5">
      <w:r>
        <w:rPr>
          <w:rStyle w:val="Caption2"/>
        </w:rPr>
        <w:t>Figure 5.2.12-1: SIF_Wakeup</w:t>
      </w:r>
      <w:r>
        <w:t xml:space="preserve"> </w:t>
      </w:r>
      <w:bookmarkStart w:id="1683" w:name="Table52121SIF_Wakeup"/>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84" w:name="SIF_Wakeup"/>
            <w:bookmarkEnd w:id="1683"/>
            <w:r>
              <w:rPr>
                <w:rStyle w:val="rootelement1"/>
                <w:sz w:val="22"/>
                <w:szCs w:val="22"/>
              </w:rPr>
              <w:t>SIF_Wakeup</w:t>
            </w:r>
            <w:bookmarkEnd w:id="168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message tells a receiver that the sender is able to process messages.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70"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t>Table 5.2.12-1: SIF_Wakeup</w:t>
      </w:r>
      <w:bookmarkStart w:id="1685" w:name="Example52121SIF_Wakeup"/>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&lt;SIF_MsgId&gt;715A32E026B0495A826DF84E821949BD&lt;/SIF_MsgId&gt;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&lt;SIF_Timestamp&gt;2006-10-14T15:34:22-08:00&lt;/SIF_Timestamp&gt;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&lt;SIF_Wakeup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5.2.12-1: SIF_Wakeup</w:t>
      </w:r>
      <w:bookmarkStart w:id="1686" w:name="Example52123SIF_AckWithAnOkayStatusInRes"/>
      <w:bookmarkEnd w:id="1685"/>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&lt;SIF_MsgId&gt;5631E28868E3482EAA51B6CDE4145957&lt;/SIF_MsgId&gt;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&lt;SIF_Timestamp&gt;2006-10-14T15:34:48-08:00&lt;/SIF_Timestamp&gt;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&lt;SIF_OriginalSourceId&gt;RamseyZIS&lt;/SIF_OriginalSourceId&gt;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&lt;SIF_OriginalMsgId&gt;715A32E026B0495A826DF84E821949BD&lt;/SIF_OriginalMsgId&gt;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&lt;SIF_Code&gt;1&lt;/SIF_Code&gt;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5.2.12-3: SIF_Ack with an "Okay" status in response to SIF_Wakeup</w:t>
      </w:r>
      <w:bookmarkStart w:id="1687" w:name="SIF_SleepSIF_WakeupVersusSIF_RegisterSIF"/>
      <w:bookmarkEnd w:id="1686"/>
      <w:r>
        <w:t xml:space="preserve"> </w:t>
      </w:r>
    </w:p>
    <w:p w:rsidR="006247F5" w:rsidRDefault="006247F5" w:rsidP="006247F5">
      <w:pPr>
        <w:pStyle w:val="Heading4"/>
      </w:pPr>
      <w:r>
        <w:t>5.2.12.1 SIF_Sleep/SIF_Wakeup versus SIF_Register/SIF_Unregister</w:t>
      </w:r>
    </w:p>
    <w:p w:rsidR="006247F5" w:rsidRDefault="006247F5" w:rsidP="006247F5">
      <w:pPr>
        <w:pStyle w:val="NormalWeb"/>
      </w:pPr>
      <w:r>
        <w:t xml:space="preserve">Using the </w:t>
      </w:r>
      <w:r>
        <w:rPr>
          <w:rStyle w:val="HTMLCode"/>
        </w:rPr>
        <w:t>SIF_Wakeup</w:t>
      </w:r>
      <w:r>
        <w:t xml:space="preserve"> message is the preferred method of communicating that an agent or ZIS is ready to process messages. This is preferable over the use of a </w:t>
      </w:r>
      <w:r>
        <w:rPr>
          <w:rStyle w:val="HTMLCode"/>
        </w:rPr>
        <w:t>SIF_Register</w:t>
      </w:r>
      <w:r>
        <w:t xml:space="preserve"> message because a </w:t>
      </w:r>
      <w:r>
        <w:rPr>
          <w:rStyle w:val="HTMLCode"/>
        </w:rPr>
        <w:t>SIF_Register</w:t>
      </w:r>
      <w:r>
        <w:t xml:space="preserve"> message specifies protocol information while the </w:t>
      </w:r>
      <w:r>
        <w:rPr>
          <w:rStyle w:val="HTMLCode"/>
        </w:rPr>
        <w:t>SIF_Sleep</w:t>
      </w:r>
      <w:r>
        <w:t>/</w:t>
      </w:r>
      <w:r>
        <w:rPr>
          <w:rStyle w:val="HTMLCode"/>
        </w:rPr>
        <w:t>SIF_Wakeup</w:t>
      </w:r>
      <w:r>
        <w:t xml:space="preserve"> pair communicates flow control information. However, when a </w:t>
      </w:r>
      <w:r>
        <w:rPr>
          <w:rStyle w:val="HTMLCode"/>
        </w:rPr>
        <w:t>SIF_Register</w:t>
      </w:r>
      <w:r>
        <w:t xml:space="preserve"> message is processed, the receiver must behave like a </w:t>
      </w:r>
      <w:r>
        <w:rPr>
          <w:rStyle w:val="HTMLCode"/>
        </w:rPr>
        <w:t>SIF_Wakeup</w:t>
      </w:r>
      <w:r>
        <w:t xml:space="preserve"> message was also received. </w:t>
      </w:r>
    </w:p>
    <w:p w:rsidR="006247F5" w:rsidRDefault="006247F5" w:rsidP="006247F5">
      <w:pPr>
        <w:pStyle w:val="NormalWeb"/>
      </w:pPr>
      <w:r>
        <w:lastRenderedPageBreak/>
        <w:t xml:space="preserve">It is important to note that while </w:t>
      </w:r>
      <w:r>
        <w:rPr>
          <w:rStyle w:val="HTMLCode"/>
        </w:rPr>
        <w:t>SIF_Sleep</w:t>
      </w:r>
      <w:r>
        <w:t xml:space="preserve"> and </w:t>
      </w:r>
      <w:r>
        <w:rPr>
          <w:rStyle w:val="HTMLCode"/>
        </w:rPr>
        <w:t>SIF_Wakeup</w:t>
      </w:r>
      <w:r>
        <w:t xml:space="preserve"> are opposites of one another, this is not the case with </w:t>
      </w:r>
      <w:r>
        <w:rPr>
          <w:rStyle w:val="HTMLCode"/>
        </w:rPr>
        <w:t>SIF_Register</w:t>
      </w:r>
      <w:r>
        <w:t xml:space="preserve"> and </w:t>
      </w:r>
      <w:r>
        <w:rPr>
          <w:rStyle w:val="HTMLCode"/>
        </w:rPr>
        <w:t>SIF_Unregister</w:t>
      </w:r>
      <w:r>
        <w:t xml:space="preserve">. This is because a </w:t>
      </w:r>
      <w:r>
        <w:rPr>
          <w:rStyle w:val="HTMLCode"/>
        </w:rPr>
        <w:t>SIF_Unregister</w:t>
      </w:r>
      <w:r>
        <w:t xml:space="preserve"> command removes essential agent configuration information such as the provision and subscription lists, which will not be specified by a subsequent </w:t>
      </w:r>
      <w:r>
        <w:rPr>
          <w:rStyle w:val="HTMLCode"/>
        </w:rPr>
        <w:t>SIF_Register</w:t>
      </w:r>
      <w:r>
        <w:t xml:space="preserve"> command. (</w:t>
      </w:r>
      <w:r>
        <w:rPr>
          <w:rStyle w:val="HTMLCode"/>
        </w:rPr>
        <w:t>SIF_Unregister</w:t>
      </w:r>
      <w:r>
        <w:t xml:space="preserve"> also causes any messages pending delivery to the agent to be purged from the agent's queue.) In other words, a </w:t>
      </w:r>
      <w:r>
        <w:rPr>
          <w:rStyle w:val="HTMLCode"/>
        </w:rPr>
        <w:t>SIF_Register</w:t>
      </w:r>
      <w:r>
        <w:t xml:space="preserve"> alone will not reverse the effects of a </w:t>
      </w:r>
      <w:r>
        <w:rPr>
          <w:rStyle w:val="HTMLCode"/>
        </w:rPr>
        <w:t>SIF_Unregister</w:t>
      </w:r>
      <w:r>
        <w:t xml:space="preserve">. </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88" w:name="_Toc271175929"/>
      <w:bookmarkStart w:id="1689" w:name="obj:SIF_GetMessage"/>
      <w:bookmarkEnd w:id="1687"/>
      <w:r>
        <w:rPr>
          <w:color w:val="FFFFFF"/>
        </w:rPr>
        <w:t>5.2.13 SIF_GetMessage</w:t>
      </w:r>
      <w:bookmarkEnd w:id="1688"/>
    </w:p>
    <w:p w:rsidR="006247F5" w:rsidRDefault="006247F5" w:rsidP="006247F5">
      <w:pPr>
        <w:pStyle w:val="NormalWeb"/>
      </w:pPr>
      <w:r>
        <w:t xml:space="preserve">The </w:t>
      </w:r>
      <w:r>
        <w:rPr>
          <w:rStyle w:val="HTMLCode"/>
        </w:rPr>
        <w:t>SIF_GetMessage</w:t>
      </w:r>
      <w:r>
        <w:t xml:space="preserve"> message provides the mechanism for an agent to pull message from a ZIS. An agent sends a </w:t>
      </w:r>
      <w:r>
        <w:rPr>
          <w:rStyle w:val="HTMLCode"/>
        </w:rPr>
        <w:t>SIF_GetMessage</w:t>
      </w:r>
      <w:r>
        <w:t xml:space="preserve"> and the ZIS returns the next available message, subject to Selective Message Blocking, wrapped in a </w:t>
      </w:r>
      <w:r>
        <w:rPr>
          <w:rStyle w:val="HTMLCode"/>
        </w:rPr>
        <w:t>SIF_Ack</w:t>
      </w:r>
      <w:r>
        <w:t xml:space="preserve"> with a </w:t>
      </w:r>
      <w:r>
        <w:rPr>
          <w:rStyle w:val="HTMLCode"/>
        </w:rPr>
        <w:t>SIF_Status/SIF_Code</w:t>
      </w:r>
      <w:r>
        <w:t xml:space="preserve"> of </w:t>
      </w:r>
      <w:r>
        <w:rPr>
          <w:rStyle w:val="HTMLCode"/>
        </w:rPr>
        <w:t>0</w:t>
      </w:r>
      <w:r>
        <w:t xml:space="preserve"> and the message in the </w:t>
      </w:r>
      <w:r>
        <w:rPr>
          <w:rStyle w:val="HTMLCode"/>
        </w:rPr>
        <w:t>SIF_Status/SIF_Data</w:t>
      </w:r>
      <w:r>
        <w:t xml:space="preserve"> element. If there are no messages to be returned, the ZIS returns a value of </w:t>
      </w:r>
      <w:r>
        <w:rPr>
          <w:rStyle w:val="HTMLCode"/>
        </w:rPr>
        <w:t>9</w:t>
      </w:r>
      <w:r>
        <w:t xml:space="preserve"> in </w:t>
      </w:r>
      <w:r>
        <w:rPr>
          <w:rStyle w:val="HTMLCode"/>
        </w:rPr>
        <w:t>SIF_Status/SIF_Code</w:t>
      </w:r>
      <w:r>
        <w:t xml:space="preserve">. </w:t>
      </w:r>
    </w:p>
    <w:p w:rsidR="006247F5" w:rsidRDefault="006247F5" w:rsidP="006247F5">
      <w:pPr>
        <w:pStyle w:val="NormalWeb"/>
      </w:pPr>
      <w:r>
        <w:t xml:space="preserve">If an agent is not registered with a mode of </w:t>
      </w:r>
      <w:r>
        <w:rPr>
          <w:rStyle w:val="HTMLCode"/>
        </w:rPr>
        <w:t>Pull</w:t>
      </w:r>
      <w:r>
        <w:t xml:space="preserve"> the ZIS will return a </w:t>
      </w:r>
      <w:r>
        <w:rPr>
          <w:rStyle w:val="HTMLCode"/>
        </w:rPr>
        <w:t>SIF_Ack</w:t>
      </w:r>
      <w:r>
        <w:t xml:space="preserve"> with an error category of Registration and an error code indicating the agent is registered in Push mode. </w:t>
      </w:r>
    </w:p>
    <w:p w:rsidR="006247F5" w:rsidRDefault="006247F5" w:rsidP="006247F5">
      <w:pPr>
        <w:jc w:val="center"/>
      </w:pPr>
      <w:bookmarkStart w:id="1690" w:name="Figure52131SIF_GetMessage"/>
      <w:bookmarkEnd w:id="1689"/>
      <w:bookmarkEnd w:id="1690"/>
      <w:r>
        <w:rPr>
          <w:noProof/>
          <w:color w:val="005696"/>
        </w:rPr>
        <w:drawing>
          <wp:inline distT="0" distB="0" distL="0" distR="0">
            <wp:extent cx="1666875" cy="495300"/>
            <wp:effectExtent l="19050" t="0" r="9525" b="0"/>
            <wp:docPr id="52" name="Picture 52" descr="SIF_GetMessage">
              <a:hlinkClick xmlns:a="http://schemas.openxmlformats.org/drawingml/2006/main" r:id="rId57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F_GetMessage">
                      <a:hlinkClick r:id="rId571" tgtFrame="_blank"/>
                    </pic:cNvPr>
                    <pic:cNvPicPr>
                      <a:picLocks noChangeAspect="1" noChangeArrowheads="1"/>
                    </pic:cNvPicPr>
                  </pic:nvPicPr>
                  <pic:blipFill>
                    <a:blip r:embed="rId572" cstate="print"/>
                    <a:srcRect/>
                    <a:stretch>
                      <a:fillRect/>
                    </a:stretch>
                  </pic:blipFill>
                  <pic:spPr bwMode="auto">
                    <a:xfrm>
                      <a:off x="0" y="0"/>
                      <a:ext cx="1666875" cy="495300"/>
                    </a:xfrm>
                    <a:prstGeom prst="rect">
                      <a:avLst/>
                    </a:prstGeom>
                    <a:noFill/>
                    <a:ln w="9525">
                      <a:noFill/>
                      <a:miter lim="800000"/>
                      <a:headEnd/>
                      <a:tailEnd/>
                    </a:ln>
                  </pic:spPr>
                </pic:pic>
              </a:graphicData>
            </a:graphic>
          </wp:inline>
        </w:drawing>
      </w:r>
    </w:p>
    <w:p w:rsidR="006247F5" w:rsidRDefault="006247F5" w:rsidP="006247F5">
      <w:r>
        <w:rPr>
          <w:rStyle w:val="Caption2"/>
        </w:rPr>
        <w:t>Figure 5.2.13-1: SIF_GetMessage</w:t>
      </w:r>
      <w:r>
        <w:t xml:space="preserve"> </w:t>
      </w:r>
      <w:bookmarkStart w:id="1691" w:name="Table52131SIF_GetMessage"/>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692" w:name="SIF_GetMessage"/>
            <w:bookmarkEnd w:id="1691"/>
            <w:r>
              <w:rPr>
                <w:rStyle w:val="rootelement1"/>
                <w:sz w:val="22"/>
                <w:szCs w:val="22"/>
              </w:rPr>
              <w:t>SIF_GetMessage</w:t>
            </w:r>
            <w:bookmarkEnd w:id="169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message tells the ZIS to return the first available message to the agent, subject to Selective Message Blocking.</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73"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t>Table 5.2.13-1: SIF_GetMessage</w:t>
      </w:r>
      <w:bookmarkStart w:id="1693" w:name="Example52131SIF_GetMessag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&lt;SIF_MsgId&gt;B0E80A74265A4A75ADDC0ECC50AEF737&lt;/SIF_MsgId&gt;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&lt;SIF_Timestamp&gt;2006-10-14T15:54:32-08:00&lt;/SIF_Timestamp&gt;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&lt;SIF_GetMessage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5.2.13-1: SIF_GetMessage</w:t>
      </w:r>
      <w:bookmarkStart w:id="1694" w:name="Example52133SIF_AckInResponseToSIF_GetMe"/>
      <w:bookmarkEnd w:id="1693"/>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&lt;SIF_MsgId&gt;9861A45AAC364607938A7DB440514DDF&lt;/SIF_MsgId&gt;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&lt;SIF_Timestamp&gt;2006-10-14T15:54:42-08:00&lt;/SIF_Timestamp&gt;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&lt;SIF_OriginalMsgId&gt;B0E80A74265A4A75ADDC0ECC50AEF737&lt;/SIF_OriginalMsgId&gt;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&lt;SIF_Code&gt;0&lt;/SIF_Code&gt;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&lt;SIF_Message Version="2.4"&gt;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&lt;SIF_MsgId&gt;AB34DC093261545A31905937B265CE01&lt;/SIF_MsgId&gt;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&lt;SIF_Timestamp&gt;2006-10-14T15:40:12-08:00&lt;/SIF_Timestamp&gt;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&lt;SIF_EventObject ObjectName="StudentPersonal" Action="Change"&gt;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RefId="D3E34B359D75101A8C3D00AA001A1652"&gt;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 Type="0096"&gt;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&lt;Number&gt;(312) 555-1234&lt;/Number&gt;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&lt;/SIF_Event&gt;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&lt;/SIF_Message&gt;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5.2.13-3: SIF_Ack in response to SIF_GetMessage</w:t>
      </w:r>
      <w:bookmarkStart w:id="1695" w:name="Example52135SIF_AckInResponseToSIF_GetMe"/>
      <w:bookmarkEnd w:id="1694"/>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&lt;SIF_MsgId&gt;9861A45AAC364607938A7DB440514DDF&lt;/SIF_MsgId&gt;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&lt;SIF_Timestamp&gt;2006-10-14T15:54:42-08:00&lt;/SIF_Timestamp&gt;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&lt;SIF_OriginalMsgId&gt;B0E80A74265A4A75ADDC0ECC50AEF737&lt;/SIF_OriginalMsgId&gt;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&lt;SIF_Code&gt;9&lt;/SIF_Code&gt;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lastRenderedPageBreak/>
        <w:t>Example 5.2.13-5: SIF_Ack in response to SIF_GetMessage (no message in queue)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696" w:name="_Toc271175930"/>
      <w:bookmarkStart w:id="1697" w:name="obj:SIF_GetZoneStatus"/>
      <w:bookmarkEnd w:id="1695"/>
      <w:r>
        <w:rPr>
          <w:color w:val="FFFFFF"/>
        </w:rPr>
        <w:t>5.2.14 SIF_GetZoneStatus</w:t>
      </w:r>
      <w:bookmarkEnd w:id="1696"/>
    </w:p>
    <w:p w:rsidR="006247F5" w:rsidRDefault="006247F5" w:rsidP="006247F5">
      <w:pPr>
        <w:pStyle w:val="NormalWeb"/>
      </w:pPr>
      <w:r>
        <w:t xml:space="preserve">The </w:t>
      </w:r>
      <w:r>
        <w:rPr>
          <w:rStyle w:val="HTMLCode"/>
        </w:rPr>
        <w:t>SIF_GetZoneStatus</w:t>
      </w:r>
      <w:r>
        <w:t xml:space="preserve"> message provides the agent with the ability to synchronously retrieve the current status of the zone, by-passing the asynchronous nature of retrieving the zone status by sending a </w:t>
      </w:r>
      <w:r>
        <w:rPr>
          <w:rStyle w:val="HTMLCode"/>
        </w:rPr>
        <w:t>SIF_Request</w:t>
      </w:r>
      <w:r>
        <w:t xml:space="preserve"> for </w:t>
      </w:r>
      <w:r>
        <w:rPr>
          <w:rStyle w:val="HTMLCode"/>
        </w:rPr>
        <w:t>SIF_ZoneStatus</w:t>
      </w:r>
      <w:r>
        <w:t xml:space="preserve"> and waiting for the arrival of the </w:t>
      </w:r>
      <w:r>
        <w:rPr>
          <w:rStyle w:val="HTMLCode"/>
        </w:rPr>
        <w:t>SIF_ZoneStatus</w:t>
      </w:r>
      <w:r>
        <w:t xml:space="preserve"> response at the top of its queue. Agents may also use the asynchronous model for requesting </w:t>
      </w:r>
      <w:r>
        <w:rPr>
          <w:rStyle w:val="HTMLCode"/>
        </w:rPr>
        <w:t>SIF_ZoneStatus</w:t>
      </w:r>
      <w:r>
        <w:t xml:space="preserve">, if and when desired. </w:t>
      </w:r>
    </w:p>
    <w:p w:rsidR="006247F5" w:rsidRDefault="006247F5" w:rsidP="006247F5">
      <w:pPr>
        <w:jc w:val="center"/>
      </w:pPr>
      <w:bookmarkStart w:id="1698" w:name="Figure52141SIF_GetZoneStatus"/>
      <w:bookmarkEnd w:id="1697"/>
      <w:bookmarkEnd w:id="1698"/>
      <w:r>
        <w:rPr>
          <w:noProof/>
          <w:color w:val="005696"/>
        </w:rPr>
        <w:drawing>
          <wp:inline distT="0" distB="0" distL="0" distR="0">
            <wp:extent cx="1857375" cy="495300"/>
            <wp:effectExtent l="19050" t="0" r="9525" b="0"/>
            <wp:docPr id="53" name="Picture 53" descr="SIF_GetZoneStatus">
              <a:hlinkClick xmlns:a="http://schemas.openxmlformats.org/drawingml/2006/main" r:id="rId5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F_GetZoneStatus">
                      <a:hlinkClick r:id="rId574" tgtFrame="_blank"/>
                    </pic:cNvPr>
                    <pic:cNvPicPr>
                      <a:picLocks noChangeAspect="1" noChangeArrowheads="1"/>
                    </pic:cNvPicPr>
                  </pic:nvPicPr>
                  <pic:blipFill>
                    <a:blip r:embed="rId575" cstate="print"/>
                    <a:srcRect/>
                    <a:stretch>
                      <a:fillRect/>
                    </a:stretch>
                  </pic:blipFill>
                  <pic:spPr bwMode="auto">
                    <a:xfrm>
                      <a:off x="0" y="0"/>
                      <a:ext cx="1857375" cy="495300"/>
                    </a:xfrm>
                    <a:prstGeom prst="rect">
                      <a:avLst/>
                    </a:prstGeom>
                    <a:noFill/>
                    <a:ln w="9525">
                      <a:noFill/>
                      <a:miter lim="800000"/>
                      <a:headEnd/>
                      <a:tailEnd/>
                    </a:ln>
                  </pic:spPr>
                </pic:pic>
              </a:graphicData>
            </a:graphic>
          </wp:inline>
        </w:drawing>
      </w:r>
    </w:p>
    <w:p w:rsidR="006247F5" w:rsidRDefault="006247F5" w:rsidP="006247F5">
      <w:r>
        <w:rPr>
          <w:rStyle w:val="Caption2"/>
        </w:rPr>
        <w:t>Figure 5.2.14-1: SIF_GetZoneStatus</w:t>
      </w:r>
      <w:r>
        <w:t xml:space="preserve"> </w:t>
      </w:r>
      <w:bookmarkStart w:id="1699" w:name="Table52141SIF_GetZoneStatus"/>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00" w:name="SIF_GetZoneStatus"/>
            <w:bookmarkEnd w:id="1699"/>
            <w:r>
              <w:rPr>
                <w:rStyle w:val="rootelement1"/>
                <w:sz w:val="22"/>
                <w:szCs w:val="22"/>
              </w:rPr>
              <w:t>SIF_GetZoneStatus</w:t>
            </w:r>
            <w:bookmarkEnd w:id="170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tells the ZIS to return the current </w:t>
            </w:r>
            <w:r>
              <w:rPr>
                <w:rStyle w:val="HTMLCode"/>
              </w:rPr>
              <w:t>SIF_ZoneStatus</w:t>
            </w:r>
            <w:r>
              <w:t xml:space="preserve"> in a </w:t>
            </w:r>
            <w:r>
              <w:rPr>
                <w:rStyle w:val="HTMLCode"/>
              </w:rPr>
              <w:t>SIF_Ack</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76"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t>Table 5.2.14-1: SIF_GetZoneStatus</w:t>
      </w:r>
      <w:bookmarkStart w:id="1701" w:name="Example52141SIF_GetZoneStatu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&lt;SIF_MsgId&gt;91401B5073F54AB1AEBC63E51764C77A&lt;/SIF_MsgId&gt;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&lt;SIF_Timestamp&gt;2006-10-14T16:09:54-08:00&lt;/SIF_Timestamp&gt;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&lt;SIF_GetZoneStatus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5.2.14-1: SIF_GetZoneStatus</w:t>
      </w:r>
      <w:bookmarkStart w:id="1702" w:name="Example52143SIF_AckContainingSIF_ZoneSta"/>
      <w:bookmarkEnd w:id="1701"/>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&lt;SIF_MsgId&gt;C4BF5F868EEC4A41AF7DAF316C4E89DC&lt;/SIF_MsgId&gt;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&lt;SIF_Timestamp&gt;2006-10-14T16:10:42-08:00&lt;/SIF_Timestamp&gt;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&lt;SIF_OriginalSourceId&gt;RamseySIS&lt;/SIF_OriginalSourceId&gt;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&lt;SIF_OriginalMsgId&gt;91401B5073F54AB1AEBC63E51764C77A&lt;/SIF_OriginalMsgId&gt;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&lt;SIF_Code&gt;0&lt;/SIF_Code&gt;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&lt;SIF_ZoneStatus ZoneId="SIFExampleZone"&gt;...&lt;/SIF_ZoneStatus&gt;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&lt;/SIF_Ack&gt;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5.2.14-3: SIF_Ack containing SIF_ZoneStatus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03" w:name="_Toc271175931"/>
      <w:bookmarkStart w:id="1704" w:name="obj:SIF_GetAgentACL"/>
      <w:bookmarkEnd w:id="1702"/>
      <w:r>
        <w:rPr>
          <w:color w:val="FFFFFF"/>
        </w:rPr>
        <w:t>5.2.15 SIF_GetAgentACL</w:t>
      </w:r>
      <w:bookmarkEnd w:id="1703"/>
    </w:p>
    <w:p w:rsidR="006247F5" w:rsidRDefault="006247F5" w:rsidP="006247F5">
      <w:pPr>
        <w:pStyle w:val="NormalWeb"/>
      </w:pPr>
      <w:r>
        <w:t xml:space="preserve">The </w:t>
      </w:r>
      <w:r>
        <w:rPr>
          <w:rStyle w:val="HTMLCode"/>
        </w:rPr>
        <w:t>SIF_GetAgentACL</w:t>
      </w:r>
      <w:r>
        <w:t xml:space="preserve"> message provides the agent with the ability to synchronously retrieve its Access Control List permissions in the Zone via </w:t>
      </w:r>
      <w:r>
        <w:rPr>
          <w:rStyle w:val="HTMLCode"/>
        </w:rPr>
        <w:t>SIF_AgentACL</w:t>
      </w:r>
      <w:r>
        <w:t xml:space="preserve">. Agents may also use the asynchronous model of </w:t>
      </w:r>
      <w:r>
        <w:rPr>
          <w:rStyle w:val="HTMLCode"/>
        </w:rPr>
        <w:t>SIF_Request</w:t>
      </w:r>
      <w:r>
        <w:t xml:space="preserve"> for requesting </w:t>
      </w:r>
      <w:r>
        <w:rPr>
          <w:rStyle w:val="HTMLCode"/>
        </w:rPr>
        <w:t>SIF_AgentACL</w:t>
      </w:r>
      <w:r>
        <w:t xml:space="preserve">, if and when desired. </w:t>
      </w:r>
    </w:p>
    <w:p w:rsidR="006247F5" w:rsidRDefault="006247F5" w:rsidP="006247F5">
      <w:pPr>
        <w:jc w:val="center"/>
      </w:pPr>
      <w:bookmarkStart w:id="1705" w:name="Figure52151SIF_GetAgentACL"/>
      <w:bookmarkEnd w:id="1704"/>
      <w:bookmarkEnd w:id="1705"/>
      <w:r>
        <w:rPr>
          <w:noProof/>
          <w:color w:val="005696"/>
        </w:rPr>
        <w:drawing>
          <wp:inline distT="0" distB="0" distL="0" distR="0">
            <wp:extent cx="1771650" cy="495300"/>
            <wp:effectExtent l="19050" t="0" r="0" b="0"/>
            <wp:docPr id="54" name="Picture 54" descr="SIF_GetAgentACL">
              <a:hlinkClick xmlns:a="http://schemas.openxmlformats.org/drawingml/2006/main" r:id="rId5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IF_GetAgentACL">
                      <a:hlinkClick r:id="rId577" tgtFrame="_blank"/>
                    </pic:cNvPr>
                    <pic:cNvPicPr>
                      <a:picLocks noChangeAspect="1" noChangeArrowheads="1"/>
                    </pic:cNvPicPr>
                  </pic:nvPicPr>
                  <pic:blipFill>
                    <a:blip r:embed="rId578" cstate="print"/>
                    <a:srcRect/>
                    <a:stretch>
                      <a:fillRect/>
                    </a:stretch>
                  </pic:blipFill>
                  <pic:spPr bwMode="auto">
                    <a:xfrm>
                      <a:off x="0" y="0"/>
                      <a:ext cx="1771650" cy="495300"/>
                    </a:xfrm>
                    <a:prstGeom prst="rect">
                      <a:avLst/>
                    </a:prstGeom>
                    <a:noFill/>
                    <a:ln w="9525">
                      <a:noFill/>
                      <a:miter lim="800000"/>
                      <a:headEnd/>
                      <a:tailEnd/>
                    </a:ln>
                  </pic:spPr>
                </pic:pic>
              </a:graphicData>
            </a:graphic>
          </wp:inline>
        </w:drawing>
      </w:r>
    </w:p>
    <w:p w:rsidR="006247F5" w:rsidRDefault="006247F5" w:rsidP="006247F5">
      <w:r>
        <w:rPr>
          <w:rStyle w:val="Caption2"/>
        </w:rPr>
        <w:t>Figure 5.2.15-1: SIF_GetAgentACL</w:t>
      </w:r>
      <w:r>
        <w:t xml:space="preserve"> </w:t>
      </w:r>
      <w:bookmarkStart w:id="1706" w:name="Table52151SIF_GetAgentACL"/>
    </w:p>
    <w:tbl>
      <w:tblPr>
        <w:tblW w:w="0" w:type="auto"/>
        <w:tblCellMar>
          <w:top w:w="15" w:type="dxa"/>
          <w:left w:w="15" w:type="dxa"/>
          <w:bottom w:w="15" w:type="dxa"/>
          <w:right w:w="15" w:type="dxa"/>
        </w:tblCellMar>
        <w:tblLook w:val="04A0"/>
      </w:tblPr>
      <w:tblGrid>
        <w:gridCol w:w="150"/>
        <w:gridCol w:w="2193"/>
        <w:gridCol w:w="624"/>
        <w:gridCol w:w="5072"/>
        <w:gridCol w:w="6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07" w:name="SIF_GetAgentACL"/>
            <w:bookmarkEnd w:id="1706"/>
            <w:r>
              <w:rPr>
                <w:rStyle w:val="rootelement1"/>
                <w:sz w:val="22"/>
                <w:szCs w:val="22"/>
              </w:rPr>
              <w:t>SIF_GetAgentACL</w:t>
            </w:r>
            <w:bookmarkEnd w:id="170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tells the ZIS to return the Agent's ACL permissions in a </w:t>
            </w:r>
            <w:r>
              <w:rPr>
                <w:rStyle w:val="HTMLCode"/>
              </w:rPr>
              <w:t>SIF_Ack</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79" w:anchor="EMPTY" w:history="1">
              <w:r w:rsidR="006247F5">
                <w:rPr>
                  <w:rFonts w:ascii="Courier New" w:hAnsi="Courier New" w:cs="Courier New"/>
                  <w:color w:val="005696"/>
                  <w:sz w:val="20"/>
                  <w:szCs w:val="20"/>
                </w:rPr>
                <w:t>EMPTY</w:t>
              </w:r>
            </w:hyperlink>
          </w:p>
        </w:tc>
      </w:tr>
    </w:tbl>
    <w:p w:rsidR="006247F5" w:rsidRDefault="006247F5" w:rsidP="006247F5">
      <w:r>
        <w:rPr>
          <w:rStyle w:val="Caption2"/>
        </w:rPr>
        <w:t>Table 5.2.15-1: SIF_GetAgentACL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08" w:name="_Toc271175932"/>
      <w:bookmarkStart w:id="1709" w:name="obj:SIF_CancelRequests"/>
      <w:r>
        <w:rPr>
          <w:color w:val="FFFFFF"/>
        </w:rPr>
        <w:t>5.2.16 SIF_CancelRequests</w:t>
      </w:r>
      <w:bookmarkEnd w:id="1708"/>
    </w:p>
    <w:p w:rsidR="006247F5" w:rsidRDefault="006247F5" w:rsidP="006247F5">
      <w:pPr>
        <w:pStyle w:val="NormalWeb"/>
      </w:pPr>
      <w:r>
        <w:t xml:space="preserve">The SIF_SystemControl—SIF_CancelRequests message allows an Agent or ZIS to notify a ZIS or Push-Mode Agent, respectively, that the specified </w:t>
      </w:r>
      <w:r>
        <w:rPr>
          <w:rStyle w:val="HTMLCode"/>
        </w:rPr>
        <w:t>SIF_Request</w:t>
      </w:r>
      <w:r>
        <w:t xml:space="preserve">s should be cancelled, whether pending or in process. Handling by a Push-Mode Agent is optional; if unsupported, the Agent returns a Generic Message Handling error upon receipt of the </w:t>
      </w:r>
      <w:r>
        <w:rPr>
          <w:rStyle w:val="HTMLCode"/>
        </w:rPr>
        <w:t>SIF_SystemControl</w:t>
      </w:r>
      <w:r>
        <w:t xml:space="preserve"> message, error code "Message not supported." </w:t>
      </w:r>
    </w:p>
    <w:p w:rsidR="006247F5" w:rsidRDefault="006247F5" w:rsidP="006247F5">
      <w:pPr>
        <w:jc w:val="center"/>
      </w:pPr>
      <w:bookmarkStart w:id="1710" w:name="Figure52161SIF_CancelRequests"/>
      <w:bookmarkEnd w:id="1709"/>
      <w:bookmarkEnd w:id="1710"/>
      <w:r>
        <w:rPr>
          <w:noProof/>
          <w:color w:val="005696"/>
        </w:rPr>
        <w:drawing>
          <wp:inline distT="0" distB="0" distL="0" distR="0">
            <wp:extent cx="7153275" cy="1038225"/>
            <wp:effectExtent l="19050" t="0" r="9525" b="0"/>
            <wp:docPr id="55" name="Picture 55" descr="SIF_CancelRequests">
              <a:hlinkClick xmlns:a="http://schemas.openxmlformats.org/drawingml/2006/main" r:id="rId58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F_CancelRequests">
                      <a:hlinkClick r:id="rId580" tgtFrame="_blank"/>
                    </pic:cNvPr>
                    <pic:cNvPicPr>
                      <a:picLocks noChangeAspect="1" noChangeArrowheads="1"/>
                    </pic:cNvPicPr>
                  </pic:nvPicPr>
                  <pic:blipFill>
                    <a:blip r:embed="rId581" cstate="print"/>
                    <a:srcRect/>
                    <a:stretch>
                      <a:fillRect/>
                    </a:stretch>
                  </pic:blipFill>
                  <pic:spPr bwMode="auto">
                    <a:xfrm>
                      <a:off x="0" y="0"/>
                      <a:ext cx="7153275" cy="1038225"/>
                    </a:xfrm>
                    <a:prstGeom prst="rect">
                      <a:avLst/>
                    </a:prstGeom>
                    <a:noFill/>
                    <a:ln w="9525">
                      <a:noFill/>
                      <a:miter lim="800000"/>
                      <a:headEnd/>
                      <a:tailEnd/>
                    </a:ln>
                  </pic:spPr>
                </pic:pic>
              </a:graphicData>
            </a:graphic>
          </wp:inline>
        </w:drawing>
      </w:r>
    </w:p>
    <w:p w:rsidR="006247F5" w:rsidRDefault="006247F5" w:rsidP="006247F5">
      <w:r>
        <w:rPr>
          <w:rStyle w:val="Caption2"/>
        </w:rPr>
        <w:t>Figure 5.2.16-1: SIF_CancelRequests</w:t>
      </w:r>
      <w:r>
        <w:t xml:space="preserve"> </w:t>
      </w:r>
      <w:bookmarkStart w:id="1711" w:name="Table52161SIF_CancelRequests"/>
    </w:p>
    <w:tbl>
      <w:tblPr>
        <w:tblW w:w="0" w:type="auto"/>
        <w:tblCellMar>
          <w:top w:w="15" w:type="dxa"/>
          <w:left w:w="15" w:type="dxa"/>
          <w:bottom w:w="15" w:type="dxa"/>
          <w:right w:w="15" w:type="dxa"/>
        </w:tblCellMar>
        <w:tblLook w:val="04A0"/>
      </w:tblPr>
      <w:tblGrid>
        <w:gridCol w:w="150"/>
        <w:gridCol w:w="3335"/>
        <w:gridCol w:w="624"/>
        <w:gridCol w:w="2235"/>
        <w:gridCol w:w="2386"/>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12" w:name="SIF_CancelRequests"/>
            <w:bookmarkEnd w:id="1711"/>
            <w:r>
              <w:rPr>
                <w:rStyle w:val="rootelement1"/>
                <w:sz w:val="22"/>
                <w:szCs w:val="22"/>
              </w:rPr>
              <w:t>SIF_CancelRequests</w:t>
            </w:r>
            <w:bookmarkEnd w:id="171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sub-message asks a receiver (ZIS </w:t>
            </w:r>
            <w:r>
              <w:lastRenderedPageBreak/>
              <w:t xml:space="preserve">or Push-Mode Agent) to cancel the specified </w:t>
            </w:r>
            <w:r>
              <w:rPr>
                <w:rStyle w:val="HTMLCode"/>
              </w:rPr>
              <w:t>SIF_Request</w:t>
            </w:r>
            <w:r>
              <w:t xml:space="preserve">s, pending or in process.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13" w:name="SIF_CancelRequests__SIF_NotificationType"/>
            <w:r>
              <w:rPr>
                <w:sz w:val="20"/>
                <w:szCs w:val="20"/>
              </w:rPr>
              <w:t>SIF_NotificationType</w:t>
            </w:r>
            <w:bookmarkEnd w:id="171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Standard </w:t>
            </w:r>
          </w:p>
          <w:p w:rsidR="006247F5" w:rsidRDefault="006247F5">
            <w:pPr>
              <w:ind w:left="720"/>
              <w:rPr>
                <w:sz w:val="20"/>
                <w:szCs w:val="20"/>
              </w:rPr>
            </w:pPr>
            <w:r>
              <w:rPr>
                <w:sz w:val="20"/>
                <w:szCs w:val="20"/>
              </w:rPr>
              <w:t xml:space="preserve">ZIS will send a "final" SIF_Response for each cancelled SIF_Request.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None </w:t>
            </w:r>
          </w:p>
          <w:p w:rsidR="006247F5" w:rsidRDefault="006247F5">
            <w:pPr>
              <w:ind w:left="720"/>
              <w:rPr>
                <w:sz w:val="20"/>
                <w:szCs w:val="20"/>
              </w:rPr>
            </w:pPr>
            <w:r>
              <w:rPr>
                <w:sz w:val="20"/>
                <w:szCs w:val="20"/>
              </w:rPr>
              <w:t xml:space="preserve">No further SIF_Responses for these requests will be placed in the Agent's queue.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14" w:name="SIF_CancelRequests__SIF_RequestMsgIds"/>
            <w:r>
              <w:rPr>
                <w:sz w:val="20"/>
                <w:szCs w:val="20"/>
              </w:rPr>
              <w:t>SIF_RequestMsgIds</w:t>
            </w:r>
            <w:bookmarkEnd w:id="171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xml:space="preserve">The list of </w:t>
            </w:r>
            <w:r>
              <w:rPr>
                <w:rStyle w:val="HTMLCode"/>
              </w:rPr>
              <w:t>SIF_Request</w:t>
            </w:r>
            <w:r>
              <w:t>s to cancel.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8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15" w:name="SIF_CancelRequests__SIF_RequestMsgIds__S"/>
            <w:r>
              <w:rPr>
                <w:sz w:val="20"/>
                <w:szCs w:val="20"/>
              </w:rPr>
              <w:t>SIF_RequestMsgIds/SIF_RequestMsgId</w:t>
            </w:r>
            <w:r>
              <w:rPr>
                <w:sz w:val="20"/>
                <w:szCs w:val="20"/>
              </w:rPr>
              <w:br/>
              <w:t>     </w:t>
            </w:r>
            <w:bookmarkEnd w:id="171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xml:space="preserve">This is the </w:t>
            </w:r>
            <w:r>
              <w:rPr>
                <w:rStyle w:val="HTMLCode"/>
              </w:rPr>
              <w:t>SIF_MsgId</w:t>
            </w:r>
            <w:r>
              <w:t xml:space="preserve"> of the </w:t>
            </w:r>
            <w:r>
              <w:rPr>
                <w:rStyle w:val="HTMLCode"/>
              </w:rPr>
              <w:t>SIF_Request</w:t>
            </w:r>
            <w:r>
              <w:t xml:space="preserve"> message being cancelled.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83" w:anchor="MsgIdType" w:history="1">
              <w:r w:rsidR="006247F5">
                <w:rPr>
                  <w:rFonts w:ascii="Courier New" w:hAnsi="Courier New" w:cs="Courier New"/>
                  <w:color w:val="005696"/>
                  <w:sz w:val="20"/>
                  <w:szCs w:val="20"/>
                </w:rPr>
                <w:t>MsgIdType</w:t>
              </w:r>
            </w:hyperlink>
          </w:p>
        </w:tc>
      </w:tr>
    </w:tbl>
    <w:p w:rsidR="006247F5" w:rsidRDefault="006247F5" w:rsidP="006247F5">
      <w:r>
        <w:rPr>
          <w:rStyle w:val="Caption2"/>
        </w:rPr>
        <w:t>Table 5.2.16-1: SIF_CancelRequests</w:t>
      </w:r>
      <w:bookmarkStart w:id="1716" w:name="Example52161SIF_CancelRequest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&lt;SIF_MsgId&gt;C332B8A9DFA5480AB89B6B6F62BE57B3&lt;/SIF_MsgId&gt;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&lt;SIF_Timestamp&gt;2006-12-27T08:39:40-08:00&lt;/SIF_Timestamp&gt;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&lt;SIF_SourceId&gt;AcmeAgent&lt;/SIF_SourceId&gt;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&lt;SIF_CancelRequests&gt;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&lt;SIF_NotificationType&gt;None&lt;/SIF_NotificationType&gt;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&lt;SIF_RequestMsgId&gt;C332B8A9DFA5480AB89B6B6F62BE57B3&lt;/SIF_RequestMsgId&gt;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&lt;SIF_RequestMsgId&gt;1058ABCDE028D076F08365109BE7C892&lt;/SIF_RequestMsgId&gt;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&lt;/SIF_RequestMsgIds&gt;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&lt;/SIF_CancelRequests&gt;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5.2.16-1: SIF_CancelRequests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17" w:name="_Toc271175933"/>
      <w:bookmarkStart w:id="1718" w:name="obj:SIF_CancelServiceInputs"/>
      <w:bookmarkEnd w:id="1716"/>
      <w:r>
        <w:rPr>
          <w:color w:val="FFFFFF"/>
        </w:rPr>
        <w:lastRenderedPageBreak/>
        <w:t>5.2.17 SIF_CancelServiceInputs</w:t>
      </w:r>
      <w:bookmarkEnd w:id="1717"/>
    </w:p>
    <w:p w:rsidR="006247F5" w:rsidRDefault="006247F5" w:rsidP="006247F5">
      <w:pPr>
        <w:pStyle w:val="NormalWeb"/>
      </w:pPr>
      <w:r>
        <w:t>The SIF_SystemControl message is already part of the SIF Infrastructure. This messages allows for synchronous communication between an agent and a ZIS. The SIF_SystemControl - SIF_CancelServiceInputs allows an agent or ZIS to notify the other party that the specified SIF_ServiceInput should be cancelled.</w:t>
      </w:r>
    </w:p>
    <w:p w:rsidR="006247F5" w:rsidRDefault="006247F5" w:rsidP="006247F5">
      <w:pPr>
        <w:jc w:val="center"/>
      </w:pPr>
      <w:bookmarkStart w:id="1719" w:name="Figure52171SIF_CancelServiceInputs"/>
      <w:bookmarkEnd w:id="1718"/>
      <w:bookmarkEnd w:id="1719"/>
      <w:r>
        <w:rPr>
          <w:noProof/>
          <w:color w:val="005696"/>
        </w:rPr>
        <w:drawing>
          <wp:inline distT="0" distB="0" distL="0" distR="0">
            <wp:extent cx="7419975" cy="1038225"/>
            <wp:effectExtent l="19050" t="0" r="9525" b="0"/>
            <wp:docPr id="56" name="Picture 56" descr="SIF_CancelServiceInputs">
              <a:hlinkClick xmlns:a="http://schemas.openxmlformats.org/drawingml/2006/main" r:id="rId58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F_CancelServiceInputs">
                      <a:hlinkClick r:id="rId584" tgtFrame="_blank"/>
                    </pic:cNvPr>
                    <pic:cNvPicPr>
                      <a:picLocks noChangeAspect="1" noChangeArrowheads="1"/>
                    </pic:cNvPicPr>
                  </pic:nvPicPr>
                  <pic:blipFill>
                    <a:blip r:embed="rId585" cstate="print"/>
                    <a:srcRect/>
                    <a:stretch>
                      <a:fillRect/>
                    </a:stretch>
                  </pic:blipFill>
                  <pic:spPr bwMode="auto">
                    <a:xfrm>
                      <a:off x="0" y="0"/>
                      <a:ext cx="7419975" cy="1038225"/>
                    </a:xfrm>
                    <a:prstGeom prst="rect">
                      <a:avLst/>
                    </a:prstGeom>
                    <a:noFill/>
                    <a:ln w="9525">
                      <a:noFill/>
                      <a:miter lim="800000"/>
                      <a:headEnd/>
                      <a:tailEnd/>
                    </a:ln>
                  </pic:spPr>
                </pic:pic>
              </a:graphicData>
            </a:graphic>
          </wp:inline>
        </w:drawing>
      </w:r>
    </w:p>
    <w:p w:rsidR="006247F5" w:rsidRDefault="006247F5" w:rsidP="006247F5">
      <w:r>
        <w:rPr>
          <w:rStyle w:val="Caption2"/>
        </w:rPr>
        <w:t>Figure 5.2.17-1: SIF_CancelServiceInputs</w:t>
      </w:r>
      <w:r>
        <w:t xml:space="preserve"> </w:t>
      </w:r>
      <w:bookmarkStart w:id="1720" w:name="Table52171SIF_CancelServiceInputs"/>
    </w:p>
    <w:tbl>
      <w:tblPr>
        <w:tblW w:w="0" w:type="auto"/>
        <w:tblCellMar>
          <w:top w:w="15" w:type="dxa"/>
          <w:left w:w="15" w:type="dxa"/>
          <w:bottom w:w="15" w:type="dxa"/>
          <w:right w:w="15" w:type="dxa"/>
        </w:tblCellMar>
        <w:tblLook w:val="04A0"/>
      </w:tblPr>
      <w:tblGrid>
        <w:gridCol w:w="148"/>
        <w:gridCol w:w="3148"/>
        <w:gridCol w:w="607"/>
        <w:gridCol w:w="2467"/>
        <w:gridCol w:w="2360"/>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21" w:name="SIF_CancelServiceInputs"/>
            <w:bookmarkEnd w:id="1720"/>
            <w:r>
              <w:rPr>
                <w:rStyle w:val="rootelement1"/>
                <w:sz w:val="22"/>
                <w:szCs w:val="22"/>
              </w:rPr>
              <w:t>SIF_CancelServiceInputs</w:t>
            </w:r>
            <w:bookmarkEnd w:id="172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SIF_SystemControl message is already part of the SIF Infrastructure. This messages allows for synchronous communication between an agent and a ZIS. The SIF_SystemControl - SIF_CancelServiceInputs allows an agent or ZIS to notify the other party that the specified SIF_ServiceInput should be cancelled.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22" w:name="SIF_CancelServiceInputs__SIF_Notificatio"/>
            <w:r>
              <w:rPr>
                <w:sz w:val="20"/>
                <w:szCs w:val="20"/>
              </w:rPr>
              <w:t>SIF_NotificationType</w:t>
            </w:r>
            <w:bookmarkEnd w:id="172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Standard </w:t>
            </w:r>
          </w:p>
          <w:p w:rsidR="006247F5" w:rsidRDefault="006247F5">
            <w:pPr>
              <w:ind w:left="720"/>
              <w:rPr>
                <w:sz w:val="20"/>
                <w:szCs w:val="20"/>
              </w:rPr>
            </w:pPr>
            <w:r>
              <w:rPr>
                <w:sz w:val="20"/>
                <w:szCs w:val="20"/>
              </w:rPr>
              <w:t xml:space="preserve">ZIS will send a "final" SIF_ServiceOutput for each cancelled SIF_ServiceInput.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None </w:t>
            </w:r>
          </w:p>
          <w:p w:rsidR="006247F5" w:rsidRDefault="006247F5">
            <w:pPr>
              <w:ind w:left="720"/>
              <w:rPr>
                <w:sz w:val="20"/>
                <w:szCs w:val="20"/>
              </w:rPr>
            </w:pPr>
            <w:r>
              <w:rPr>
                <w:sz w:val="20"/>
                <w:szCs w:val="20"/>
              </w:rPr>
              <w:t xml:space="preserve">No further SIF_ServiceOutputs for these requests will be placed in the Agent's queue.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23" w:name="SIF_CancelServiceInputs__SIF_ServiceMsgI" w:colFirst="1" w:colLast="1"/>
            <w:r>
              <w:rPr>
                <w:sz w:val="20"/>
                <w:szCs w:val="20"/>
              </w:rPr>
              <w:t>SIF_ServiceMsgIds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xml:space="preserve">The list of </w:t>
            </w:r>
            <w:r>
              <w:rPr>
                <w:rStyle w:val="HTMLCode"/>
              </w:rPr>
              <w:t>SIF_ServiceInput</w:t>
            </w:r>
            <w:r>
              <w:t>s to cancel.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86"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SIF_ServiceMsgIds/SIF_ServiceMsgId</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xml:space="preserve">This is the </w:t>
            </w:r>
            <w:r>
              <w:rPr>
                <w:rStyle w:val="HTMLCode"/>
              </w:rPr>
              <w:t>SIF_ServiceMsgId</w:t>
            </w:r>
            <w:r>
              <w:t xml:space="preserve"> of the </w:t>
            </w:r>
            <w:r>
              <w:rPr>
                <w:rStyle w:val="HTMLCode"/>
              </w:rPr>
              <w:t>SIF_ServiceInput</w:t>
            </w:r>
            <w:r>
              <w:t xml:space="preserve"> message being cancelled.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87" w:anchor="MsgIdType" w:history="1">
              <w:r w:rsidR="006247F5">
                <w:rPr>
                  <w:rFonts w:ascii="Courier New" w:hAnsi="Courier New" w:cs="Courier New"/>
                  <w:color w:val="005696"/>
                  <w:sz w:val="20"/>
                  <w:szCs w:val="20"/>
                </w:rPr>
                <w:t>MsgIdType</w:t>
              </w:r>
            </w:hyperlink>
          </w:p>
        </w:tc>
      </w:tr>
    </w:tbl>
    <w:bookmarkEnd w:id="1723"/>
    <w:p w:rsidR="006247F5" w:rsidRDefault="006247F5" w:rsidP="006247F5">
      <w:r>
        <w:rPr>
          <w:rStyle w:val="Caption2"/>
        </w:rPr>
        <w:t>Table 5.2.17-1: SIF_CancelServiceInputs</w:t>
      </w:r>
      <w:bookmarkStart w:id="1724" w:name="Example52171SIF_CancelServiceInput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&lt;SIF_MsgId&gt;C332B8A9DFA5480AB89B6B6F62BE57B3&lt;/SIF_MsgId&gt;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&lt;SIF_Timestamp&gt;2006-12-27T08:39:40-08:00&lt;/SIF_Timestamp&gt;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&lt;SIF_SourceId&gt;AcmeAgent&lt;/SIF_SourceId&gt;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&lt;SIF_CancelServiceInputs&gt;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&lt;SIF_NotificationType&gt;None&lt;/SIF_NotificationType&gt;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&lt;SIF_ServiceMsgId&gt;C332B8A9DFA5480AB89B6B6F62BE57B3&lt;/SIF_ServiceMsgId&gt;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&lt;SIF_ServiceMsgId&gt;1058ABCDE028D076F08365109BE7C892&lt;/SIF_ServiceMsgId&gt;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&lt;/SIF_CancelServiceInputs&gt;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&lt;/SIF_SystemControlData&gt;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&lt;/SIF_SystemControl&gt;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5.2.17-1: SIF_CancelServiceInputs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25" w:name="_Toc271175934"/>
      <w:bookmarkStart w:id="1726" w:name="obj:SIF_Unprovide"/>
      <w:bookmarkEnd w:id="1724"/>
      <w:r>
        <w:rPr>
          <w:color w:val="FFFFFF"/>
        </w:rPr>
        <w:t>5.2.18 SIF_Unprovide</w:t>
      </w:r>
      <w:bookmarkEnd w:id="1725"/>
    </w:p>
    <w:p w:rsidR="006247F5" w:rsidRDefault="006247F5" w:rsidP="006247F5">
      <w:pPr>
        <w:pStyle w:val="NormalWeb"/>
      </w:pPr>
      <w:r>
        <w:t xml:space="preserve">This message performs the opposite function of </w:t>
      </w:r>
      <w:r>
        <w:rPr>
          <w:rStyle w:val="HTMLCode"/>
        </w:rPr>
        <w:t>SIF_Provide</w:t>
      </w:r>
      <w:r>
        <w:t xml:space="preserve">. It removes the message sender as a provider of the data objects contained in this message. </w:t>
      </w:r>
    </w:p>
    <w:p w:rsidR="006247F5" w:rsidRDefault="006247F5" w:rsidP="006247F5">
      <w:pPr>
        <w:jc w:val="center"/>
      </w:pPr>
      <w:bookmarkStart w:id="1727" w:name="Figure52181SIF_Unprovide"/>
      <w:bookmarkEnd w:id="1726"/>
      <w:bookmarkEnd w:id="1727"/>
      <w:r>
        <w:rPr>
          <w:noProof/>
          <w:color w:val="005696"/>
        </w:rPr>
        <w:lastRenderedPageBreak/>
        <w:drawing>
          <wp:inline distT="0" distB="0" distL="0" distR="0">
            <wp:extent cx="5953125" cy="1866900"/>
            <wp:effectExtent l="19050" t="0" r="9525" b="0"/>
            <wp:docPr id="57" name="Picture 57" descr="SIF_Unprovide">
              <a:hlinkClick xmlns:a="http://schemas.openxmlformats.org/drawingml/2006/main" r:id="rId58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IF_Unprovide">
                      <a:hlinkClick r:id="rId588" tgtFrame="_blank"/>
                    </pic:cNvPr>
                    <pic:cNvPicPr>
                      <a:picLocks noChangeAspect="1" noChangeArrowheads="1"/>
                    </pic:cNvPicPr>
                  </pic:nvPicPr>
                  <pic:blipFill>
                    <a:blip r:embed="rId589" cstate="print"/>
                    <a:srcRect/>
                    <a:stretch>
                      <a:fillRect/>
                    </a:stretch>
                  </pic:blipFill>
                  <pic:spPr bwMode="auto">
                    <a:xfrm>
                      <a:off x="0" y="0"/>
                      <a:ext cx="5953125" cy="1866900"/>
                    </a:xfrm>
                    <a:prstGeom prst="rect">
                      <a:avLst/>
                    </a:prstGeom>
                    <a:noFill/>
                    <a:ln w="9525">
                      <a:noFill/>
                      <a:miter lim="800000"/>
                      <a:headEnd/>
                      <a:tailEnd/>
                    </a:ln>
                  </pic:spPr>
                </pic:pic>
              </a:graphicData>
            </a:graphic>
          </wp:inline>
        </w:drawing>
      </w:r>
    </w:p>
    <w:p w:rsidR="006247F5" w:rsidRDefault="006247F5" w:rsidP="006247F5">
      <w:r>
        <w:rPr>
          <w:rStyle w:val="Caption2"/>
        </w:rPr>
        <w:t>Figure 5.2.18-1: SIF_Unprovide</w:t>
      </w:r>
      <w:r>
        <w:t xml:space="preserve"> </w:t>
      </w:r>
      <w:bookmarkStart w:id="1728" w:name="Table52181SIF_Unprovide"/>
    </w:p>
    <w:tbl>
      <w:tblPr>
        <w:tblW w:w="0" w:type="auto"/>
        <w:tblCellMar>
          <w:top w:w="15" w:type="dxa"/>
          <w:left w:w="15" w:type="dxa"/>
          <w:bottom w:w="15" w:type="dxa"/>
          <w:right w:w="15" w:type="dxa"/>
        </w:tblCellMar>
        <w:tblLook w:val="04A0"/>
      </w:tblPr>
      <w:tblGrid>
        <w:gridCol w:w="226"/>
        <w:gridCol w:w="2193"/>
        <w:gridCol w:w="624"/>
        <w:gridCol w:w="2476"/>
        <w:gridCol w:w="321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29" w:name="SIF_Unprovide"/>
            <w:bookmarkEnd w:id="1728"/>
            <w:r>
              <w:rPr>
                <w:rStyle w:val="rootelement1"/>
                <w:sz w:val="22"/>
                <w:szCs w:val="22"/>
              </w:rPr>
              <w:t>SIF_Unprovide</w:t>
            </w:r>
            <w:bookmarkEnd w:id="172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performs the opposite function of </w:t>
            </w:r>
            <w:r>
              <w:rPr>
                <w:rStyle w:val="HTMLCode"/>
              </w:rPr>
              <w:t>SIF_Provide</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30" w:name="SIF_Unprovide__SIF_Header"/>
            <w:r>
              <w:rPr>
                <w:sz w:val="20"/>
                <w:szCs w:val="20"/>
              </w:rPr>
              <w:t>SIF_Header</w:t>
            </w:r>
            <w:bookmarkEnd w:id="173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0"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31" w:name="SIF_Unprovide__SIF_Object"/>
            <w:r>
              <w:rPr>
                <w:sz w:val="20"/>
                <w:szCs w:val="20"/>
              </w:rPr>
              <w:t>SIF_Object</w:t>
            </w:r>
            <w:bookmarkEnd w:id="173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object that is being removed from the provider list.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32" w:name="SIF_Unprovide__SIF_Object___ObjectName"/>
            <w:r>
              <w:rPr>
                <w:sz w:val="20"/>
                <w:szCs w:val="20"/>
              </w:rPr>
              <w:t>ObjectName</w:t>
            </w:r>
            <w:bookmarkEnd w:id="173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actual name of the object that is being removed.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1" w:anchor="SIF_ProvideObjectNamesType" w:history="1">
              <w:r w:rsidR="006247F5">
                <w:rPr>
                  <w:rFonts w:ascii="Courier New" w:hAnsi="Courier New" w:cs="Courier New"/>
                  <w:color w:val="005696"/>
                  <w:sz w:val="20"/>
                  <w:szCs w:val="20"/>
                </w:rPr>
                <w:t>SIF_ProvideObjectNamesType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33" w:name="SIF_Unprovide__SIF_Object__SIF_Contexts"/>
            <w:r>
              <w:rPr>
                <w:sz w:val="20"/>
                <w:szCs w:val="20"/>
              </w:rPr>
              <w:t>SIF_Object/SIF_Contexts</w:t>
            </w:r>
            <w:bookmarkEnd w:id="173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contexts from which the object is being removed; if omitted, the context is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2" w:anchor="SIF_Contexts" w:history="1">
              <w:r w:rsidR="006247F5">
                <w:rPr>
                  <w:rFonts w:ascii="Courier New" w:hAnsi="Courier New" w:cs="Courier New"/>
                  <w:color w:val="005696"/>
                  <w:sz w:val="20"/>
                  <w:szCs w:val="20"/>
                </w:rPr>
                <w:t>SIF_Contexts</w:t>
              </w:r>
            </w:hyperlink>
          </w:p>
        </w:tc>
      </w:tr>
    </w:tbl>
    <w:p w:rsidR="006247F5" w:rsidRDefault="006247F5" w:rsidP="006247F5">
      <w:r>
        <w:rPr>
          <w:rStyle w:val="Caption2"/>
        </w:rPr>
        <w:t>Table 5.2.18-1: SIF_Unprovide</w:t>
      </w:r>
      <w:bookmarkStart w:id="1734" w:name="Example52181SIF_Unprovid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&lt;SIF_Unprovide&gt;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&lt;SIF_MsgId&gt;76EFAB543261545A31905937B265CE01&lt;/SIF_MsgId&gt;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ObjectName="StaffPersonal"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&lt;/SIF_Unprovide&gt;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5.2.18-1: SIF_Unprovide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35" w:name="_Toc271175935"/>
      <w:bookmarkStart w:id="1736" w:name="obj:SIF_Unregister"/>
      <w:bookmarkEnd w:id="1734"/>
      <w:r>
        <w:rPr>
          <w:color w:val="FFFFFF"/>
        </w:rPr>
        <w:t>5.2.19 SIF_Unregister</w:t>
      </w:r>
      <w:bookmarkEnd w:id="1735"/>
    </w:p>
    <w:p w:rsidR="006247F5" w:rsidRDefault="006247F5" w:rsidP="006247F5">
      <w:pPr>
        <w:pStyle w:val="NormalWeb"/>
      </w:pPr>
      <w:r>
        <w:t xml:space="preserve">This message allows an agent to remove any association it has with the ZIS. By sending this message, the ZIS will remove all provisions and subscriptions it maintains for the sender and discards any messages pending for the agent. </w:t>
      </w:r>
    </w:p>
    <w:p w:rsidR="006247F5" w:rsidRDefault="006247F5" w:rsidP="006247F5">
      <w:pPr>
        <w:jc w:val="center"/>
      </w:pPr>
      <w:bookmarkStart w:id="1737" w:name="Figure52191SIF_Unregister"/>
      <w:bookmarkEnd w:id="1736"/>
      <w:bookmarkEnd w:id="1737"/>
      <w:r>
        <w:rPr>
          <w:noProof/>
          <w:color w:val="005696"/>
        </w:rPr>
        <w:drawing>
          <wp:inline distT="0" distB="0" distL="0" distR="0">
            <wp:extent cx="3419475" cy="495300"/>
            <wp:effectExtent l="19050" t="0" r="9525" b="0"/>
            <wp:docPr id="58" name="Picture 58" descr="SIF_Unregister">
              <a:hlinkClick xmlns:a="http://schemas.openxmlformats.org/drawingml/2006/main" r:id="rId59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IF_Unregister">
                      <a:hlinkClick r:id="rId593" tgtFrame="_blank"/>
                    </pic:cNvPr>
                    <pic:cNvPicPr>
                      <a:picLocks noChangeAspect="1" noChangeArrowheads="1"/>
                    </pic:cNvPicPr>
                  </pic:nvPicPr>
                  <pic:blipFill>
                    <a:blip r:embed="rId594" cstate="print"/>
                    <a:srcRect/>
                    <a:stretch>
                      <a:fillRect/>
                    </a:stretch>
                  </pic:blipFill>
                  <pic:spPr bwMode="auto">
                    <a:xfrm>
                      <a:off x="0" y="0"/>
                      <a:ext cx="3419475" cy="495300"/>
                    </a:xfrm>
                    <a:prstGeom prst="rect">
                      <a:avLst/>
                    </a:prstGeom>
                    <a:noFill/>
                    <a:ln w="9525">
                      <a:noFill/>
                      <a:miter lim="800000"/>
                      <a:headEnd/>
                      <a:tailEnd/>
                    </a:ln>
                  </pic:spPr>
                </pic:pic>
              </a:graphicData>
            </a:graphic>
          </wp:inline>
        </w:drawing>
      </w:r>
    </w:p>
    <w:p w:rsidR="006247F5" w:rsidRDefault="006247F5" w:rsidP="006247F5">
      <w:r>
        <w:rPr>
          <w:rStyle w:val="Caption2"/>
        </w:rPr>
        <w:t>Figure 5.2.19-1: SIF_Unregister</w:t>
      </w:r>
      <w:r>
        <w:t xml:space="preserve"> </w:t>
      </w:r>
      <w:bookmarkStart w:id="1738" w:name="Table52191SIF_Unregister"/>
    </w:p>
    <w:tbl>
      <w:tblPr>
        <w:tblW w:w="0" w:type="auto"/>
        <w:tblCellMar>
          <w:top w:w="15" w:type="dxa"/>
          <w:left w:w="15" w:type="dxa"/>
          <w:bottom w:w="15" w:type="dxa"/>
          <w:right w:w="15" w:type="dxa"/>
        </w:tblCellMar>
        <w:tblLook w:val="04A0"/>
      </w:tblPr>
      <w:tblGrid>
        <w:gridCol w:w="150"/>
        <w:gridCol w:w="2193"/>
        <w:gridCol w:w="624"/>
        <w:gridCol w:w="4472"/>
        <w:gridCol w:w="12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39" w:name="SIF_Unregister"/>
            <w:bookmarkEnd w:id="1738"/>
            <w:r>
              <w:rPr>
                <w:rStyle w:val="rootelement1"/>
                <w:sz w:val="22"/>
                <w:szCs w:val="22"/>
              </w:rPr>
              <w:t>SIF_Unregister</w:t>
            </w:r>
            <w:bookmarkEnd w:id="173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message is used to unregister an agent from a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40" w:name="SIF_Unregister__SIF_Header"/>
            <w:r>
              <w:rPr>
                <w:sz w:val="20"/>
                <w:szCs w:val="20"/>
              </w:rPr>
              <w:t>SIF_Header</w:t>
            </w:r>
            <w:bookmarkEnd w:id="174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contained in the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5" w:anchor="SIF_Header" w:history="1">
              <w:r w:rsidR="006247F5">
                <w:rPr>
                  <w:rFonts w:ascii="Courier New" w:hAnsi="Courier New" w:cs="Courier New"/>
                  <w:color w:val="005696"/>
                  <w:sz w:val="20"/>
                  <w:szCs w:val="20"/>
                </w:rPr>
                <w:t>SIF_Header</w:t>
              </w:r>
            </w:hyperlink>
          </w:p>
        </w:tc>
      </w:tr>
    </w:tbl>
    <w:p w:rsidR="006247F5" w:rsidRDefault="006247F5" w:rsidP="006247F5">
      <w:r>
        <w:rPr>
          <w:rStyle w:val="Caption2"/>
        </w:rPr>
        <w:t>Table 5.2.19-1: SIF_Unregister</w:t>
      </w:r>
      <w:bookmarkStart w:id="1741" w:name="Example52191SIF_Unregister"/>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&lt;SIF_Unregister&gt;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&lt;SIF_MsgId&gt;1057FABD3261545A31905937B265CE01&lt;/SIF_MsgId&gt;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&lt;SIF_SourceId&gt;RamseyFOOD&lt;/SIF_SourceId&gt;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&lt;/SIF_Unregister&gt;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5.2.19-1: SIF_Unregister</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42" w:name="_Toc271175936"/>
      <w:bookmarkStart w:id="1743" w:name="obj:SIF_Unsubscribe"/>
      <w:bookmarkEnd w:id="1741"/>
      <w:r>
        <w:rPr>
          <w:color w:val="FFFFFF"/>
        </w:rPr>
        <w:t>5.2.20 SIF_Unsubscribe</w:t>
      </w:r>
      <w:bookmarkEnd w:id="1742"/>
    </w:p>
    <w:p w:rsidR="006247F5" w:rsidRDefault="006247F5" w:rsidP="006247F5">
      <w:pPr>
        <w:pStyle w:val="NormalWeb"/>
      </w:pPr>
      <w:r>
        <w:lastRenderedPageBreak/>
        <w:t xml:space="preserve">This message performs the opposite function of </w:t>
      </w:r>
      <w:r>
        <w:rPr>
          <w:rStyle w:val="HTMLCode"/>
        </w:rPr>
        <w:t>SIF_Subscribe</w:t>
      </w:r>
      <w:r>
        <w:t xml:space="preserve">. It removes the message sender as a subscriber to the </w:t>
      </w:r>
      <w:r>
        <w:rPr>
          <w:rStyle w:val="HTMLCode"/>
        </w:rPr>
        <w:t>SIF_Event</w:t>
      </w:r>
      <w:r>
        <w:t xml:space="preserve">s contained in this message. </w:t>
      </w:r>
    </w:p>
    <w:p w:rsidR="006247F5" w:rsidRDefault="006247F5" w:rsidP="006247F5">
      <w:pPr>
        <w:jc w:val="center"/>
      </w:pPr>
      <w:bookmarkStart w:id="1744" w:name="Figure52201SIF_Unsubscribe"/>
      <w:bookmarkEnd w:id="1743"/>
      <w:bookmarkEnd w:id="1744"/>
      <w:r>
        <w:rPr>
          <w:noProof/>
          <w:color w:val="005696"/>
        </w:rPr>
        <w:drawing>
          <wp:inline distT="0" distB="0" distL="0" distR="0">
            <wp:extent cx="6238875" cy="1866900"/>
            <wp:effectExtent l="19050" t="0" r="9525" b="0"/>
            <wp:docPr id="59" name="Picture 59" descr="SIF_Unsubscribe">
              <a:hlinkClick xmlns:a="http://schemas.openxmlformats.org/drawingml/2006/main" r:id="rId59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IF_Unsubscribe">
                      <a:hlinkClick r:id="rId596" tgtFrame="_blank"/>
                    </pic:cNvPr>
                    <pic:cNvPicPr>
                      <a:picLocks noChangeAspect="1" noChangeArrowheads="1"/>
                    </pic:cNvPicPr>
                  </pic:nvPicPr>
                  <pic:blipFill>
                    <a:blip r:embed="rId597" cstate="print"/>
                    <a:srcRect/>
                    <a:stretch>
                      <a:fillRect/>
                    </a:stretch>
                  </pic:blipFill>
                  <pic:spPr bwMode="auto">
                    <a:xfrm>
                      <a:off x="0" y="0"/>
                      <a:ext cx="6238875" cy="1866900"/>
                    </a:xfrm>
                    <a:prstGeom prst="rect">
                      <a:avLst/>
                    </a:prstGeom>
                    <a:noFill/>
                    <a:ln w="9525">
                      <a:noFill/>
                      <a:miter lim="800000"/>
                      <a:headEnd/>
                      <a:tailEnd/>
                    </a:ln>
                  </pic:spPr>
                </pic:pic>
              </a:graphicData>
            </a:graphic>
          </wp:inline>
        </w:drawing>
      </w:r>
    </w:p>
    <w:p w:rsidR="006247F5" w:rsidRDefault="006247F5" w:rsidP="006247F5">
      <w:r>
        <w:rPr>
          <w:rStyle w:val="Caption2"/>
        </w:rPr>
        <w:t>Figure 5.2.20-1: SIF_Unsubscribe</w:t>
      </w:r>
      <w:r>
        <w:t xml:space="preserve"> </w:t>
      </w:r>
      <w:bookmarkStart w:id="1745" w:name="Table52201SIF_Unsubscribe"/>
    </w:p>
    <w:tbl>
      <w:tblPr>
        <w:tblW w:w="0" w:type="auto"/>
        <w:tblCellMar>
          <w:top w:w="15" w:type="dxa"/>
          <w:left w:w="15" w:type="dxa"/>
          <w:bottom w:w="15" w:type="dxa"/>
          <w:right w:w="15" w:type="dxa"/>
        </w:tblCellMar>
        <w:tblLook w:val="04A0"/>
      </w:tblPr>
      <w:tblGrid>
        <w:gridCol w:w="226"/>
        <w:gridCol w:w="2193"/>
        <w:gridCol w:w="624"/>
        <w:gridCol w:w="2236"/>
        <w:gridCol w:w="345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46" w:name="SIF_Unsubscribe"/>
            <w:bookmarkEnd w:id="1745"/>
            <w:r>
              <w:rPr>
                <w:rStyle w:val="rootelement1"/>
                <w:sz w:val="22"/>
                <w:szCs w:val="22"/>
              </w:rPr>
              <w:t>SIF_Unsubscribe</w:t>
            </w:r>
            <w:bookmarkEnd w:id="174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message is used to unsubscribe from </w:t>
            </w:r>
            <w:r>
              <w:rPr>
                <w:rStyle w:val="HTMLCode"/>
              </w:rPr>
              <w:t>SIF_Event</w:t>
            </w:r>
            <w:r>
              <w:t xml:space="preserv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47" w:name="SIF_Unsubscribe__SIF_Header"/>
            <w:r>
              <w:rPr>
                <w:sz w:val="20"/>
                <w:szCs w:val="20"/>
              </w:rPr>
              <w:t>SIF_Header</w:t>
            </w:r>
            <w:bookmarkEnd w:id="174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8"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48" w:name="SIF_Unsubscribe__SIF_Object"/>
            <w:r>
              <w:rPr>
                <w:sz w:val="20"/>
                <w:szCs w:val="20"/>
              </w:rPr>
              <w:t>SIF_Object</w:t>
            </w:r>
            <w:bookmarkEnd w:id="174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49" w:name="SIF_Unsubscribe__SIF_Object___ObjectName"/>
            <w:r>
              <w:rPr>
                <w:sz w:val="20"/>
                <w:szCs w:val="20"/>
              </w:rPr>
              <w:t>ObjectName</w:t>
            </w:r>
            <w:bookmarkEnd w:id="174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actual name of the object from which the agent should be unsubscribed. Events pertaining to this object published after successful unsubscription will no longer be queued for delivery to the agent. Events already queued for delivery to the agent prior to unsubscription will be delivered.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599" w:anchor="SIF_SubscribeObjectNamesType" w:history="1">
              <w:r w:rsidR="006247F5">
                <w:rPr>
                  <w:rFonts w:ascii="Courier New" w:hAnsi="Courier New" w:cs="Courier New"/>
                  <w:color w:val="005696"/>
                  <w:sz w:val="20"/>
                  <w:szCs w:val="20"/>
                </w:rPr>
                <w:t>SIF_SubscribeObjectNamesType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50" w:name="SIF_Unsubscribe__SIF_Object__SIF_Context"/>
            <w:r>
              <w:rPr>
                <w:sz w:val="20"/>
                <w:szCs w:val="20"/>
              </w:rPr>
              <w:t>SIF_Object/SIF_Contexts</w:t>
            </w:r>
            <w:bookmarkEnd w:id="175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applicable contexts; if omitted, the context is </w:t>
            </w:r>
            <w:r>
              <w:rPr>
                <w:rStyle w:val="HTMLCode"/>
              </w:rPr>
              <w:t>SIF_Default</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0" w:anchor="SIF_Contexts" w:history="1">
              <w:r w:rsidR="006247F5">
                <w:rPr>
                  <w:rFonts w:ascii="Courier New" w:hAnsi="Courier New" w:cs="Courier New"/>
                  <w:color w:val="005696"/>
                  <w:sz w:val="20"/>
                  <w:szCs w:val="20"/>
                </w:rPr>
                <w:t>SIF_Contexts</w:t>
              </w:r>
            </w:hyperlink>
          </w:p>
        </w:tc>
      </w:tr>
    </w:tbl>
    <w:p w:rsidR="006247F5" w:rsidRDefault="006247F5" w:rsidP="006247F5">
      <w:r>
        <w:rPr>
          <w:rStyle w:val="Caption2"/>
        </w:rPr>
        <w:t>Table 5.2.20-1: SIF_Unsubscribe</w:t>
      </w:r>
      <w:bookmarkStart w:id="1751" w:name="Example52201SIF_Unsubscribe"/>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&lt;SIF_Unsubscribe&gt;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&lt;SIF_MsgId&gt;101AE3703261545A31905937B265CE01&lt;/SIF_MsgId&gt;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&lt;SIF_Timestamp&gt;2006-02-18T20:39:12-08:00&lt;/SIF_Timestamp&gt;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&lt;SIF_SourceId&gt;RamseyFOOD&lt;/SIF_SourceId&gt;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ObjectName="StaffPersonal"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&lt;/SIF_Unsubscribe&gt;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5.2.20-1: SIF_Unsubscribe</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52" w:name="_Toc271175937"/>
      <w:bookmarkStart w:id="1753" w:name="obj:SIF_ServiceInput"/>
      <w:bookmarkEnd w:id="1751"/>
      <w:r>
        <w:rPr>
          <w:color w:val="FFFFFF"/>
        </w:rPr>
        <w:t>5.2.21 SIF_ServiceInput</w:t>
      </w:r>
      <w:bookmarkEnd w:id="1752"/>
    </w:p>
    <w:p w:rsidR="006247F5" w:rsidRDefault="006247F5" w:rsidP="006247F5">
      <w:pPr>
        <w:pStyle w:val="NormalWeb"/>
      </w:pPr>
      <w:r>
        <w:t xml:space="preserve">This message is used to invoke a method that is exposed by a SIF Zone Service. </w:t>
      </w:r>
    </w:p>
    <w:p w:rsidR="006247F5" w:rsidRDefault="006247F5" w:rsidP="006247F5">
      <w:pPr>
        <w:pStyle w:val="NormalWeb"/>
      </w:pPr>
      <w:r>
        <w:t xml:space="preserve">The SIF Zone Service specification may state that multiple SIF_ServiceInput messages may be sent to comprise a single invocation of a zone service method. If this is the case, the must be packetized using the following rules. </w:t>
      </w:r>
    </w:p>
    <w:p w:rsidR="006247F5" w:rsidRDefault="006247F5" w:rsidP="006247F5">
      <w:pPr>
        <w:pStyle w:val="NormalWeb"/>
      </w:pPr>
      <w:r>
        <w:t xml:space="preserve">When an agent is creating SIF_ServiceInput packets, it </w:t>
      </w:r>
      <w:r>
        <w:rPr>
          <w:rStyle w:val="rfc21191"/>
        </w:rPr>
        <w:t>MUST</w:t>
      </w:r>
      <w:r>
        <w:t xml:space="preserve"> attempt to ensure that each packet is no larger than the maximum SIF_MaxBufferSize supported by the service. The default SIF_MaxBufferSize for any SIF Zone service is 64k. Each SIF_ServiceInput message be packetized using a maximum 64K to a SIF Zone Service by a service client (agent). A higher buffer size </w:t>
      </w:r>
      <w:r>
        <w:rPr>
          <w:rStyle w:val="rfc21191"/>
        </w:rPr>
        <w:t>MAY</w:t>
      </w:r>
      <w:r>
        <w:t xml:space="preserve"> be used only if the service client (agent) has verified that the service can accept a higher buffer size. </w:t>
      </w:r>
    </w:p>
    <w:p w:rsidR="006247F5" w:rsidRDefault="006247F5" w:rsidP="006247F5">
      <w:pPr>
        <w:pStyle w:val="NormalWeb"/>
      </w:pPr>
      <w:r>
        <w:t xml:space="preserve">The size of a SIF_ServiceInput message </w:t>
      </w:r>
      <w:r>
        <w:rPr>
          <w:rStyle w:val="rfc21191"/>
        </w:rPr>
        <w:t>SHOULD</w:t>
      </w:r>
      <w:r>
        <w:t xml:space="preserve"> be less than or equal 65,536 bytes, unless one of the following is true: </w:t>
      </w:r>
    </w:p>
    <w:p w:rsidR="00000000" w:rsidRDefault="006247F5">
      <w:pPr>
        <w:numPr>
          <w:ilvl w:val="0"/>
          <w:numId w:val="20"/>
        </w:numPr>
        <w:spacing w:before="100" w:beforeAutospacing="1" w:after="100" w:afterAutospacing="1"/>
        <w:pPrChange w:id="1754" w:author="Richard Halter" w:date="2010-08-16T14:25:00Z">
          <w:pPr>
            <w:numPr>
              <w:numId w:val="30"/>
            </w:numPr>
            <w:tabs>
              <w:tab w:val="num" w:pos="720"/>
            </w:tabs>
            <w:spacing w:before="100" w:beforeAutospacing="1" w:after="100" w:afterAutospacing="1"/>
            <w:ind w:left="720" w:hanging="360"/>
          </w:pPr>
        </w:pPrChange>
      </w:pPr>
      <w:r>
        <w:t xml:space="preserve">The SIF Zone Service is defined as requiring a larger buffer size for unsolicited messages. If this is the case, the SIF Specification for the SIF Zone service specifies the SIF_MaxBufferSize that is defined for this service. If that is the case, then the size specified in the SIF Zone Service definition becomes the maximum allowable buffer size. </w:t>
      </w:r>
    </w:p>
    <w:p w:rsidR="00000000" w:rsidRDefault="006247F5">
      <w:pPr>
        <w:numPr>
          <w:ilvl w:val="0"/>
          <w:numId w:val="20"/>
        </w:numPr>
        <w:spacing w:before="100" w:beforeAutospacing="1" w:after="100" w:afterAutospacing="1"/>
        <w:pPrChange w:id="1755" w:author="Richard Halter" w:date="2010-08-16T14:25:00Z">
          <w:pPr>
            <w:numPr>
              <w:numId w:val="30"/>
            </w:numPr>
            <w:tabs>
              <w:tab w:val="num" w:pos="720"/>
            </w:tabs>
            <w:spacing w:before="100" w:beforeAutospacing="1" w:after="100" w:afterAutospacing="1"/>
            <w:ind w:left="720" w:hanging="360"/>
          </w:pPr>
        </w:pPrChange>
      </w:pPr>
      <w:r>
        <w:lastRenderedPageBreak/>
        <w:t xml:space="preserve">The service client has determined that a higher buffer size is supported by the publisher of the service, either through static configuration by the zone administrator or dynamically at runtime by examination of SIF_ZoneStatus. </w:t>
      </w:r>
    </w:p>
    <w:p w:rsidR="006247F5" w:rsidRDefault="006247F5" w:rsidP="006247F5">
      <w:pPr>
        <w:pStyle w:val="NormalWeb"/>
      </w:pPr>
      <w:r>
        <w:t xml:space="preserve">When a service client is sending multiple SIF_ServiceInput packets, the following rules apply: </w:t>
      </w:r>
    </w:p>
    <w:p w:rsidR="00000000" w:rsidRDefault="006247F5">
      <w:pPr>
        <w:numPr>
          <w:ilvl w:val="0"/>
          <w:numId w:val="21"/>
        </w:numPr>
        <w:spacing w:before="100" w:beforeAutospacing="1" w:after="100" w:afterAutospacing="1"/>
        <w:pPrChange w:id="1756" w:author="Richard Halter" w:date="2010-08-16T14:25:00Z">
          <w:pPr>
            <w:numPr>
              <w:numId w:val="31"/>
            </w:numPr>
            <w:tabs>
              <w:tab w:val="num" w:pos="720"/>
            </w:tabs>
            <w:spacing w:before="100" w:beforeAutospacing="1" w:after="100" w:afterAutospacing="1"/>
            <w:ind w:left="720" w:hanging="360"/>
          </w:pPr>
        </w:pPrChange>
      </w:pPr>
      <w:r>
        <w:t xml:space="preserve">If a single subsequent packet does not fit within the define SIF_MaxBufferSize, the agent </w:t>
      </w:r>
      <w:r>
        <w:rPr>
          <w:rStyle w:val="rfc21191"/>
        </w:rPr>
        <w:t>MUST</w:t>
      </w:r>
      <w:r>
        <w:t xml:space="preserve">, in addition to acknowledging receipt of the message to the ZIS, send a SIF_ServiceInput message to the service with the SIF_Error element populated to indicate the nature of the error, and the SIF_MorePackets element set to indicate that no further packets will be sent in for the SIF_ServiceInput. </w:t>
      </w:r>
    </w:p>
    <w:p w:rsidR="00000000" w:rsidRDefault="006247F5">
      <w:pPr>
        <w:numPr>
          <w:ilvl w:val="0"/>
          <w:numId w:val="21"/>
        </w:numPr>
        <w:spacing w:before="100" w:beforeAutospacing="1" w:after="100" w:afterAutospacing="1"/>
        <w:pPrChange w:id="1757" w:author="Richard Halter" w:date="2010-08-16T14:25:00Z">
          <w:pPr>
            <w:numPr>
              <w:numId w:val="31"/>
            </w:numPr>
            <w:tabs>
              <w:tab w:val="num" w:pos="720"/>
            </w:tabs>
            <w:spacing w:before="100" w:beforeAutospacing="1" w:after="100" w:afterAutospacing="1"/>
            <w:ind w:left="720" w:hanging="360"/>
          </w:pPr>
        </w:pPrChange>
      </w:pPr>
      <w:r>
        <w:t xml:space="preserve">If the service client encounters an error and is unable to continue sending SIF_ServiceInput packets, the service client </w:t>
      </w:r>
      <w:r>
        <w:rPr>
          <w:rStyle w:val="rfc21191"/>
        </w:rPr>
        <w:t>MUST</w:t>
      </w:r>
      <w:r>
        <w:t xml:space="preserve"> send a final SIF_ServiceInput message to the service with the SIF_Error element populated to indicate the nature of the error, and the SIF_MorePackets element set to indicate that no further packets will be sent in for the SIF_ServiceInput. </w:t>
      </w:r>
    </w:p>
    <w:p w:rsidR="006247F5" w:rsidRDefault="006247F5" w:rsidP="006247F5">
      <w:pPr>
        <w:pStyle w:val="NormalWeb"/>
      </w:pPr>
      <w:r>
        <w:t>The SIF_ServiceInput message also contains SIF_Version elements that specify which SIF versions the responding agent should use when preparing the response packets.</w:t>
      </w:r>
    </w:p>
    <w:p w:rsidR="006247F5" w:rsidRDefault="006247F5" w:rsidP="006247F5">
      <w:pPr>
        <w:jc w:val="center"/>
      </w:pPr>
      <w:bookmarkStart w:id="1758" w:name="Figure52211SIF_ServiceInput"/>
      <w:bookmarkEnd w:id="1753"/>
      <w:bookmarkEnd w:id="1758"/>
      <w:r>
        <w:rPr>
          <w:noProof/>
          <w:color w:val="005696"/>
        </w:rPr>
        <w:lastRenderedPageBreak/>
        <w:drawing>
          <wp:inline distT="0" distB="0" distL="0" distR="0">
            <wp:extent cx="5895975" cy="5381625"/>
            <wp:effectExtent l="19050" t="0" r="9525" b="0"/>
            <wp:docPr id="60" name="Picture 60" descr="SIF_ServiceInput">
              <a:hlinkClick xmlns:a="http://schemas.openxmlformats.org/drawingml/2006/main" r:id="rId6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IF_ServiceInput">
                      <a:hlinkClick r:id="rId601" tgtFrame="_blank"/>
                    </pic:cNvPr>
                    <pic:cNvPicPr>
                      <a:picLocks noChangeAspect="1" noChangeArrowheads="1"/>
                    </pic:cNvPicPr>
                  </pic:nvPicPr>
                  <pic:blipFill>
                    <a:blip r:embed="rId602" cstate="print"/>
                    <a:srcRect/>
                    <a:stretch>
                      <a:fillRect/>
                    </a:stretch>
                  </pic:blipFill>
                  <pic:spPr bwMode="auto">
                    <a:xfrm>
                      <a:off x="0" y="0"/>
                      <a:ext cx="5895975" cy="5381625"/>
                    </a:xfrm>
                    <a:prstGeom prst="rect">
                      <a:avLst/>
                    </a:prstGeom>
                    <a:noFill/>
                    <a:ln w="9525">
                      <a:noFill/>
                      <a:miter lim="800000"/>
                      <a:headEnd/>
                      <a:tailEnd/>
                    </a:ln>
                  </pic:spPr>
                </pic:pic>
              </a:graphicData>
            </a:graphic>
          </wp:inline>
        </w:drawing>
      </w:r>
    </w:p>
    <w:p w:rsidR="006247F5" w:rsidRDefault="006247F5" w:rsidP="006247F5">
      <w:r>
        <w:rPr>
          <w:rStyle w:val="Caption2"/>
        </w:rPr>
        <w:t>Figure 5.2.21-1: SIF_ServiceInput</w:t>
      </w:r>
      <w:r>
        <w:t xml:space="preserve"> </w:t>
      </w:r>
      <w:bookmarkStart w:id="1759" w:name="Table52211SIF_ServiceInput"/>
    </w:p>
    <w:tbl>
      <w:tblPr>
        <w:tblW w:w="0" w:type="auto"/>
        <w:tblCellMar>
          <w:top w:w="15" w:type="dxa"/>
          <w:left w:w="15" w:type="dxa"/>
          <w:bottom w:w="15" w:type="dxa"/>
          <w:right w:w="15" w:type="dxa"/>
        </w:tblCellMar>
        <w:tblLook w:val="04A0"/>
      </w:tblPr>
      <w:tblGrid>
        <w:gridCol w:w="135"/>
        <w:gridCol w:w="1697"/>
        <w:gridCol w:w="498"/>
        <w:gridCol w:w="2642"/>
        <w:gridCol w:w="3758"/>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60" w:name="SIF_ServiceInput"/>
            <w:bookmarkEnd w:id="1759"/>
            <w:r>
              <w:rPr>
                <w:rStyle w:val="rootelement1"/>
                <w:sz w:val="22"/>
                <w:szCs w:val="22"/>
              </w:rPr>
              <w:t>SIF_ServiceInput</w:t>
            </w:r>
            <w:bookmarkEnd w:id="176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SIF_ServiceInput is used to invoke a method that is exposed by a SIF Zone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1" w:name="SIF_ServiceInput__SIF_Header"/>
            <w:r>
              <w:rPr>
                <w:sz w:val="20"/>
                <w:szCs w:val="20"/>
              </w:rPr>
              <w:t>SIF_Header</w:t>
            </w:r>
            <w:bookmarkEnd w:id="176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3"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2" w:name="SIF_ServiceInput__SIF_Service"/>
            <w:r>
              <w:rPr>
                <w:sz w:val="20"/>
                <w:szCs w:val="20"/>
              </w:rPr>
              <w:t>SIF_Service</w:t>
            </w:r>
            <w:bookmarkEnd w:id="176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that is being invoked.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serviceAgencyStudentIdRequest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serviceAgencyStudentIdManagement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serviceAgencyStaffIdRequest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serviceAgencyStaffIdManagement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serviceAssessmentProcessing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serviceAssessmentAdministration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serviceSREBroker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serviceSREPublisher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serviceSREAcademicRecordConsumer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serviceSREDemographicRecordConsumer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serviceSRESpecialEducationRecordConsumer</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3" w:name="SIF_ServiceInput__SIF_Operation"/>
            <w:r>
              <w:rPr>
                <w:sz w:val="20"/>
                <w:szCs w:val="20"/>
              </w:rPr>
              <w:t>SIF_Operation</w:t>
            </w:r>
            <w:bookmarkEnd w:id="176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name of the service operation that is being invoked.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RequestIdentifier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AssignIdentifier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ResolveIdentifier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ReleaseIdentifier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CancelTransaction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ScoreItems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ItemsScored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GetRecordExchange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SetRecordExchange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SetAcademicRecord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SetDemographicRecord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SetSpecialEducationRecord</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4" w:name="SIF_ServiceInput__SIF_ServiceMsgId"/>
            <w:r>
              <w:rPr>
                <w:sz w:val="20"/>
                <w:szCs w:val="20"/>
              </w:rPr>
              <w:t>SIF_ServiceMsgId</w:t>
            </w:r>
            <w:bookmarkEnd w:id="176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unique Id of this service request invocation. Multiple SIF_ServiceInput packets may be sent with this same SIF_ServiceMsgId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r>
              <w:fldChar w:fldCharType="begin"/>
            </w:r>
            <w:r w:rsidR="006521AA">
              <w:instrText>HYPERLINK "http://specification.sifinfo.org/Implementation/2.4/CommonTypes.html" \l "GUIDType"</w:instrText>
            </w:r>
            <w:r>
              <w:fldChar w:fldCharType="separate"/>
            </w:r>
            <w:del w:id="1765" w:author="Richard Halter" w:date="2010-08-11T15:55:00Z">
              <w:r w:rsidR="006247F5" w:rsidDel="00EF6251">
                <w:rPr>
                  <w:rFonts w:ascii="Courier New" w:hAnsi="Courier New" w:cs="Courier New"/>
                  <w:color w:val="005696"/>
                  <w:sz w:val="20"/>
                  <w:szCs w:val="20"/>
                </w:rPr>
                <w:delText>GUID</w:delText>
              </w:r>
            </w:del>
            <w:ins w:id="1766" w:author="Richard Halter" w:date="2010-08-11T15:55:00Z">
              <w:r w:rsidR="00EF6251">
                <w:rPr>
                  <w:rFonts w:ascii="Courier New" w:hAnsi="Courier New" w:cs="Courier New"/>
                  <w:color w:val="005696"/>
                  <w:sz w:val="20"/>
                  <w:szCs w:val="20"/>
                </w:rPr>
                <w:t>UUID</w:t>
              </w:r>
            </w:ins>
            <w:r w:rsidR="006247F5">
              <w:rPr>
                <w:rFonts w:ascii="Courier New" w:hAnsi="Courier New" w:cs="Courier New"/>
                <w:color w:val="005696"/>
                <w:sz w:val="20"/>
                <w:szCs w:val="20"/>
              </w:rPr>
              <w:t>Type</w:t>
            </w:r>
            <w:r>
              <w:fldChar w:fldCharType="end"/>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7" w:name="SIF_ServiceInput__SIF_Version"/>
            <w:r>
              <w:rPr>
                <w:sz w:val="20"/>
                <w:szCs w:val="20"/>
              </w:rPr>
              <w:t>SIF_Version</w:t>
            </w:r>
            <w:bookmarkEnd w:id="176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Specifies which SIF Specification version should be used when returning the response data. If a responder cannot return response data in this format, it should reject the SIF_ServiceInput. It is </w:t>
            </w:r>
            <w:r>
              <w:lastRenderedPageBreak/>
              <w:t>recommended that clients use a wildcard version for the “minor” portion of the version, such as "2.*".</w:t>
            </w:r>
          </w:p>
          <w:p w:rsidR="006247F5" w:rsidRDefault="006247F5">
            <w:pPr>
              <w:pStyle w:val="NormalWeb"/>
            </w:pPr>
            <w:r>
              <w:t>This element is mandatory for the first SIF_ServiceInput packet (SIF_PacketNumber is set to "1"). For subsequent packets, it is not required, and should be ignored, if present, for packets other than the first packet.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4" w:anchor="VersionWithWildcardsType" w:history="1">
              <w:r w:rsidR="006247F5">
                <w:rPr>
                  <w:rFonts w:ascii="Courier New" w:hAnsi="Courier New" w:cs="Courier New"/>
                  <w:color w:val="005696"/>
                  <w:sz w:val="20"/>
                  <w:szCs w:val="20"/>
                </w:rPr>
                <w:t>VersionWithWildcardsType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8" w:name="SIF_ServiceInput__SIF_MaxBufferSize"/>
            <w:r>
              <w:rPr>
                <w:sz w:val="20"/>
                <w:szCs w:val="20"/>
              </w:rPr>
              <w:t>SIF_MaxBufferSize</w:t>
            </w:r>
            <w:bookmarkEnd w:id="176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maximum size of a response packet to be returned to the requester. The responder may return packets smaller than, or equal to, the maximum value. If the maximum size is too small to contain a single whole response object, the responder should send an error back to the requester that the SIF_MaxBufferSize isn't supported. To guarantee delivery of response packets, requesting agents must not specify a SIF_MaxBufferSize greater than its registered SIF_Register/SIF_MaxBufferSize.</w:t>
            </w:r>
          </w:p>
          <w:p w:rsidR="006247F5" w:rsidRDefault="006247F5">
            <w:pPr>
              <w:pStyle w:val="NormalWeb"/>
            </w:pPr>
            <w:r>
              <w:t xml:space="preserve">This element is mandatory for the first SIF_ServiceInput packet (SIF_PacketNumber is set </w:t>
            </w:r>
            <w:r>
              <w:lastRenderedPageBreak/>
              <w:t>to "1"). For subsequent packets, it is not required, and should be ignored, if present, for packets other than the first packet.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5"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69" w:name="SIF_ServiceInput__SIF_PacketNumber"/>
            <w:r>
              <w:rPr>
                <w:sz w:val="20"/>
                <w:szCs w:val="20"/>
              </w:rPr>
              <w:t>SIF_PacketNumber</w:t>
            </w:r>
            <w:bookmarkEnd w:id="176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the index of the SIF_ServiceInput message in the sequence of packets that make up a complete response. Its value must be in the range of 1 through n, with n equal to the total number of packets that make up a response.</w:t>
            </w:r>
          </w:p>
          <w:p w:rsidR="006247F5" w:rsidRDefault="006247F5">
            <w:pPr>
              <w:pStyle w:val="NormalWeb"/>
            </w:pPr>
            <w:r>
              <w:t>The receiver of a SIF_ServiceInput message, with the help of the SIF_MorePackets and SIF_PacketNumber element in each incoming SIF_ServiceOutput message, will be able to interpret and process each SIF_ServiceInput as part of a complete invocation of a SIF Zone Service Operation.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6" w:anchor="positiveInteger" w:history="1">
              <w:r w:rsidR="006247F5">
                <w:rPr>
                  <w:rFonts w:ascii="Courier New" w:hAnsi="Courier New" w:cs="Courier New"/>
                  <w:color w:val="005696"/>
                  <w:sz w:val="20"/>
                  <w:szCs w:val="20"/>
                </w:rPr>
                <w:t>xs:positiveInteger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70" w:name="SIF_ServiceInput__SIF_MorePackets"/>
            <w:r>
              <w:rPr>
                <w:sz w:val="20"/>
                <w:szCs w:val="20"/>
              </w:rPr>
              <w:t>SIF_MorePackets</w:t>
            </w:r>
            <w:bookmarkEnd w:id="177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provides an indication as to whether there are more packets besides this one to make up a complete service request. The value of this element can only be "Yes" or "No".</w:t>
            </w:r>
          </w:p>
          <w:p w:rsidR="006247F5" w:rsidRDefault="006247F5">
            <w:pPr>
              <w:pStyle w:val="NormalWeb"/>
            </w:pPr>
            <w:r>
              <w:lastRenderedPageBreak/>
              <w:t xml:space="preserve">The necessity of this element stems from the requirement on an agent to break service response data into multiple packets to fit into the SIF_MaxBufferSize that has been registered by the service. Agents may also break response data into multiple packets for the benefit of improving performance or for circumventing limitations of the underlying network infrastructure. </w:t>
            </w:r>
          </w:p>
          <w:p w:rsidR="006247F5" w:rsidRDefault="006247F5">
            <w:pPr>
              <w:pStyle w:val="NormalWeb"/>
            </w:pPr>
            <w:r>
              <w:t>When this element's value is equal to "No", it is an indication from the sender to the receiver that it has already sent out all the packets that make up a complete SIF_ServiceInput as indicated by the SIF_ServiceMsgId element.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71" w:name="SIF_ServiceInput__SIF_Error"/>
            <w:r>
              <w:rPr>
                <w:sz w:val="20"/>
                <w:szCs w:val="20"/>
              </w:rPr>
              <w:t>SIF_Error</w:t>
            </w:r>
            <w:bookmarkEnd w:id="177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agent creates either a SIF_Error or SIF_Body element. The SIF_Error element allows the agent that is invoking the service to report an error condition that occurs while creating the SIF_ServiceInput. Reporting a SIF_Error in SIF_ServiceInput is normally only expected if one or more packets have </w:t>
            </w:r>
            <w:r>
              <w:lastRenderedPageBreak/>
              <w:t>already been sent so that the receiving agent is aware that an error has occurred that will halt the service invocation message packets. However, a SIF Zone Service definition may define other valid reasons for sending a SIF_Error as the first packet of a SIF_ServiceInput message.</w:t>
            </w:r>
          </w:p>
          <w:p w:rsidR="006247F5" w:rsidRDefault="006247F5">
            <w:pPr>
              <w:pStyle w:val="NormalWeb"/>
            </w:pPr>
            <w:r>
              <w:t>If a SIF_Error element is present, the service must not expect to receive further SIF_ServiceInput messagest.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07" w:anchor="SIF_Error" w:history="1">
              <w:r w:rsidR="006247F5">
                <w:rPr>
                  <w:rFonts w:ascii="Courier New" w:hAnsi="Courier New" w:cs="Courier New"/>
                  <w:color w:val="005696"/>
                  <w:sz w:val="20"/>
                  <w:szCs w:val="20"/>
                </w:rPr>
                <w:t>SIF_Error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72" w:name="SIF_ServiceInput__SIF_Body"/>
            <w:r>
              <w:rPr>
                <w:sz w:val="20"/>
                <w:szCs w:val="20"/>
              </w:rPr>
              <w:t>SIF_Body</w:t>
            </w:r>
            <w:bookmarkEnd w:id="177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SIF_Body contains a single child element that has the same name as the value of the SIF_Operation element. The structure of this element is defined by the XML Schema that is defined for the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&lt;xs:any processContents="lax" /&gt;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tc>
      </w:tr>
    </w:tbl>
    <w:p w:rsidR="006247F5" w:rsidRDefault="006247F5" w:rsidP="006247F5">
      <w:r>
        <w:rPr>
          <w:rStyle w:val="Caption2"/>
        </w:rPr>
        <w:t>Table 5.2.21-1: SIF_ServiceInput</w:t>
      </w:r>
      <w:bookmarkStart w:id="1773" w:name="Example52211Example1SimpleSIF_ServiceInp"/>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&lt;SIF_ServiceInput&gt;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&lt;SIF_MsgId&gt;1BCD10580EF250789012AC0554321EA2&lt;/SIF_MsgId&gt;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&lt;SIF_DestinationId&gt;NetworkAgent&lt;/SIF_DestinationId&gt;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&lt;SIF_Service&gt;WeatherService&lt;/SIF_Service&gt;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&lt;SIF_Operation&gt;GetForecast&lt;/SIF_Operation&gt;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&lt;SIF_ServiceMsgId&gt;FE1078BA3261545A319059376B3A4898&lt;/SIF_ServiceMsgId&gt;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&lt;SIF_Version&gt;2.*&lt;/SIF_Version&gt;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&lt;SIF_MaxBufferSize&gt;1048576&lt;/SIF_MaxBufferSize&gt;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&lt;GetForecast&gt;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&lt;PostalCode&gt;55544&lt;/PostalCode&gt;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&lt;/GetForecast&gt;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&lt;/SIF_ServiceInput&gt;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5.2.21-1: Example 1 - Simple SIF_ServiceInput</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74" w:name="_Toc271175938"/>
      <w:bookmarkStart w:id="1775" w:name="obj:SIF_ServiceOutput"/>
      <w:bookmarkEnd w:id="1773"/>
      <w:r>
        <w:rPr>
          <w:color w:val="FFFFFF"/>
        </w:rPr>
        <w:t>5.2.22 SIF_ServiceOutput</w:t>
      </w:r>
      <w:bookmarkEnd w:id="1774"/>
    </w:p>
    <w:p w:rsidR="006247F5" w:rsidRDefault="006247F5" w:rsidP="006247F5">
      <w:pPr>
        <w:pStyle w:val="NormalWeb"/>
      </w:pPr>
      <w:r>
        <w:t xml:space="preserve">SIF_ServiceOutput is used to respond to a SIF_ServiceInput message. A SIF_ServiceOutput message stream may consist of multiple packets. Each packet consists of a single service element, as defined by the service, contained as a child of the SIF_Body element. </w:t>
      </w:r>
    </w:p>
    <w:p w:rsidR="006247F5" w:rsidRDefault="006247F5" w:rsidP="006247F5">
      <w:pPr>
        <w:pStyle w:val="NormalWeb"/>
      </w:pPr>
      <w:r>
        <w:t xml:space="preserve">When an agent is creating SIF_ServiceOutput packets, it </w:t>
      </w:r>
      <w:r>
        <w:rPr>
          <w:rStyle w:val="rfc21191"/>
        </w:rPr>
        <w:t>MUST</w:t>
      </w:r>
      <w:r>
        <w:t xml:space="preserve"> attempt to ensure that each packet is no larger than the SIF_MaxBufferSize specified by the SIF_ServiceInput. If for any packet a single packet does fit within the supplied SIF_MaxBufferSize, the agent </w:t>
      </w:r>
      <w:r>
        <w:rPr>
          <w:rStyle w:val="rfc21191"/>
        </w:rPr>
        <w:t>MUST</w:t>
      </w:r>
      <w:r>
        <w:t xml:space="preserve">, in addition to acknowledging receipt of the message to the ZIS, send a SIF_ServiceOutput message to the client with the SIF_Error element populated to indicate the nature of the error, and the SIF_MorePackets element set to indicate that no further packets will be sent in response to the SIF_ServiceInput. </w:t>
      </w:r>
    </w:p>
    <w:p w:rsidR="006247F5" w:rsidRDefault="006247F5" w:rsidP="006247F5">
      <w:pPr>
        <w:pStyle w:val="NormalWeb"/>
      </w:pPr>
      <w:r>
        <w:t xml:space="preserve">The SIF_ServiceInput message also contains SIF_Version elements that specify which SIF versions the responding agent </w:t>
      </w:r>
      <w:r>
        <w:rPr>
          <w:rStyle w:val="rfc21191"/>
        </w:rPr>
        <w:t>SHOULD</w:t>
      </w:r>
      <w:r>
        <w:t xml:space="preserve"> use when preparing the response packets. If a responding agent can support a single requested SIF version, it returns a response packet using that version. If more than one version is specified and the responding agent supports more than one of those versions it </w:t>
      </w:r>
      <w:r>
        <w:rPr>
          <w:rStyle w:val="rfc21191"/>
        </w:rPr>
        <w:t>SHOULD</w:t>
      </w:r>
      <w:r>
        <w:t xml:space="preserve"> respond with the highest version it supports. If the agent cannot support any requested SIF version, it should send a SIF_Error ack back to the ZIS. The ZIS is responsible for constructing a SIF_ServiceOutput error message back to the original agent. The ZIS </w:t>
      </w:r>
      <w:r>
        <w:rPr>
          <w:rStyle w:val="rfc21191"/>
        </w:rPr>
        <w:t>MUST</w:t>
      </w:r>
      <w:r>
        <w:t xml:space="preserve"> send a SIF_ServiceOutput message to the client with the SIF_Error element populated to indicate the nature of the error, a SIF_PacketNumber of 1 and the SIF_MorePackets element set to indicate that no further packets will be sent in response to the SIF_ServiceInput. </w:t>
      </w:r>
    </w:p>
    <w:p w:rsidR="006247F5" w:rsidRDefault="006247F5" w:rsidP="006247F5">
      <w:pPr>
        <w:pStyle w:val="NormalWeb"/>
      </w:pPr>
      <w:r>
        <w:t xml:space="preserve">If any other error occurs while creating SIF_ServiceOutput packets for a given request, in addition to acknowledging receipt of the message to the ZIS, the agent </w:t>
      </w:r>
      <w:r>
        <w:rPr>
          <w:rStyle w:val="rfc21191"/>
        </w:rPr>
        <w:t>MUST</w:t>
      </w:r>
      <w:r>
        <w:t xml:space="preserve"> send a SIF_ServiceOutput message to the client with the SIF_Error element populated to indicate the nature of the error, with SIF_MorePackets set to indicate that no further packets will be sent in response to the SIF_ServiceOutput. </w:t>
      </w:r>
    </w:p>
    <w:p w:rsidR="006247F5" w:rsidRDefault="006247F5" w:rsidP="006247F5">
      <w:pPr>
        <w:jc w:val="center"/>
      </w:pPr>
      <w:bookmarkStart w:id="1776" w:name="Figure52221SIF_ServiceOutput"/>
      <w:bookmarkEnd w:id="1775"/>
      <w:bookmarkEnd w:id="1776"/>
      <w:r>
        <w:rPr>
          <w:noProof/>
          <w:color w:val="005696"/>
        </w:rPr>
        <w:lastRenderedPageBreak/>
        <w:drawing>
          <wp:inline distT="0" distB="0" distL="0" distR="0">
            <wp:extent cx="6019800" cy="3209925"/>
            <wp:effectExtent l="19050" t="0" r="0" b="0"/>
            <wp:docPr id="61" name="Picture 61" descr="SIF_ServiceOutput">
              <a:hlinkClick xmlns:a="http://schemas.openxmlformats.org/drawingml/2006/main" r:id="rId60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IF_ServiceOutput">
                      <a:hlinkClick r:id="rId608" tgtFrame="_blank"/>
                    </pic:cNvPr>
                    <pic:cNvPicPr>
                      <a:picLocks noChangeAspect="1" noChangeArrowheads="1"/>
                    </pic:cNvPicPr>
                  </pic:nvPicPr>
                  <pic:blipFill>
                    <a:blip r:embed="rId609" cstate="print"/>
                    <a:srcRect/>
                    <a:stretch>
                      <a:fillRect/>
                    </a:stretch>
                  </pic:blipFill>
                  <pic:spPr bwMode="auto">
                    <a:xfrm>
                      <a:off x="0" y="0"/>
                      <a:ext cx="6019800" cy="3209925"/>
                    </a:xfrm>
                    <a:prstGeom prst="rect">
                      <a:avLst/>
                    </a:prstGeom>
                    <a:noFill/>
                    <a:ln w="9525">
                      <a:noFill/>
                      <a:miter lim="800000"/>
                      <a:headEnd/>
                      <a:tailEnd/>
                    </a:ln>
                  </pic:spPr>
                </pic:pic>
              </a:graphicData>
            </a:graphic>
          </wp:inline>
        </w:drawing>
      </w:r>
    </w:p>
    <w:p w:rsidR="006247F5" w:rsidRDefault="006247F5" w:rsidP="006247F5">
      <w:r>
        <w:rPr>
          <w:rStyle w:val="Caption2"/>
        </w:rPr>
        <w:t>Figure 5.2.22-1: SIF_ServiceOutput</w:t>
      </w:r>
      <w:r>
        <w:t xml:space="preserve"> </w:t>
      </w:r>
      <w:bookmarkStart w:id="1777" w:name="Table52221SIF_ServiceOutput"/>
    </w:p>
    <w:tbl>
      <w:tblPr>
        <w:tblW w:w="0" w:type="auto"/>
        <w:tblCellMar>
          <w:top w:w="15" w:type="dxa"/>
          <w:left w:w="15" w:type="dxa"/>
          <w:bottom w:w="15" w:type="dxa"/>
          <w:right w:w="15" w:type="dxa"/>
        </w:tblCellMar>
        <w:tblLook w:val="04A0"/>
      </w:tblPr>
      <w:tblGrid>
        <w:gridCol w:w="150"/>
        <w:gridCol w:w="2193"/>
        <w:gridCol w:w="624"/>
        <w:gridCol w:w="3110"/>
        <w:gridCol w:w="2653"/>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78" w:name="SIF_ServiceOutput"/>
            <w:bookmarkEnd w:id="1777"/>
            <w:r>
              <w:rPr>
                <w:rStyle w:val="rootelement1"/>
                <w:sz w:val="22"/>
                <w:szCs w:val="22"/>
              </w:rPr>
              <w:t>SIF_ServiceOutput</w:t>
            </w:r>
            <w:bookmarkEnd w:id="177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SIF_ServiceOutput is used to respond to a SIF_ServiceInput message.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79" w:name="SIF_ServiceOutput__SIF_Header"/>
            <w:r>
              <w:rPr>
                <w:sz w:val="20"/>
                <w:szCs w:val="20"/>
              </w:rPr>
              <w:t>SIF_Header</w:t>
            </w:r>
            <w:bookmarkEnd w:id="177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0"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80" w:name="SIF_ServiceOutput__SIF_ServiceMsgId"/>
            <w:r>
              <w:rPr>
                <w:sz w:val="20"/>
                <w:szCs w:val="20"/>
              </w:rPr>
              <w:t>SIF_ServiceMsgId</w:t>
            </w:r>
            <w:bookmarkEnd w:id="178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element represents the value of the SIF_ServiceMsgId that was sent as part of the original SIF_ServiceInput message stream, and should contain the same value to allow the client and the ZIS to associate each SIF_ServiceOutput packet with the SIF_ServiceInput message stream. This value uniquely identifies the entire set of SIF_ServiceInput and SIF_ServiceOutput messages involved in a single invocation </w:t>
            </w:r>
            <w:r>
              <w:lastRenderedPageBreak/>
              <w:t>of a SIF Zone Service method.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r>
              <w:lastRenderedPageBreak/>
              <w:fldChar w:fldCharType="begin"/>
            </w:r>
            <w:r w:rsidR="006521AA">
              <w:instrText>HYPERLINK "http://specification.sifinfo.org/Implementation/2.4/CommonTypes.html" \l "GUIDType"</w:instrText>
            </w:r>
            <w:r>
              <w:fldChar w:fldCharType="separate"/>
            </w:r>
            <w:del w:id="1781" w:author="Richard Halter" w:date="2010-08-11T15:55:00Z">
              <w:r w:rsidR="006247F5" w:rsidDel="00EF6251">
                <w:rPr>
                  <w:rFonts w:ascii="Courier New" w:hAnsi="Courier New" w:cs="Courier New"/>
                  <w:color w:val="005696"/>
                  <w:sz w:val="20"/>
                  <w:szCs w:val="20"/>
                </w:rPr>
                <w:delText>GUID</w:delText>
              </w:r>
            </w:del>
            <w:ins w:id="1782" w:author="Richard Halter" w:date="2010-08-11T15:55:00Z">
              <w:r w:rsidR="00EF6251">
                <w:rPr>
                  <w:rFonts w:ascii="Courier New" w:hAnsi="Courier New" w:cs="Courier New"/>
                  <w:color w:val="005696"/>
                  <w:sz w:val="20"/>
                  <w:szCs w:val="20"/>
                </w:rPr>
                <w:t>UUID</w:t>
              </w:r>
            </w:ins>
            <w:r w:rsidR="006247F5">
              <w:rPr>
                <w:rFonts w:ascii="Courier New" w:hAnsi="Courier New" w:cs="Courier New"/>
                <w:color w:val="005696"/>
                <w:sz w:val="20"/>
                <w:szCs w:val="20"/>
              </w:rPr>
              <w:t>Type</w:t>
            </w:r>
            <w:r>
              <w:fldChar w:fldCharType="end"/>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83" w:name="SIF_ServiceOutput__SIF_PacketNumber"/>
            <w:r>
              <w:rPr>
                <w:sz w:val="20"/>
                <w:szCs w:val="20"/>
              </w:rPr>
              <w:t>SIF_PacketNumber</w:t>
            </w:r>
            <w:bookmarkEnd w:id="178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the index of the SIF_ServiceOutput message in the sequence of packets that make up a complete response. Its value must be in the range of 1 through n, with n equal to the total number of packets that make up a response.</w:t>
            </w:r>
          </w:p>
          <w:p w:rsidR="006247F5" w:rsidRDefault="006247F5">
            <w:pPr>
              <w:pStyle w:val="NormalWeb"/>
            </w:pPr>
            <w:r>
              <w:t>The receiver of a SIF_ServiceOutput message, with the help of the SIF_MorePackets and SIF_PacketNumber element in each incoming SIF_ServiceOutput message, will be able to interpret and process each SIF_ServiceOutput as part of a complete response to a previous SIF_ServiceInput.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1"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84" w:name="SIF_ServiceOutput__SIF_MorePackets"/>
            <w:r>
              <w:rPr>
                <w:sz w:val="20"/>
                <w:szCs w:val="20"/>
              </w:rPr>
              <w:t>SIF_MorePackets</w:t>
            </w:r>
            <w:bookmarkEnd w:id="178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provides an indication as to whether there are more packets besides this one to make up a complete response. The value of this element can only be "Yes" or "No".</w:t>
            </w:r>
          </w:p>
          <w:p w:rsidR="006247F5" w:rsidRDefault="006247F5">
            <w:pPr>
              <w:pStyle w:val="NormalWeb"/>
            </w:pPr>
            <w:r>
              <w:t xml:space="preserve">The necessity of this element stems from the requirement on an agent to break response data to fit into the SIF_MaxBufferSize provided in the SIF_ServiceInput. Agents may also break response data into multiple packets for the benefit of </w:t>
            </w:r>
            <w:r>
              <w:lastRenderedPageBreak/>
              <w:t xml:space="preserve">improving performance or for circumventing limitations of the underlying network infrastructure. </w:t>
            </w:r>
          </w:p>
          <w:p w:rsidR="006247F5" w:rsidRDefault="006247F5">
            <w:pPr>
              <w:pStyle w:val="NormalWeb"/>
            </w:pPr>
            <w:r>
              <w:t>When this element's value is equal to "No", it is an indication from the sender to the receiver that it has already sent out all the packets that make up a complete response for a SIF_ServiceInput as indicated by the SIF_ServiceMsgId element.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85" w:name="SIF_ServiceOutput__SIF_Error"/>
            <w:r>
              <w:rPr>
                <w:sz w:val="20"/>
                <w:szCs w:val="20"/>
              </w:rPr>
              <w:t>SIF_Error</w:t>
            </w:r>
            <w:bookmarkEnd w:id="178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allows the Responder to report an error condition that occurs while processing the SIF_ServiceInput.</w:t>
            </w:r>
          </w:p>
          <w:p w:rsidR="006247F5" w:rsidRDefault="006247F5">
            <w:pPr>
              <w:pStyle w:val="NormalWeb"/>
            </w:pPr>
            <w:r>
              <w:t>If a SIF_Error element is present, the requesting agent must not expect to receive further SIF_ServiceOutputs to the SIF_ServiceInput.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2" w:anchor="SIF_Error" w:history="1">
              <w:r w:rsidR="006247F5">
                <w:rPr>
                  <w:rFonts w:ascii="Courier New" w:hAnsi="Courier New" w:cs="Courier New"/>
                  <w:color w:val="005696"/>
                  <w:sz w:val="20"/>
                  <w:szCs w:val="20"/>
                </w:rPr>
                <w:t>SIF_Error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86" w:name="SIF_ServiceOutput__SIF_Body"/>
            <w:r>
              <w:rPr>
                <w:sz w:val="20"/>
                <w:szCs w:val="20"/>
              </w:rPr>
              <w:t>SIF_Body</w:t>
            </w:r>
            <w:bookmarkEnd w:id="178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SIF_Body contains a single child element that has a name composed of the value of the SIF_Operation element concatenated with the string "Response". For example a SIF Zone Service Operation with the name "GetWeather" would have in it’s response SIF_Body a single child element with the name "GetWeatherResponse". The structure of this element is defined by the XML Schema that is defined for the Service.</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sidP="006247F5">
            <w:pPr>
              <w:rPr>
                <w:rFonts w:ascii="Courier New" w:hAnsi="Courier New" w:cs="Courier New"/>
                <w:sz w:val="20"/>
                <w:szCs w:val="20"/>
              </w:rPr>
            </w:pPr>
            <w:r>
              <w:rPr>
                <w:rFonts w:ascii="Courier New" w:hAnsi="Courier New" w:cs="Courier New"/>
                <w:sz w:val="20"/>
                <w:szCs w:val="20"/>
              </w:rPr>
              <w:lastRenderedPageBreak/>
              <w:t>&lt;xs:complexType&gt;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&lt;xs:any processContents="lax" /&gt;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tc>
      </w:tr>
    </w:tbl>
    <w:p w:rsidR="006247F5" w:rsidRDefault="006247F5" w:rsidP="006247F5">
      <w:r>
        <w:rPr>
          <w:rStyle w:val="Caption2"/>
        </w:rPr>
        <w:lastRenderedPageBreak/>
        <w:t>Table 5.2.22-1: SIF_ServiceOutput</w:t>
      </w:r>
      <w:bookmarkStart w:id="1787" w:name="Example52221SIF_ServiceOutput"/>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&lt;SIF_ServiceOutput&gt;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&lt;SIF_MsgId&gt;1BCD10580EF250789012AC0554321EA2&lt;/SIF_MsgId&gt;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&lt;SIF_SourceId&gt;NWS&lt;/SIF_SourceId&gt;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&lt;SIF_DestinationId&gt;ElectronicMarquee&lt;/SIF_DestinationId&gt;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&lt;SIF_ServiceMsgId&gt;FE1078BA3261545A319059376B3A4898&lt;/SIF_ServiceMsgId&gt;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&lt;GetForecastResponse&gt;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&lt;Sun&gt;Plenty&lt;/Sun&gt;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&lt;Rain&gt;None&lt;/Rain&gt;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&lt;Recommendation&gt;Go To the Beach&lt;/Recommendation&gt;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&lt;/GetForecastResponse&gt;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&lt;/SIF_ServiceOutput&gt;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5.2.22-1: SIF_ServiceOutput</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788" w:name="_Toc271175939"/>
      <w:bookmarkStart w:id="1789" w:name="obj:SIF_ServiceNotify"/>
      <w:bookmarkEnd w:id="1787"/>
      <w:r>
        <w:rPr>
          <w:color w:val="FFFFFF"/>
        </w:rPr>
        <w:t>5.2.23 SIF_ServiceNotify</w:t>
      </w:r>
      <w:bookmarkEnd w:id="1788"/>
    </w:p>
    <w:p w:rsidR="006247F5" w:rsidRDefault="006247F5" w:rsidP="006247F5">
      <w:pPr>
        <w:pStyle w:val="NormalWeb"/>
      </w:pPr>
      <w:r>
        <w:t>SIF_ServiceNotify is a message definition used to deliver service events. Unlike object events, service events may only be issued by the provider of that service.</w:t>
      </w:r>
    </w:p>
    <w:p w:rsidR="006247F5" w:rsidRDefault="006247F5" w:rsidP="006247F5">
      <w:pPr>
        <w:pStyle w:val="NormalWeb"/>
      </w:pPr>
      <w:r>
        <w:t xml:space="preserve">SIF_ServiceNotify messages </w:t>
      </w:r>
      <w:r>
        <w:rPr>
          <w:rStyle w:val="rfc21191"/>
        </w:rPr>
        <w:t>SHOULD</w:t>
      </w:r>
      <w:r>
        <w:t xml:space="preserve"> not be sent higher than 64K unless the service knows that all subscribers can accept a higher max buffer size.</w:t>
      </w:r>
    </w:p>
    <w:p w:rsidR="006247F5" w:rsidRDefault="006247F5" w:rsidP="006247F5">
      <w:pPr>
        <w:pStyle w:val="NormalWeb"/>
      </w:pPr>
      <w:r>
        <w:t xml:space="preserve">Therefore, the size of a SIF_ServiceNotify message </w:t>
      </w:r>
      <w:r>
        <w:rPr>
          <w:rStyle w:val="rfc21191"/>
        </w:rPr>
        <w:t>SHOULD</w:t>
      </w:r>
      <w:r>
        <w:t xml:space="preserve"> be less than or equal 65,536 bytes, unless one of the following is true: </w:t>
      </w:r>
    </w:p>
    <w:p w:rsidR="00000000" w:rsidRDefault="006247F5">
      <w:pPr>
        <w:numPr>
          <w:ilvl w:val="0"/>
          <w:numId w:val="22"/>
        </w:numPr>
        <w:spacing w:before="100" w:beforeAutospacing="1" w:after="100" w:afterAutospacing="1"/>
        <w:pPrChange w:id="1790" w:author="Richard Halter" w:date="2010-08-16T14:25:00Z">
          <w:pPr>
            <w:numPr>
              <w:numId w:val="32"/>
            </w:numPr>
            <w:tabs>
              <w:tab w:val="num" w:pos="720"/>
            </w:tabs>
            <w:spacing w:before="100" w:beforeAutospacing="1" w:after="100" w:afterAutospacing="1"/>
            <w:ind w:left="720" w:hanging="360"/>
          </w:pPr>
        </w:pPrChange>
      </w:pPr>
      <w:r>
        <w:t xml:space="preserve">The SIF Zone Service is defined as requiring a larger buffer size for the notification. If that is the case, then the size specified in the SIF Zone Service definition becomes the maximum allowable buffer size. </w:t>
      </w:r>
    </w:p>
    <w:p w:rsidR="00000000" w:rsidRDefault="006247F5">
      <w:pPr>
        <w:numPr>
          <w:ilvl w:val="0"/>
          <w:numId w:val="22"/>
        </w:numPr>
        <w:spacing w:before="100" w:beforeAutospacing="1" w:after="100" w:afterAutospacing="1"/>
        <w:pPrChange w:id="1791" w:author="Richard Halter" w:date="2010-08-16T14:25:00Z">
          <w:pPr>
            <w:numPr>
              <w:numId w:val="32"/>
            </w:numPr>
            <w:tabs>
              <w:tab w:val="num" w:pos="720"/>
            </w:tabs>
            <w:spacing w:before="100" w:beforeAutospacing="1" w:after="100" w:afterAutospacing="1"/>
            <w:ind w:left="720" w:hanging="360"/>
          </w:pPr>
        </w:pPrChange>
      </w:pPr>
      <w:r>
        <w:t xml:space="preserve">The Service publisher has determined that a higher buffer size is supported by all of the subscribers of the service, either through static configuration by the zone administrator or dynamically at runtime by examination of SIF_ZoneStatus. </w:t>
      </w:r>
    </w:p>
    <w:p w:rsidR="006247F5" w:rsidRDefault="006247F5" w:rsidP="006247F5">
      <w:pPr>
        <w:jc w:val="center"/>
      </w:pPr>
      <w:bookmarkStart w:id="1792" w:name="Figure52231SIF_ServiceNotify"/>
      <w:bookmarkEnd w:id="1789"/>
      <w:bookmarkEnd w:id="1792"/>
      <w:r>
        <w:rPr>
          <w:noProof/>
          <w:color w:val="005696"/>
        </w:rPr>
        <w:lastRenderedPageBreak/>
        <w:drawing>
          <wp:inline distT="0" distB="0" distL="0" distR="0">
            <wp:extent cx="5953125" cy="4295775"/>
            <wp:effectExtent l="19050" t="0" r="9525" b="0"/>
            <wp:docPr id="62" name="Picture 62" descr="SIF_ServiceNotify">
              <a:hlinkClick xmlns:a="http://schemas.openxmlformats.org/drawingml/2006/main" r:id="rId6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F_ServiceNotify">
                      <a:hlinkClick r:id="rId613" tgtFrame="_blank"/>
                    </pic:cNvPr>
                    <pic:cNvPicPr>
                      <a:picLocks noChangeAspect="1" noChangeArrowheads="1"/>
                    </pic:cNvPicPr>
                  </pic:nvPicPr>
                  <pic:blipFill>
                    <a:blip r:embed="rId614" cstate="print"/>
                    <a:srcRect/>
                    <a:stretch>
                      <a:fillRect/>
                    </a:stretch>
                  </pic:blipFill>
                  <pic:spPr bwMode="auto">
                    <a:xfrm>
                      <a:off x="0" y="0"/>
                      <a:ext cx="5953125" cy="4295775"/>
                    </a:xfrm>
                    <a:prstGeom prst="rect">
                      <a:avLst/>
                    </a:prstGeom>
                    <a:noFill/>
                    <a:ln w="9525">
                      <a:noFill/>
                      <a:miter lim="800000"/>
                      <a:headEnd/>
                      <a:tailEnd/>
                    </a:ln>
                  </pic:spPr>
                </pic:pic>
              </a:graphicData>
            </a:graphic>
          </wp:inline>
        </w:drawing>
      </w:r>
    </w:p>
    <w:p w:rsidR="006247F5" w:rsidRDefault="006247F5" w:rsidP="006247F5">
      <w:r>
        <w:rPr>
          <w:rStyle w:val="Caption2"/>
        </w:rPr>
        <w:t>Figure 5.2.23-1: SIF_ServiceNotify</w:t>
      </w:r>
      <w:r>
        <w:t xml:space="preserve"> </w:t>
      </w:r>
      <w:bookmarkStart w:id="1793" w:name="Table52231SIF_ServiceNotify"/>
    </w:p>
    <w:tbl>
      <w:tblPr>
        <w:tblW w:w="0" w:type="auto"/>
        <w:tblCellMar>
          <w:top w:w="15" w:type="dxa"/>
          <w:left w:w="15" w:type="dxa"/>
          <w:bottom w:w="15" w:type="dxa"/>
          <w:right w:w="15" w:type="dxa"/>
        </w:tblCellMar>
        <w:tblLook w:val="04A0"/>
      </w:tblPr>
      <w:tblGrid>
        <w:gridCol w:w="149"/>
        <w:gridCol w:w="2172"/>
        <w:gridCol w:w="619"/>
        <w:gridCol w:w="2017"/>
        <w:gridCol w:w="3773"/>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794" w:name="SIF_ServiceNotify"/>
            <w:bookmarkEnd w:id="1793"/>
            <w:r>
              <w:rPr>
                <w:rStyle w:val="rootelement1"/>
                <w:sz w:val="22"/>
                <w:szCs w:val="22"/>
              </w:rPr>
              <w:t>SIF_ServiceNotify</w:t>
            </w:r>
            <w:bookmarkEnd w:id="179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SIF_ServiceNotify is used to deliver notifications to service clients that some state associated with the service has changed.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95" w:name="SIF_ServiceNotify__SIF_Header"/>
            <w:r>
              <w:rPr>
                <w:sz w:val="20"/>
                <w:szCs w:val="20"/>
              </w:rPr>
              <w:t>SIF_Header</w:t>
            </w:r>
            <w:bookmarkEnd w:id="179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Header information associated with this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5"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96" w:name="SIF_ServiceNotify__SIF_Service"/>
            <w:r>
              <w:rPr>
                <w:sz w:val="20"/>
                <w:szCs w:val="20"/>
              </w:rPr>
              <w:t>SIF_Service</w:t>
            </w:r>
            <w:bookmarkEnd w:id="179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name of the SIF Zone Service </w:t>
            </w:r>
            <w:r>
              <w:lastRenderedPageBreak/>
              <w:t>that initiated the event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serviceAssessmentAdministration</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97" w:name="SIF_ServiceNotify__SIF_Operation"/>
            <w:r>
              <w:rPr>
                <w:sz w:val="20"/>
                <w:szCs w:val="20"/>
              </w:rPr>
              <w:t>SIF_Operation</w:t>
            </w:r>
            <w:bookmarkEnd w:id="179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notification message being sent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AdministrationScored</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798" w:name="SIF_ServiceNotify__SIF_ServiceMsgId"/>
            <w:r>
              <w:rPr>
                <w:sz w:val="20"/>
                <w:szCs w:val="20"/>
              </w:rPr>
              <w:t>SIF_ServiceMsgId</w:t>
            </w:r>
            <w:bookmarkEnd w:id="179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w:t>
            </w:r>
            <w:del w:id="1799" w:author="Richard Halter" w:date="2010-08-11T15:55:00Z">
              <w:r w:rsidDel="00EF6251">
                <w:delText>GUID</w:delText>
              </w:r>
            </w:del>
            <w:ins w:id="1800" w:author="Richard Halter" w:date="2010-08-11T15:55:00Z">
              <w:r w:rsidR="00EF6251">
                <w:t>UUID</w:t>
              </w:r>
            </w:ins>
            <w:r>
              <w:t xml:space="preserve"> that has been assigned to this series of messages. All SIF_ServiceNotify messages that contain this Id correspond to the same event instance.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r>
              <w:fldChar w:fldCharType="begin"/>
            </w:r>
            <w:r w:rsidR="006521AA">
              <w:instrText>HYPERLINK "http://specification.sifinfo.org/Implementation/2.4/CommonTypes.html" \l "GUIDType"</w:instrText>
            </w:r>
            <w:r>
              <w:fldChar w:fldCharType="separate"/>
            </w:r>
            <w:del w:id="1801" w:author="Richard Halter" w:date="2010-08-11T15:55:00Z">
              <w:r w:rsidR="006247F5" w:rsidDel="00EF6251">
                <w:rPr>
                  <w:rFonts w:ascii="Courier New" w:hAnsi="Courier New" w:cs="Courier New"/>
                  <w:color w:val="005696"/>
                  <w:sz w:val="20"/>
                  <w:szCs w:val="20"/>
                </w:rPr>
                <w:delText>GUID</w:delText>
              </w:r>
            </w:del>
            <w:ins w:id="1802" w:author="Richard Halter" w:date="2010-08-11T15:55:00Z">
              <w:r w:rsidR="00EF6251">
                <w:rPr>
                  <w:rFonts w:ascii="Courier New" w:hAnsi="Courier New" w:cs="Courier New"/>
                  <w:color w:val="005696"/>
                  <w:sz w:val="20"/>
                  <w:szCs w:val="20"/>
                </w:rPr>
                <w:t>UUID</w:t>
              </w:r>
            </w:ins>
            <w:r w:rsidR="006247F5">
              <w:rPr>
                <w:rFonts w:ascii="Courier New" w:hAnsi="Courier New" w:cs="Courier New"/>
                <w:color w:val="005696"/>
                <w:sz w:val="20"/>
                <w:szCs w:val="20"/>
              </w:rPr>
              <w:t>Type</w:t>
            </w:r>
            <w:r>
              <w:fldChar w:fldCharType="end"/>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03" w:name="SIF_ServiceNotify__SIF_PacketNumber"/>
            <w:r>
              <w:rPr>
                <w:sz w:val="20"/>
                <w:szCs w:val="20"/>
              </w:rPr>
              <w:t>SIF_PacketNumber</w:t>
            </w:r>
            <w:bookmarkEnd w:id="180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represents the index of the SIF_ServiceNotify message in the sequence of packets that make up a complete notification message stream. Its value must be in the range of 1 through n, with n equal to the total number of packets that make up the message stream.</w:t>
            </w:r>
          </w:p>
          <w:p w:rsidR="006247F5" w:rsidRDefault="006247F5">
            <w:pPr>
              <w:pStyle w:val="NormalWeb"/>
            </w:pPr>
            <w:r>
              <w:t xml:space="preserve">The receiver of a SIF_ServiceNotify message, with the </w:t>
            </w:r>
            <w:r>
              <w:lastRenderedPageBreak/>
              <w:t>help of the SIF_MorePackets and SIF_PacketNumber element in each incoming SIF_ServiceNotify message, will be able to interpret and process each SIF_ServiceNotify as part of a complete message.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6"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04" w:name="SIF_ServiceNotify__SIF_MorePackets"/>
            <w:r>
              <w:rPr>
                <w:sz w:val="20"/>
                <w:szCs w:val="20"/>
              </w:rPr>
              <w:t>SIF_MorePackets</w:t>
            </w:r>
            <w:bookmarkEnd w:id="180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provides an indication as to whether there are more packets besides this one to make up a complete notification message stream. The value of this element can only be "Yes" or "No".</w:t>
            </w:r>
          </w:p>
          <w:p w:rsidR="006247F5" w:rsidRDefault="006247F5">
            <w:pPr>
              <w:pStyle w:val="NormalWeb"/>
            </w:pPr>
            <w:r>
              <w:t xml:space="preserve">The necessity of this element stems from the requirement on an agent to break the notification message stream to fit into the SIF_MaxBufferSize specified for the service. Agents may also break the message stream into multiple packets for the </w:t>
            </w:r>
            <w:r>
              <w:lastRenderedPageBreak/>
              <w:t xml:space="preserve">benefit of improving performance or for circumventing limitations of the underlying network infrastructure. </w:t>
            </w:r>
          </w:p>
          <w:p w:rsidR="006247F5" w:rsidRDefault="006247F5">
            <w:pPr>
              <w:pStyle w:val="NormalWeb"/>
            </w:pPr>
            <w:r>
              <w:t>When this element's value is equal to "No", it is an indication from the sender to the receiver that it has already sent out all of the packets.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No</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05" w:name="SIF_ServiceNotify__SIF_Error"/>
            <w:r>
              <w:rPr>
                <w:sz w:val="20"/>
                <w:szCs w:val="20"/>
              </w:rPr>
              <w:t>SIF_Error</w:t>
            </w:r>
            <w:bookmarkEnd w:id="180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agent creates either a SIF_Error or SIF_Body element. The SIF_Error element allows the agent that creating the notification to report an error condition that occurs while creating the SIF_ServiceNotify. Reporting a SIF_Error in SIF_ServiceNotify is normally only expected if one or more packets have already been sent so that the receiving agent is aware that an error has occurred that will halt the </w:t>
            </w:r>
            <w:r>
              <w:lastRenderedPageBreak/>
              <w:t>notification message packets. However, a SIF Zone Service definition may define other valid reasons for sending a SIF_Error as the first packet of a SIF_ServiceNotify message.</w:t>
            </w:r>
          </w:p>
          <w:p w:rsidR="006247F5" w:rsidRDefault="006247F5">
            <w:pPr>
              <w:pStyle w:val="NormalWeb"/>
            </w:pPr>
            <w:r>
              <w:t>If a SIF_Error element is present, the receiver must not expect to receive further SIF_ServiceNotify messages as part of this message stream.</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17" w:anchor="SIF_Error" w:history="1">
              <w:r w:rsidR="006247F5">
                <w:rPr>
                  <w:rFonts w:ascii="Courier New" w:hAnsi="Courier New" w:cs="Courier New"/>
                  <w:color w:val="005696"/>
                  <w:sz w:val="20"/>
                  <w:szCs w:val="20"/>
                </w:rPr>
                <w:t>SIF_Error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06" w:name="SIF_ServiceNotify__SIF_Body"/>
            <w:r>
              <w:rPr>
                <w:sz w:val="20"/>
                <w:szCs w:val="20"/>
              </w:rPr>
              <w:t>SIF_Body</w:t>
            </w:r>
            <w:bookmarkEnd w:id="180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SIF_Body contains a single child element that has the same name as the value of the SIF_Operation element. The structure of this element is defined by the XML Schema that is defined for the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&lt;xs:any processContents="lax" /&gt;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tc>
      </w:tr>
    </w:tbl>
    <w:p w:rsidR="006247F5" w:rsidRDefault="006247F5" w:rsidP="006247F5">
      <w:r>
        <w:rPr>
          <w:rStyle w:val="Caption2"/>
        </w:rPr>
        <w:t>Table 5.2.23-1: SIF_ServiceNotify</w:t>
      </w:r>
      <w:bookmarkStart w:id="1807" w:name="Example52231SIF_ServiceNotify"/>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 Version="2.4" xmlns="http://www.sifinfo.org/infrastructure/2.x"&gt;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&lt;SIF_ServiceNotify&gt;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&lt;SIF_MsgId&gt;1BCD10580EF250789012AC0554321EA2&lt;/SIF_MsgId&gt;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&lt;SIF_Timestamp&gt;2006-02-18T08:39:40-08:00&lt;/SIF_Timestamp&gt;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&lt;SIF_SourceId&gt;FoodServiceAgent&lt;/SIF_SourceId&gt;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&lt;SIF_Service&gt;SIS-Service&lt;/SIF_Service&gt;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&lt;SIF_Operation&gt;StudentTransfer&lt;/SIF_Operation&gt;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&lt;SIF_ServiceMsgId&gt;FE1078BA3261545A319059376B3A4898&lt;/SIF_ServiceMsgId&gt;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&lt;SIF_PacketNumber&gt;1&lt;/SIF_PacketNumber&gt;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&lt;SIF_MorePackets&gt;No&lt;/SIF_MorePackets&gt;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&lt;StudentTransfer&gt;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&lt;AuditInfo&gt;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&lt;EnteredBy&gt;sif://StaffPersonal[@RefId=’9...12’]&lt;/EnteredBy&gt;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&lt;/AuditInfo&gt;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RefId="D3E34B359D75101A8C3D00AA001A1652"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&lt;PreviousEnrollment&gt;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 RefId="DFEAD3E34B359D75101D00AA001A1652"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&lt;/PreviousEnrollment&gt;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&lt;CurrentEnrollment&gt;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&lt;StudentSchoolEnrollment RefId="A8C3D3E34B359D75101D00AA001A1652"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&lt;/CurrentEnrollment&gt;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&lt;/StudentTransfer&gt;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&lt;/SIF_Body&gt;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&lt;/SIF_ServiceNotify&gt;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&lt;/SIF_Message&gt;</w:t>
      </w:r>
    </w:p>
    <w:p w:rsidR="006247F5" w:rsidRDefault="006247F5" w:rsidP="006247F5">
      <w:r>
        <w:rPr>
          <w:rStyle w:val="Caption2"/>
        </w:rPr>
        <w:t>Example 5.2.23-1: SIF_ServiceNotify</w:t>
      </w:r>
    </w:p>
    <w:p w:rsidR="006247F5" w:rsidRDefault="006247F5" w:rsidP="006247F5">
      <w:pPr>
        <w:pStyle w:val="Heading2"/>
      </w:pPr>
      <w:bookmarkStart w:id="1808" w:name="_Toc271175940"/>
      <w:bookmarkStart w:id="1809" w:name="Objects"/>
      <w:bookmarkEnd w:id="1807"/>
      <w:r>
        <w:t>5.3 Objects</w:t>
      </w:r>
      <w:bookmarkEnd w:id="1808"/>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810" w:name="obj:SIF_AgentACL"/>
      <w:bookmarkStart w:id="1811" w:name="_Toc271175941"/>
      <w:bookmarkStart w:id="1812" w:name="531SIF_AgentACL"/>
      <w:bookmarkEnd w:id="1809"/>
      <w:bookmarkEnd w:id="1810"/>
      <w:r>
        <w:rPr>
          <w:color w:val="FFFFFF"/>
        </w:rPr>
        <w:t>5.3.1 SIF_AgentACL</w:t>
      </w:r>
      <w:bookmarkEnd w:id="1811"/>
    </w:p>
    <w:p w:rsidR="006247F5" w:rsidRDefault="006247F5" w:rsidP="006247F5">
      <w:pPr>
        <w:pStyle w:val="NormalWeb"/>
      </w:pPr>
      <w:r>
        <w:t xml:space="preserve">This object provides an Agent its access control list (ACL) settings in the Zone. It does not communicate which objects the Agent is currently registered as providing, subscribing, publishing, requesting, or responding; it simply lists the ACL rights granted to the Agent in the Zone. When objects are absent from any of the access lists, the Agent does not have the necessary rights to perform the given action on the object. While an Agent may asynchronously request this object from the ZIS via </w:t>
      </w:r>
      <w:r>
        <w:rPr>
          <w:rStyle w:val="HTMLCode"/>
        </w:rPr>
        <w:t>SIF_Request</w:t>
      </w:r>
      <w:r>
        <w:t xml:space="preserve">, it is typically returned synchronously in response to the </w:t>
      </w:r>
      <w:r>
        <w:rPr>
          <w:rStyle w:val="HTMLCode"/>
        </w:rPr>
        <w:t>SIF_SystemControl</w:t>
      </w:r>
      <w:r>
        <w:t xml:space="preserve"> message </w:t>
      </w:r>
      <w:r>
        <w:rPr>
          <w:rStyle w:val="HTMLCode"/>
        </w:rPr>
        <w:t>SIF_GetAgentACL</w:t>
      </w:r>
      <w:r>
        <w:t xml:space="preserve">; it is also returned synchronously in response to </w:t>
      </w:r>
      <w:r>
        <w:rPr>
          <w:rStyle w:val="HTMLCode"/>
        </w:rPr>
        <w:t>SIF_Register</w:t>
      </w:r>
      <w:r>
        <w:t xml:space="preserve">. </w:t>
      </w:r>
    </w:p>
    <w:p w:rsidR="006247F5" w:rsidRDefault="006247F5" w:rsidP="006247F5">
      <w:pPr>
        <w:pStyle w:val="emphasizednote"/>
      </w:pPr>
      <w:r>
        <w:t xml:space="preserve">Typically only </w:t>
      </w:r>
      <w:r>
        <w:rPr>
          <w:rStyle w:val="HTMLCode"/>
        </w:rPr>
        <w:t>Change</w:t>
      </w:r>
      <w:r>
        <w:t xml:space="preserve"> events are reported. </w:t>
      </w:r>
    </w:p>
    <w:p w:rsidR="006247F5" w:rsidRDefault="006247F5" w:rsidP="006247F5">
      <w:pPr>
        <w:jc w:val="center"/>
      </w:pPr>
      <w:bookmarkStart w:id="1813" w:name="Figure5311SIF_AgentACL"/>
      <w:bookmarkEnd w:id="1812"/>
      <w:bookmarkEnd w:id="1813"/>
      <w:r>
        <w:rPr>
          <w:noProof/>
          <w:color w:val="005696"/>
        </w:rPr>
        <w:lastRenderedPageBreak/>
        <w:drawing>
          <wp:inline distT="0" distB="0" distL="0" distR="0">
            <wp:extent cx="11268075" cy="17211675"/>
            <wp:effectExtent l="19050" t="0" r="9525" b="0"/>
            <wp:docPr id="63" name="Picture 63" descr="SIF_AgentACL">
              <a:hlinkClick xmlns:a="http://schemas.openxmlformats.org/drawingml/2006/main" r:id="rId6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F_AgentACL">
                      <a:hlinkClick r:id="rId618" tgtFrame="_blank"/>
                    </pic:cNvPr>
                    <pic:cNvPicPr>
                      <a:picLocks noChangeAspect="1" noChangeArrowheads="1"/>
                    </pic:cNvPicPr>
                  </pic:nvPicPr>
                  <pic:blipFill>
                    <a:blip r:embed="rId619" cstate="print"/>
                    <a:srcRect/>
                    <a:stretch>
                      <a:fillRect/>
                    </a:stretch>
                  </pic:blipFill>
                  <pic:spPr bwMode="auto">
                    <a:xfrm>
                      <a:off x="0" y="0"/>
                      <a:ext cx="11268075" cy="17211675"/>
                    </a:xfrm>
                    <a:prstGeom prst="rect">
                      <a:avLst/>
                    </a:prstGeom>
                    <a:noFill/>
                    <a:ln w="9525">
                      <a:noFill/>
                      <a:miter lim="800000"/>
                      <a:headEnd/>
                      <a:tailEnd/>
                    </a:ln>
                  </pic:spPr>
                </pic:pic>
              </a:graphicData>
            </a:graphic>
          </wp:inline>
        </w:drawing>
      </w:r>
    </w:p>
    <w:p w:rsidR="006247F5" w:rsidRDefault="006247F5" w:rsidP="006247F5">
      <w:r>
        <w:rPr>
          <w:rStyle w:val="Caption2"/>
        </w:rPr>
        <w:lastRenderedPageBreak/>
        <w:t>Figure 5.3.1-1: SIF_AgentACL</w:t>
      </w:r>
      <w:r>
        <w:t xml:space="preserve"> </w:t>
      </w:r>
      <w:bookmarkStart w:id="1814" w:name="Table5311SIF_AgentACL"/>
    </w:p>
    <w:tbl>
      <w:tblPr>
        <w:tblW w:w="0" w:type="auto"/>
        <w:tblCellMar>
          <w:top w:w="15" w:type="dxa"/>
          <w:left w:w="15" w:type="dxa"/>
          <w:bottom w:w="15" w:type="dxa"/>
          <w:right w:w="15" w:type="dxa"/>
        </w:tblCellMar>
        <w:tblLook w:val="04A0"/>
      </w:tblPr>
      <w:tblGrid>
        <w:gridCol w:w="226"/>
        <w:gridCol w:w="3290"/>
        <w:gridCol w:w="624"/>
        <w:gridCol w:w="2099"/>
        <w:gridCol w:w="2491"/>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815" w:name="SIF_AgentACL"/>
            <w:bookmarkEnd w:id="1814"/>
            <w:r>
              <w:rPr>
                <w:rStyle w:val="rootelement1"/>
                <w:sz w:val="22"/>
                <w:szCs w:val="22"/>
              </w:rPr>
              <w:t>SIF_AgentACL</w:t>
            </w:r>
            <w:bookmarkEnd w:id="1815"/>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object provides an Agent its access control list (ACL) settings in the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16" w:name="SIF_AgentACL__SIF_ProvideAccess"/>
            <w:r>
              <w:rPr>
                <w:sz w:val="20"/>
                <w:szCs w:val="20"/>
              </w:rPr>
              <w:t>SIF_ProvideAccess</w:t>
            </w:r>
            <w:bookmarkEnd w:id="181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w:t>
            </w:r>
            <w:r>
              <w:rPr>
                <w:rStyle w:val="HTMLCode"/>
              </w:rPr>
              <w:t>SIF_Provide</w:t>
            </w:r>
            <w:r>
              <w:t xml:space="preserve"> and corresponding section in </w:t>
            </w:r>
            <w:r>
              <w:rPr>
                <w:rStyle w:val="HTMLCode"/>
              </w:rPr>
              <w:t>SIF_Provision</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0"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17" w:name="SIF_AgentACL__SIF_ProvideAccess__SIF_Obj"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1"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2" w:anchor="SIF_Contexts" w:history="1">
              <w:r w:rsidR="006247F5">
                <w:rPr>
                  <w:rFonts w:ascii="Courier New" w:hAnsi="Courier New" w:cs="Courier New"/>
                  <w:color w:val="005696"/>
                  <w:sz w:val="20"/>
                  <w:szCs w:val="20"/>
                </w:rPr>
                <w:t>SIF_Contexts</w:t>
              </w:r>
            </w:hyperlink>
          </w:p>
        </w:tc>
      </w:tr>
      <w:bookmarkEnd w:id="1817"/>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18" w:name="SIF_AgentACL__SIF_SubscribeAccess"/>
            <w:r>
              <w:rPr>
                <w:sz w:val="20"/>
                <w:szCs w:val="20"/>
              </w:rPr>
              <w:t>SIF_SubscribeAccess</w:t>
            </w:r>
            <w:bookmarkEnd w:id="181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w:t>
            </w:r>
            <w:r>
              <w:rPr>
                <w:rStyle w:val="HTMLCode"/>
              </w:rPr>
              <w:t>SIF_Subscribe</w:t>
            </w:r>
            <w:r>
              <w:t xml:space="preserve"> and corresponding section in </w:t>
            </w:r>
            <w:r>
              <w:rPr>
                <w:rStyle w:val="HTMLCode"/>
              </w:rPr>
              <w:t>SIF_Provision</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3"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19" w:name="SIF_AgentACL__SIF_SubscribeAccess__SIF_O"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4"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SIF_SubscribeAccess/SIF_Object/</w:t>
            </w:r>
            <w:r>
              <w:rPr>
                <w:sz w:val="20"/>
                <w:szCs w:val="20"/>
              </w:rPr>
              <w:br/>
            </w:r>
            <w:r>
              <w:rPr>
                <w:sz w:val="20"/>
                <w:szCs w:val="20"/>
              </w:rPr>
              <w:lastRenderedPageBreak/>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lastRenderedPageBreak/>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List of contexts in </w:t>
            </w:r>
            <w:r>
              <w:lastRenderedPageBreak/>
              <w:t>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5" w:anchor="SIF_Contexts" w:history="1">
              <w:r w:rsidR="006247F5">
                <w:rPr>
                  <w:rFonts w:ascii="Courier New" w:hAnsi="Courier New" w:cs="Courier New"/>
                  <w:color w:val="005696"/>
                  <w:sz w:val="20"/>
                  <w:szCs w:val="20"/>
                </w:rPr>
                <w:t>SIF_Contexts</w:t>
              </w:r>
            </w:hyperlink>
          </w:p>
        </w:tc>
      </w:tr>
      <w:bookmarkEnd w:id="1819"/>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20" w:name="SIF_AgentACL__SIF_PublishAddAccess"/>
            <w:r>
              <w:rPr>
                <w:sz w:val="20"/>
                <w:szCs w:val="20"/>
              </w:rPr>
              <w:t>SIF_PublishAddAccess</w:t>
            </w:r>
            <w:bookmarkEnd w:id="182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corresponding section in </w:t>
            </w:r>
            <w:r>
              <w:rPr>
                <w:rStyle w:val="HTMLCode"/>
              </w:rPr>
              <w:t>SIF_Provision</w:t>
            </w:r>
            <w:r>
              <w:t xml:space="preserve">, whether the Agent has the right to publish </w:t>
            </w:r>
            <w:r>
              <w:rPr>
                <w:rStyle w:val="HTMLCode"/>
              </w:rPr>
              <w:t>Add</w:t>
            </w:r>
            <w:r>
              <w:t xml:space="preserve"> events.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6"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21" w:name="SIF_AgentACL__SIF_PublishAddAccess__SIF_"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SIF_PublishAddAccess/SIF_Object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7"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SIF_PublishAddAccess/SIF_Object/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8" w:anchor="SIF_Contexts" w:history="1">
              <w:r w:rsidR="006247F5">
                <w:rPr>
                  <w:rFonts w:ascii="Courier New" w:hAnsi="Courier New" w:cs="Courier New"/>
                  <w:color w:val="005696"/>
                  <w:sz w:val="20"/>
                  <w:szCs w:val="20"/>
                </w:rPr>
                <w:t>SIF_Contexts</w:t>
              </w:r>
            </w:hyperlink>
          </w:p>
        </w:tc>
      </w:tr>
      <w:bookmarkEnd w:id="1821"/>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22" w:name="SIF_AgentACL__SIF_PublishChangeAccess"/>
            <w:r>
              <w:rPr>
                <w:sz w:val="20"/>
                <w:szCs w:val="20"/>
              </w:rPr>
              <w:t>SIF_PublishChangeAccess</w:t>
            </w:r>
            <w:bookmarkEnd w:id="182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corresponding section in </w:t>
            </w:r>
            <w:r>
              <w:rPr>
                <w:rStyle w:val="HTMLCode"/>
              </w:rPr>
              <w:t>SIF_Provision</w:t>
            </w:r>
            <w:r>
              <w:t xml:space="preserve">, whether the Agent has the right to publish </w:t>
            </w:r>
            <w:r>
              <w:rPr>
                <w:rStyle w:val="HTMLCode"/>
              </w:rPr>
              <w:t>Change</w:t>
            </w:r>
            <w:r>
              <w:t xml:space="preserve"> events.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29"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23" w:name="SIF_AgentACL__SIF_PublishChangeAccess_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SIF_PublishChangeAccess/SIF_Object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name of each </w:t>
            </w:r>
            <w:r>
              <w:lastRenderedPageBreak/>
              <w:t>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0"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SIF_PublishChangeAccess/SIF_Object/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1" w:anchor="SIF_Contexts" w:history="1">
              <w:r w:rsidR="006247F5">
                <w:rPr>
                  <w:rFonts w:ascii="Courier New" w:hAnsi="Courier New" w:cs="Courier New"/>
                  <w:color w:val="005696"/>
                  <w:sz w:val="20"/>
                  <w:szCs w:val="20"/>
                </w:rPr>
                <w:t>SIF_Contexts</w:t>
              </w:r>
            </w:hyperlink>
          </w:p>
        </w:tc>
      </w:tr>
      <w:bookmarkEnd w:id="1823"/>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24" w:name="SIF_AgentACL__SIF_PublishDeleteAccess"/>
            <w:r>
              <w:rPr>
                <w:sz w:val="20"/>
                <w:szCs w:val="20"/>
              </w:rPr>
              <w:t>SIF_PublishDeleteAccess</w:t>
            </w:r>
            <w:bookmarkEnd w:id="182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corresponding section in </w:t>
            </w:r>
            <w:r>
              <w:rPr>
                <w:rStyle w:val="HTMLCode"/>
              </w:rPr>
              <w:t>SIF_Provision</w:t>
            </w:r>
            <w:r>
              <w:t xml:space="preserve">, whether the Agent has the right to publish Delete events.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25" w:name="SIF_AgentACL__SIF_PublishDeleteAccess_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SIF_PublishDeleteAccess/SIF_Object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3"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SIF_PublishDeleteAccess/SIF_Object/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4" w:anchor="SIF_Contexts" w:history="1">
              <w:r w:rsidR="006247F5">
                <w:rPr>
                  <w:rFonts w:ascii="Courier New" w:hAnsi="Courier New" w:cs="Courier New"/>
                  <w:color w:val="005696"/>
                  <w:sz w:val="20"/>
                  <w:szCs w:val="20"/>
                </w:rPr>
                <w:t>SIF_Contexts</w:t>
              </w:r>
            </w:hyperlink>
          </w:p>
        </w:tc>
      </w:tr>
      <w:bookmarkEnd w:id="1825"/>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26" w:name="SIF_AgentACL__SIF_RequestAccess"/>
            <w:r>
              <w:rPr>
                <w:sz w:val="20"/>
                <w:szCs w:val="20"/>
              </w:rPr>
              <w:t>SIF_RequestAccess</w:t>
            </w:r>
            <w:bookmarkEnd w:id="182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w:t>
            </w:r>
            <w:r>
              <w:rPr>
                <w:rStyle w:val="HTMLCode"/>
              </w:rPr>
              <w:t>SIF_Request</w:t>
            </w:r>
            <w:r>
              <w:t xml:space="preserve"> and corresponding section in </w:t>
            </w:r>
            <w:r>
              <w:rPr>
                <w:rStyle w:val="HTMLCode"/>
              </w:rPr>
              <w:t>SIF_Provision</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27" w:name="SIF_AgentACL__SIF_RequestAccess__SIF_Obj"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6"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7" w:anchor="SIF_Contexts" w:history="1">
              <w:r w:rsidR="006247F5">
                <w:rPr>
                  <w:rFonts w:ascii="Courier New" w:hAnsi="Courier New" w:cs="Courier New"/>
                  <w:color w:val="005696"/>
                  <w:sz w:val="20"/>
                  <w:szCs w:val="20"/>
                </w:rPr>
                <w:t>SIF_Contexts</w:t>
              </w:r>
            </w:hyperlink>
          </w:p>
        </w:tc>
      </w:tr>
      <w:bookmarkEnd w:id="1827"/>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28" w:name="SIF_AgentACL__SIF_RespondAccess"/>
            <w:r>
              <w:rPr>
                <w:sz w:val="20"/>
                <w:szCs w:val="20"/>
              </w:rPr>
              <w:t>SIF_RespondAccess</w:t>
            </w:r>
            <w:bookmarkEnd w:id="182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Access control list by object for corresponding section in </w:t>
            </w:r>
            <w:r>
              <w:rPr>
                <w:rStyle w:val="HTMLCode"/>
              </w:rPr>
              <w:t>SIF_Provision</w:t>
            </w:r>
            <w:r>
              <w:t xml:space="preserve">, whether the Agent has the right to respond to requests for an object regardless of being the Provider of that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29" w:name="SIF_AgentACL__SIF_RespondAccess__SIF_Obj"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SIF_RespondAccess/SIF_Object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each object.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39"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SIF_RespondAccess/SIF_Object/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action/object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0" w:anchor="SIF_Contexts" w:history="1">
              <w:r w:rsidR="006247F5">
                <w:rPr>
                  <w:rFonts w:ascii="Courier New" w:hAnsi="Courier New" w:cs="Courier New"/>
                  <w:color w:val="005696"/>
                  <w:sz w:val="20"/>
                  <w:szCs w:val="20"/>
                </w:rPr>
                <w:t>SIF_Contexts</w:t>
              </w:r>
            </w:hyperlink>
          </w:p>
        </w:tc>
      </w:tr>
      <w:bookmarkEnd w:id="1829"/>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0" w:name="SIF_AgentACL__SIF_ProvideService"/>
            <w:r>
              <w:rPr>
                <w:sz w:val="20"/>
                <w:szCs w:val="20"/>
              </w:rPr>
              <w:t>SIF_ProvideService</w:t>
            </w:r>
            <w:bookmarkEnd w:id="183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that the recipient agent has permission to provide one or more services to the SIF </w:t>
            </w:r>
            <w:r>
              <w:lastRenderedPageBreak/>
              <w:t xml:space="preserve">Zone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1"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31" w:name="SIF_AgentACL__SIF_ProvideService__SIF_Se"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2"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action/service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3" w:anchor="SIF_Contexts" w:history="1">
              <w:r w:rsidR="006247F5">
                <w:rPr>
                  <w:rFonts w:ascii="Courier New" w:hAnsi="Courier New" w:cs="Courier New"/>
                  <w:color w:val="005696"/>
                  <w:sz w:val="20"/>
                  <w:szCs w:val="20"/>
                </w:rPr>
                <w:t>SIF_Contexts</w:t>
              </w:r>
            </w:hyperlink>
          </w:p>
        </w:tc>
      </w:tr>
      <w:bookmarkEnd w:id="1831"/>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2" w:name="SIF_AgentACL__SIF_RespondService"/>
            <w:r>
              <w:rPr>
                <w:sz w:val="20"/>
                <w:szCs w:val="20"/>
              </w:rPr>
              <w:t>SIF_RespondService</w:t>
            </w:r>
            <w:bookmarkEnd w:id="183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that the recipient agent has permission to respond to directed requests for one or more services in the SIF Zone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4"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33" w:name="SIF_AgentACL__SIF_RespondService__SIF_Se"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5"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action/service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6" w:anchor="SIF_Contexts" w:history="1">
              <w:r w:rsidR="006247F5">
                <w:rPr>
                  <w:rFonts w:ascii="Courier New" w:hAnsi="Courier New" w:cs="Courier New"/>
                  <w:color w:val="005696"/>
                  <w:sz w:val="20"/>
                  <w:szCs w:val="20"/>
                </w:rPr>
                <w:t>SIF_Contexts</w:t>
              </w:r>
            </w:hyperlink>
          </w:p>
        </w:tc>
      </w:tr>
      <w:bookmarkEnd w:id="1833"/>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4" w:name="SIF_AgentACL__SIF_RequestService"/>
            <w:r>
              <w:rPr>
                <w:sz w:val="20"/>
                <w:szCs w:val="20"/>
              </w:rPr>
              <w:t>SIF_RequestService</w:t>
            </w:r>
            <w:bookmarkEnd w:id="183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that the recipient agent has permission to make service calls to a SIF Zone Service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7"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35" w:name="SIF_AgentACL__SIF_RequestService__SIF_Se"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8"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action/service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49" w:anchor="SIF_Contexts" w:history="1">
              <w:r w:rsidR="006247F5">
                <w:rPr>
                  <w:rFonts w:ascii="Courier New" w:hAnsi="Courier New" w:cs="Courier New"/>
                  <w:color w:val="005696"/>
                  <w:sz w:val="20"/>
                  <w:szCs w:val="20"/>
                </w:rPr>
                <w:t>SIF_Contexts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If SIF_Operations is not present, then the agent has permission to invoke all operations in the specified service.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0"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SIF_RequestService/SIF_Service/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specific operation that the agent has permission to invoke or subscribe to</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1" w:anchor="token" w:history="1">
              <w:r w:rsidR="006247F5">
                <w:rPr>
                  <w:rFonts w:ascii="Courier New" w:hAnsi="Courier New" w:cs="Courier New"/>
                  <w:color w:val="005696"/>
                  <w:sz w:val="20"/>
                  <w:szCs w:val="20"/>
                </w:rPr>
                <w:t>xs:token</w:t>
              </w:r>
            </w:hyperlink>
          </w:p>
        </w:tc>
      </w:tr>
      <w:bookmarkEnd w:id="1835"/>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6" w:name="SIF_AgentACL__SIF_SubscribeService"/>
            <w:r>
              <w:rPr>
                <w:sz w:val="20"/>
                <w:szCs w:val="20"/>
              </w:rPr>
              <w:t>SIF_SubscribeService</w:t>
            </w:r>
            <w:bookmarkEnd w:id="183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Indicates that the recipient agent has permission to subscribe to notification </w:t>
            </w:r>
            <w:r>
              <w:lastRenderedPageBreak/>
              <w:t xml:space="preserve">messages that are emitted from a SIF Service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37" w:name="SIF_AgentACL__SIF_SubscribeService__SIF_"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3"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 of contexts in which rights for the given action/service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4" w:anchor="SIF_Contexts" w:history="1">
              <w:r w:rsidR="006247F5">
                <w:rPr>
                  <w:rFonts w:ascii="Courier New" w:hAnsi="Courier New" w:cs="Courier New"/>
                  <w:color w:val="005696"/>
                  <w:sz w:val="20"/>
                  <w:szCs w:val="20"/>
                </w:rPr>
                <w:t>SIF_Contexts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If SIF_Operations is not present, then the agent has permission to subcribe to all notifications in the specified service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SIF_SubscribeService/SIF_Service/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specific operation that the agent has permission to invoke or subscribe to</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6" w:anchor="token" w:history="1">
              <w:r w:rsidR="006247F5">
                <w:rPr>
                  <w:rFonts w:ascii="Courier New" w:hAnsi="Courier New" w:cs="Courier New"/>
                  <w:color w:val="005696"/>
                  <w:sz w:val="20"/>
                  <w:szCs w:val="20"/>
                </w:rPr>
                <w:t>xs:token</w:t>
              </w:r>
            </w:hyperlink>
          </w:p>
        </w:tc>
      </w:tr>
      <w:bookmarkEnd w:id="1837"/>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8" w:name="SIF_AgentACL__SIF_Metadata"/>
            <w:r>
              <w:rPr>
                <w:sz w:val="20"/>
                <w:szCs w:val="20"/>
              </w:rPr>
              <w:t>SIF_Metadata</w:t>
            </w:r>
            <w:bookmarkEnd w:id="183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7" w:anchor="SIF_Metadata" w:history="1">
              <w:r w:rsidR="006247F5">
                <w:rPr>
                  <w:rFonts w:ascii="Courier New" w:hAnsi="Courier New" w:cs="Courier New"/>
                  <w:color w:val="005696"/>
                  <w:sz w:val="20"/>
                  <w:szCs w:val="20"/>
                </w:rPr>
                <w:t>SIF_Metadata</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39" w:name="SIF_AgentACL__SIF_ExtendedElements"/>
            <w:r>
              <w:rPr>
                <w:sz w:val="20"/>
                <w:szCs w:val="20"/>
              </w:rPr>
              <w:t>SIF_ExtendedElements</w:t>
            </w:r>
            <w:bookmarkEnd w:id="183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58" w:anchor="SIF_ExtendedElements" w:history="1">
              <w:r w:rsidR="006247F5">
                <w:rPr>
                  <w:rFonts w:ascii="Courier New" w:hAnsi="Courier New" w:cs="Courier New"/>
                  <w:color w:val="005696"/>
                  <w:sz w:val="20"/>
                  <w:szCs w:val="20"/>
                </w:rPr>
                <w:t>SIF_ExtendedElements</w:t>
              </w:r>
            </w:hyperlink>
          </w:p>
        </w:tc>
      </w:tr>
    </w:tbl>
    <w:p w:rsidR="006247F5" w:rsidRDefault="006247F5" w:rsidP="006247F5">
      <w:r>
        <w:rPr>
          <w:rStyle w:val="Caption2"/>
        </w:rPr>
        <w:t>Table 5.3.1-1: SIF_AgentACL</w:t>
      </w:r>
      <w:bookmarkStart w:id="1840" w:name="Example5311SIF_AgentACL"/>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&lt;SIF_AgentACL&gt;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ObjectName="Authentication"&gt;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&lt;SIF_PublishAddAccess&gt;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&lt;/SIF_PublishAddAccess&gt;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&lt;SIF_PublishChangeAccess&gt;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&lt;/SIF_PublishChangeAccess&gt;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&lt;SIF_PublishDeleteAccess&gt;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&lt;/SIF_PublishDeleteAccess&gt;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ObjectName="Authentication"&gt;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&lt;/SIF_RequestAccess&gt;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&lt;SIF_RespondAccess&gt;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&lt;/SIF_RespondAccess&gt;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&lt;/SIF_AgentACL&gt;</w:t>
      </w:r>
    </w:p>
    <w:p w:rsidR="006247F5" w:rsidRDefault="006247F5" w:rsidP="006247F5">
      <w:r>
        <w:rPr>
          <w:rStyle w:val="Caption2"/>
        </w:rPr>
        <w:t>Example 5.3.1-1: SIF_AgentACL</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841" w:name="obj:SIF_LogEntry"/>
      <w:bookmarkStart w:id="1842" w:name="_Toc271175942"/>
      <w:bookmarkStart w:id="1843" w:name="532SIF_LogEntry"/>
      <w:bookmarkEnd w:id="1840"/>
      <w:bookmarkEnd w:id="1841"/>
      <w:r>
        <w:rPr>
          <w:color w:val="FFFFFF"/>
        </w:rPr>
        <w:t>5.3.2 SIF_LogEntry</w:t>
      </w:r>
      <w:bookmarkEnd w:id="1842"/>
    </w:p>
    <w:p w:rsidR="006247F5" w:rsidRDefault="006247F5" w:rsidP="006247F5">
      <w:pPr>
        <w:pStyle w:val="NormalWeb"/>
      </w:pPr>
      <w:r>
        <w:t xml:space="preserve">This object captures an occurrence within a SIF node (ZIS or agent)—error, warning or information—for storage in an optionally provided zone log. SIF_LogEntry Adds are </w:t>
      </w:r>
      <w:r>
        <w:lastRenderedPageBreak/>
        <w:t xml:space="preserve">reported and are used to post new log entries to the provider of the log. Of course, subscribing agents may also filter incoming Adds as part of their own logging mechanism. Any Change or Delete SIF_Events should be ignored at the agent level, but should be routed by the ZIS (though this should not be necessary). Use of the log is optional and voluntary, except where noted as mandatory in this specification. Nodes may post as much or as little log data as required with the expectation that if there is a provider of SIF_LogEntry that the logged entries be available for a provider-defined amount of time subject to provider-defined restrictions on the quantity of data logged by any given node. </w:t>
      </w:r>
    </w:p>
    <w:p w:rsidR="006247F5" w:rsidRDefault="006247F5" w:rsidP="006247F5">
      <w:pPr>
        <w:pStyle w:val="emphasizednote"/>
      </w:pPr>
      <w:r>
        <w:t>SIF_Events are reported for this object.</w:t>
      </w:r>
    </w:p>
    <w:p w:rsidR="006247F5" w:rsidRDefault="006247F5" w:rsidP="006247F5">
      <w:pPr>
        <w:jc w:val="center"/>
      </w:pPr>
      <w:bookmarkStart w:id="1844" w:name="Figure5321SIF_LogEntry"/>
      <w:bookmarkEnd w:id="1843"/>
      <w:bookmarkEnd w:id="1844"/>
      <w:r>
        <w:rPr>
          <w:noProof/>
          <w:color w:val="005696"/>
        </w:rPr>
        <w:lastRenderedPageBreak/>
        <w:drawing>
          <wp:inline distT="0" distB="0" distL="0" distR="0">
            <wp:extent cx="8991600" cy="6210300"/>
            <wp:effectExtent l="19050" t="0" r="0" b="0"/>
            <wp:docPr id="64" name="Picture 64" descr="SIF_LogEntry">
              <a:hlinkClick xmlns:a="http://schemas.openxmlformats.org/drawingml/2006/main" r:id="rId65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IF_LogEntry">
                      <a:hlinkClick r:id="rId659" tgtFrame="_blank"/>
                    </pic:cNvPr>
                    <pic:cNvPicPr>
                      <a:picLocks noChangeAspect="1" noChangeArrowheads="1"/>
                    </pic:cNvPicPr>
                  </pic:nvPicPr>
                  <pic:blipFill>
                    <a:blip r:embed="rId660" cstate="print"/>
                    <a:srcRect/>
                    <a:stretch>
                      <a:fillRect/>
                    </a:stretch>
                  </pic:blipFill>
                  <pic:spPr bwMode="auto">
                    <a:xfrm>
                      <a:off x="0" y="0"/>
                      <a:ext cx="8991600" cy="6210300"/>
                    </a:xfrm>
                    <a:prstGeom prst="rect">
                      <a:avLst/>
                    </a:prstGeom>
                    <a:noFill/>
                    <a:ln w="9525">
                      <a:noFill/>
                      <a:miter lim="800000"/>
                      <a:headEnd/>
                      <a:tailEnd/>
                    </a:ln>
                  </pic:spPr>
                </pic:pic>
              </a:graphicData>
            </a:graphic>
          </wp:inline>
        </w:drawing>
      </w:r>
    </w:p>
    <w:p w:rsidR="006247F5" w:rsidRDefault="006247F5" w:rsidP="006247F5">
      <w:r>
        <w:rPr>
          <w:rStyle w:val="Caption2"/>
        </w:rPr>
        <w:t>Figure 5.3.2-1: SIF_LogEntry</w:t>
      </w:r>
      <w:r>
        <w:t xml:space="preserve"> </w:t>
      </w:r>
      <w:bookmarkStart w:id="1845" w:name="Table5321SIF_LogEntry"/>
    </w:p>
    <w:tbl>
      <w:tblPr>
        <w:tblW w:w="0" w:type="auto"/>
        <w:tblCellMar>
          <w:top w:w="15" w:type="dxa"/>
          <w:left w:w="15" w:type="dxa"/>
          <w:bottom w:w="15" w:type="dxa"/>
          <w:right w:w="15" w:type="dxa"/>
        </w:tblCellMar>
        <w:tblLook w:val="04A0"/>
      </w:tblPr>
      <w:tblGrid>
        <w:gridCol w:w="193"/>
        <w:gridCol w:w="2173"/>
        <w:gridCol w:w="494"/>
        <w:gridCol w:w="1794"/>
        <w:gridCol w:w="4076"/>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846" w:name="SIF_LogEntry"/>
            <w:bookmarkEnd w:id="1845"/>
            <w:r>
              <w:rPr>
                <w:rStyle w:val="rootelement1"/>
                <w:sz w:val="22"/>
                <w:szCs w:val="22"/>
              </w:rPr>
              <w:t>SIF_LogEntry</w:t>
            </w:r>
            <w:bookmarkEnd w:id="1846"/>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object captures an occurrence within a SIF node (ZIS or agent)—error, warning or </w:t>
            </w:r>
            <w:r>
              <w:lastRenderedPageBreak/>
              <w:t xml:space="preserve">information—for storage in an optionally provided zone log. SIF_LogEntry Adds are reported and are used to post new log entries to the provider of the log. Of course, subscribing agents may also filter incoming Adds as part of their own logging mechanism. Any Change or Delete SIF_Events should be ignored at the agent level, but should be routed by the ZIS (though this should not be necessary). Use of the log is optional and voluntary, except where noted as mandatory in this specification. Nodes may post as much or as little log data as required with the expectation that if there is a provider of SIF_LogEntry that the logged </w:t>
            </w:r>
            <w:r>
              <w:lastRenderedPageBreak/>
              <w:t xml:space="preserve">entries be available for a provider-defined amount of time subject to provider-defined restrictions on the quantity of data logged by any given node.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47" w:name="SIF_LogEntry___Source"/>
            <w:r>
              <w:rPr>
                <w:sz w:val="20"/>
                <w:szCs w:val="20"/>
              </w:rPr>
              <w:t>Source</w:t>
            </w:r>
            <w:bookmarkEnd w:id="184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SIF node that logged this entry.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Agent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ZIS</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48" w:name="SIF_LogEntry___LogLevel"/>
            <w:r>
              <w:rPr>
                <w:sz w:val="20"/>
                <w:szCs w:val="20"/>
              </w:rPr>
              <w:t>LogLevel</w:t>
            </w:r>
            <w:bookmarkEnd w:id="184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level of the log entry herein described.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Info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Warning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Error</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49" w:name="SIF_LogEntry__SIF_LogEntryHeader"/>
            <w:r>
              <w:rPr>
                <w:sz w:val="20"/>
                <w:szCs w:val="20"/>
              </w:rPr>
              <w:t>SIF_LogEntryHeader</w:t>
            </w:r>
            <w:bookmarkEnd w:id="184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is a copy of the SIF_Event/SIF_Header in the message that added this SIF_LogEntry to the zone. This copy facilitates querying log entries with regard to source, time, optionally destination, etc.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0" w:name="SIF_LogEntry__SIF_LogEntryHeader__SIF_He"/>
            <w:r>
              <w:rPr>
                <w:sz w:val="20"/>
                <w:szCs w:val="20"/>
              </w:rPr>
              <w:t>SIF_LogEntryHeader/SIF_Header</w:t>
            </w:r>
            <w:r>
              <w:rPr>
                <w:sz w:val="20"/>
                <w:szCs w:val="20"/>
              </w:rPr>
              <w:br/>
              <w:t>     </w:t>
            </w:r>
            <w:bookmarkEnd w:id="185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61"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1" w:name="SIF_LogEntry__SIF_OriginalHeader"/>
            <w:r>
              <w:rPr>
                <w:sz w:val="20"/>
                <w:szCs w:val="20"/>
              </w:rPr>
              <w:t>SIF_OriginalHeader</w:t>
            </w:r>
            <w:bookmarkEnd w:id="185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If this log entry </w:t>
            </w:r>
            <w:r>
              <w:lastRenderedPageBreak/>
              <w:t xml:space="preserve">references a previous SIF_Message, this element contains a copy of the referenced message's SIF_Header.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lastRenderedPageBreak/>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2" w:name="SIF_LogEntry__SIF_OriginalHeader__SIF_He"/>
            <w:r>
              <w:rPr>
                <w:sz w:val="20"/>
                <w:szCs w:val="20"/>
              </w:rPr>
              <w:t>SIF_OriginalHeader/SIF_Header</w:t>
            </w:r>
            <w:r>
              <w:rPr>
                <w:sz w:val="20"/>
                <w:szCs w:val="20"/>
              </w:rPr>
              <w:br/>
              <w:t>     </w:t>
            </w:r>
            <w:bookmarkEnd w:id="185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62" w:anchor="SIF_Header" w:history="1">
              <w:r w:rsidR="006247F5">
                <w:rPr>
                  <w:rFonts w:ascii="Courier New" w:hAnsi="Courier New" w:cs="Courier New"/>
                  <w:color w:val="005696"/>
                  <w:sz w:val="20"/>
                  <w:szCs w:val="20"/>
                </w:rPr>
                <w:t>SIF_Header</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3" w:name="SIF_LogEntry__SIF_Category"/>
            <w:r>
              <w:rPr>
                <w:sz w:val="20"/>
                <w:szCs w:val="20"/>
              </w:rPr>
              <w:t>SIF_Category</w:t>
            </w:r>
            <w:bookmarkEnd w:id="185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SIF_LogEntry category. May be omitted for informational-type postings, where typically a textual description will suffice.</w:t>
            </w:r>
          </w:p>
          <w:p w:rsidR="006247F5" w:rsidRDefault="006247F5">
            <w:pPr>
              <w:pStyle w:val="NormalWeb"/>
            </w:pPr>
            <w:r>
              <w:t xml:space="preserve">Note that categories may be combined with the Source attribute of SIF_LogEntry to differentiate agent error conditions from ZIS error conditions.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1 </w:t>
            </w:r>
          </w:p>
          <w:p w:rsidR="006247F5" w:rsidRDefault="006247F5">
            <w:pPr>
              <w:ind w:left="720"/>
              <w:rPr>
                <w:sz w:val="20"/>
                <w:szCs w:val="20"/>
              </w:rPr>
            </w:pPr>
            <w:r>
              <w:rPr>
                <w:sz w:val="20"/>
                <w:szCs w:val="20"/>
              </w:rPr>
              <w:t xml:space="preserve">Success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2 </w:t>
            </w:r>
          </w:p>
          <w:p w:rsidR="006247F5" w:rsidRDefault="006247F5">
            <w:pPr>
              <w:ind w:left="720"/>
              <w:rPr>
                <w:sz w:val="20"/>
                <w:szCs w:val="20"/>
              </w:rPr>
            </w:pPr>
            <w:r>
              <w:rPr>
                <w:sz w:val="20"/>
                <w:szCs w:val="20"/>
              </w:rPr>
              <w:t xml:space="preserve">Data Issues with Success Result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3 </w:t>
            </w:r>
          </w:p>
          <w:p w:rsidR="006247F5" w:rsidRDefault="006247F5">
            <w:pPr>
              <w:ind w:left="720"/>
              <w:rPr>
                <w:sz w:val="20"/>
                <w:szCs w:val="20"/>
              </w:rPr>
            </w:pPr>
            <w:r>
              <w:rPr>
                <w:sz w:val="20"/>
                <w:szCs w:val="20"/>
              </w:rPr>
              <w:t xml:space="preserve">Data Issues with Failure Result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4 </w:t>
            </w:r>
          </w:p>
          <w:p w:rsidR="006247F5" w:rsidRDefault="006247F5">
            <w:pPr>
              <w:ind w:left="720"/>
              <w:rPr>
                <w:sz w:val="20"/>
                <w:szCs w:val="20"/>
              </w:rPr>
            </w:pPr>
            <w:r>
              <w:rPr>
                <w:sz w:val="20"/>
                <w:szCs w:val="20"/>
              </w:rPr>
              <w:t>Error Conditions</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4" w:name="SIF_LogEntry__SIF_Code"/>
            <w:r>
              <w:rPr>
                <w:sz w:val="20"/>
                <w:szCs w:val="20"/>
              </w:rPr>
              <w:t>SIF_Code</w:t>
            </w:r>
            <w:bookmarkEnd w:id="185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SIF_LogEntry code with regard to SIF_Category above. May be omitted for informational-type postings, </w:t>
            </w:r>
            <w:r>
              <w:lastRenderedPageBreak/>
              <w:t>where typically a textual description will suffice. If a SIF_Code is included, SIF_Category must be included as well.</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union of:</w:t>
            </w:r>
            <w:r>
              <w:br/>
            </w:r>
            <w:r>
              <w:br/>
            </w:r>
            <w:hyperlink r:id="rId663" w:anchor="SIF_LogEntrySuccessCategoryType" w:history="1">
              <w:r>
                <w:rPr>
                  <w:rFonts w:ascii="Courier New" w:hAnsi="Courier New" w:cs="Courier New"/>
                  <w:color w:val="005696"/>
                  <w:sz w:val="20"/>
                  <w:szCs w:val="20"/>
                </w:rPr>
                <w:t>SIF_LogEntrySuccessCategoryType</w:t>
              </w:r>
            </w:hyperlink>
            <w:r>
              <w:br/>
            </w:r>
            <w:hyperlink r:id="rId664" w:anchor="SIF_LogEntryDataIssuesWithSuccessResultType" w:history="1">
              <w:r>
                <w:rPr>
                  <w:rFonts w:ascii="Courier New" w:hAnsi="Courier New" w:cs="Courier New"/>
                  <w:color w:val="005696"/>
                  <w:sz w:val="20"/>
                  <w:szCs w:val="20"/>
                </w:rPr>
                <w:t>SIF_LogEntryDataIssuesWithSuccessResultType</w:t>
              </w:r>
            </w:hyperlink>
            <w:r>
              <w:br/>
            </w:r>
            <w:hyperlink r:id="rId665" w:anchor="SIF_LogEntryDataIssuesWithFailureResultType" w:history="1">
              <w:r>
                <w:rPr>
                  <w:rFonts w:ascii="Courier New" w:hAnsi="Courier New" w:cs="Courier New"/>
                  <w:color w:val="005696"/>
                  <w:sz w:val="20"/>
                  <w:szCs w:val="20"/>
                </w:rPr>
                <w:t>SIF_LogEntryDataIssuesWithFailureResultType</w:t>
              </w:r>
            </w:hyperlink>
            <w:r>
              <w:br/>
            </w:r>
            <w:hyperlink r:id="rId666" w:anchor="SIF_LogEntryAgentErrorConditionType" w:history="1">
              <w:r>
                <w:rPr>
                  <w:rFonts w:ascii="Courier New" w:hAnsi="Courier New" w:cs="Courier New"/>
                  <w:color w:val="005696"/>
                  <w:sz w:val="20"/>
                  <w:szCs w:val="20"/>
                </w:rPr>
                <w:t>SIF_LogEntryAgentErrorConditionTy</w:t>
              </w:r>
              <w:r>
                <w:rPr>
                  <w:rFonts w:ascii="Courier New" w:hAnsi="Courier New" w:cs="Courier New"/>
                  <w:color w:val="005696"/>
                  <w:sz w:val="20"/>
                  <w:szCs w:val="20"/>
                </w:rPr>
                <w:lastRenderedPageBreak/>
                <w:t>pe</w:t>
              </w:r>
            </w:hyperlink>
            <w:r>
              <w:br/>
            </w:r>
            <w:hyperlink r:id="rId667" w:anchor="SIF_LogEntryZISErrorConditionType" w:history="1">
              <w:r>
                <w:rPr>
                  <w:rFonts w:ascii="Courier New" w:hAnsi="Courier New" w:cs="Courier New"/>
                  <w:color w:val="005696"/>
                  <w:sz w:val="20"/>
                  <w:szCs w:val="20"/>
                </w:rPr>
                <w:t>SIF_LogEntryZISErrorConditionType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5" w:name="SIF_LogEntry__SIF_ApplicationCode"/>
            <w:r>
              <w:rPr>
                <w:sz w:val="20"/>
                <w:szCs w:val="20"/>
              </w:rPr>
              <w:t>SIF_ApplicationCode</w:t>
            </w:r>
            <w:bookmarkEnd w:id="185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An error code specific to the application posting the entry. Can be used by vendors to query log entries for errors specific to their applications. If a SIF_ApplicationCode is included, SIF_Category must be included as well; i.e., application-specific error codes should fall within one of the defined log entry categories.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68"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669"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6" w:name="SIF_LogEntry__SIF_Desc"/>
            <w:r>
              <w:rPr>
                <w:sz w:val="20"/>
                <w:szCs w:val="20"/>
              </w:rPr>
              <w:t>SIF_Desc</w:t>
            </w:r>
            <w:bookmarkEnd w:id="185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textual description of the error.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0" w:anchor="string" w:history="1">
              <w:r w:rsidR="006247F5">
                <w:rPr>
                  <w:rFonts w:ascii="Courier New" w:hAnsi="Courier New" w:cs="Courier New"/>
                  <w:color w:val="005696"/>
                  <w:sz w:val="20"/>
                  <w:szCs w:val="20"/>
                </w:rPr>
                <w:t>xs:string</w:t>
              </w:r>
            </w:hyperlink>
          </w:p>
          <w:tbl>
            <w:tblPr>
              <w:tblW w:w="0" w:type="auto"/>
              <w:tblInd w:w="150" w:type="dxa"/>
              <w:tblCellMar>
                <w:top w:w="15" w:type="dxa"/>
                <w:left w:w="15" w:type="dxa"/>
                <w:bottom w:w="15" w:type="dxa"/>
                <w:right w:w="15" w:type="dxa"/>
              </w:tblCellMar>
              <w:tblLook w:val="04A0"/>
            </w:tblPr>
            <w:tblGrid>
              <w:gridCol w:w="1171"/>
              <w:gridCol w:w="57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671"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1024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7" w:name="SIF_LogEntry__SIF_ExtendedDesc"/>
            <w:r>
              <w:rPr>
                <w:sz w:val="20"/>
                <w:szCs w:val="20"/>
              </w:rPr>
              <w:t>SIF_ExtendedDesc</w:t>
            </w:r>
            <w:bookmarkEnd w:id="185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Any extended error description.</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2" w:anchor="string" w:history="1">
              <w:r w:rsidR="006247F5">
                <w:rPr>
                  <w:rFonts w:ascii="Courier New" w:hAnsi="Courier New" w:cs="Courier New"/>
                  <w:color w:val="005696"/>
                  <w:sz w:val="20"/>
                  <w:szCs w:val="20"/>
                </w:rPr>
                <w:t>xs:string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8" w:name="SIF_LogEntry__SIF_LogObjects"/>
            <w:r>
              <w:rPr>
                <w:sz w:val="20"/>
                <w:szCs w:val="20"/>
              </w:rPr>
              <w:t>SIF_LogObjects</w:t>
            </w:r>
            <w:bookmarkEnd w:id="185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3"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59" w:name="SIF_LogEntry__SIF_LogObjects__SIF_LogObj" w:colFirst="1" w:colLast="1"/>
            <w:r>
              <w:rPr>
                <w:sz w:val="20"/>
                <w:szCs w:val="20"/>
              </w:rPr>
              <w:t>SIF_LogObjects/SIF_LogObject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Any SIF data objects to which this log entry may apply.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&lt;xs:any processContents="skip" /&gt;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&lt;/xs:sequence&gt;</w:t>
            </w:r>
          </w:p>
          <w:p w:rsidR="006247F5" w:rsidRDefault="006247F5" w:rsidP="006247F5">
            <w:pPr>
              <w:rPr>
                <w:rFonts w:ascii="Courier New" w:hAnsi="Courier New" w:cs="Courier New"/>
                <w:sz w:val="20"/>
                <w:szCs w:val="20"/>
              </w:rPr>
            </w:pPr>
            <w:r>
              <w:rPr>
                <w:rFonts w:ascii="Courier New" w:hAnsi="Courier New" w:cs="Courier New"/>
                <w:sz w:val="20"/>
                <w:szCs w:val="20"/>
              </w:rPr>
              <w:t xml:space="preserve">  &lt;xs:attribute name="ObjectName" use="required" type="sif:SIF_RequestObjectNamesType" /&gt;</w:t>
            </w:r>
          </w:p>
          <w:p w:rsidR="006247F5" w:rsidRDefault="006247F5" w:rsidP="006247F5">
            <w:pPr>
              <w:rPr>
                <w:rFonts w:ascii="Courier New" w:hAnsi="Courier New" w:cs="Courier New"/>
                <w:sz w:val="20"/>
                <w:szCs w:val="20"/>
              </w:rPr>
            </w:pPr>
            <w:r>
              <w:rPr>
                <w:rFonts w:ascii="Courier New" w:hAnsi="Courier New" w:cs="Courier New"/>
                <w:sz w:val="20"/>
                <w:szCs w:val="20"/>
              </w:rPr>
              <w:t>&lt;/xs:complexType&gt;</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object referenced (e.g. StudentPersonal).</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4" w:anchor="SIF_RequestObjectNamesType" w:history="1">
              <w:r w:rsidR="006247F5">
                <w:rPr>
                  <w:rFonts w:ascii="Courier New" w:hAnsi="Courier New" w:cs="Courier New"/>
                  <w:color w:val="005696"/>
                  <w:sz w:val="20"/>
                  <w:szCs w:val="20"/>
                </w:rPr>
                <w:t>SIF_RequestObjectNamesType</w:t>
              </w:r>
            </w:hyperlink>
          </w:p>
        </w:tc>
      </w:tr>
      <w:bookmarkEnd w:id="1859"/>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60" w:name="SIF_LogEntry__SIF_Metadata"/>
            <w:r>
              <w:rPr>
                <w:sz w:val="20"/>
                <w:szCs w:val="20"/>
              </w:rPr>
              <w:t>SIF_Metadata</w:t>
            </w:r>
            <w:bookmarkEnd w:id="186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5" w:anchor="SIF_Metadata" w:history="1">
              <w:r w:rsidR="006247F5">
                <w:rPr>
                  <w:rFonts w:ascii="Courier New" w:hAnsi="Courier New" w:cs="Courier New"/>
                  <w:color w:val="005696"/>
                  <w:sz w:val="20"/>
                  <w:szCs w:val="20"/>
                </w:rPr>
                <w:t>SIF_Metadata</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61" w:name="SIF_LogEntry__SIF_ExtendedElements"/>
            <w:r>
              <w:rPr>
                <w:sz w:val="20"/>
                <w:szCs w:val="20"/>
              </w:rPr>
              <w:t>SIF_ExtendedElements</w:t>
            </w:r>
            <w:bookmarkEnd w:id="186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76" w:anchor="SIF_ExtendedElements" w:history="1">
              <w:r w:rsidR="006247F5">
                <w:rPr>
                  <w:rFonts w:ascii="Courier New" w:hAnsi="Courier New" w:cs="Courier New"/>
                  <w:color w:val="005696"/>
                  <w:sz w:val="20"/>
                  <w:szCs w:val="20"/>
                </w:rPr>
                <w:t>SIF_ExtendedElements</w:t>
              </w:r>
            </w:hyperlink>
          </w:p>
        </w:tc>
      </w:tr>
    </w:tbl>
    <w:p w:rsidR="006247F5" w:rsidRDefault="006247F5" w:rsidP="006247F5">
      <w:r>
        <w:rPr>
          <w:rStyle w:val="Caption2"/>
        </w:rPr>
        <w:t>Table 5.3.2-1: SIF_LogEntry</w:t>
      </w:r>
      <w:bookmarkStart w:id="1862" w:name="Example5321SIF_LogEntryWhenAnAgentEncoun"/>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 Source="Agent" LogLevel="Error"&gt;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&lt;SIF_MsgId&gt;83252CE5C5F14FD88607F645224E4CAA&lt;/SIF_MsgId&gt;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&lt;SIF_Timestamp&gt;2006-08-19T10:36:00-05:00&lt;/SIF_Timestamp&gt;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&lt;SIF_Category&gt;4&lt;/SIF_Category&gt;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&lt;SIF_Code&gt;1&lt;/SIF_Code&gt;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&lt;SIF_Desc&gt;Agent has run out of memory and will shut down&lt;/SIF_Desc&gt;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&lt;SIF_ExtendedDesc&gt;OutOfMemoryException: ...&lt;/SIF_ExtendedDesc&gt;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&lt;/SIF_LogEntry&gt;</w:t>
      </w:r>
    </w:p>
    <w:p w:rsidR="006247F5" w:rsidRDefault="006247F5" w:rsidP="006247F5">
      <w:r>
        <w:rPr>
          <w:rStyle w:val="Caption2"/>
        </w:rPr>
        <w:t>Example 5.3.2-1: SIF_LogEntry when an agent encounters a system failure</w:t>
      </w:r>
      <w:bookmarkStart w:id="1863" w:name="Example5322SIF_LogEntryWhenAnAgentFailsT"/>
      <w:bookmarkEnd w:id="1862"/>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 Source="Agent" LogLevel="Error"&gt;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&lt;SIF_MsgId&gt;BA86894B795A4EB7A45093AD1CDBA54C&lt;/SIF_MsgId&gt;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&lt;SIF_Timestamp&gt;2006-08-19T10:39:00-05:00&lt;/SIF_Timestamp&gt;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&lt;SIF_MsgId&gt;74234DCB460A4BCB8937B07467EA73CC&lt;/SIF_MsgId&gt;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&lt;SIF_Timestamp&gt;2006-08-19T10:29:00-05:00&lt;/SIF_Timestamp&gt;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&lt;SIF_SourceId&gt;RamseyLibraryAgent&lt;/SIF_SourceId&gt;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&lt;/SIF_OriginalHeader&gt;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&lt;SIF_Category&gt;3&lt;/SIF_Category&gt;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&lt;SIF_Code&gt;2&lt;/SIF_Code&gt;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&lt;SIF_ApplicationCode&gt;-33&lt;/SIF_ApplicationCode&gt;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&lt;SIF_Desc&gt;Could not delete student John Smith due to business rule&lt;/SIF_Desc&gt;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 RefId="76D3A70232FE40D7A5D43A7A317EAEF9"&gt;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&lt;AlertMessages&gt;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&lt;AlertMessage Type="Legal"&gt;This is the Legal Alert for Joe Student&lt;/AlertMessage&gt;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&lt;/AlertMessages&gt;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&lt;LocalId&gt;P00001&lt;/LocalId&gt;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&lt;StateProvinceId&gt;WB0025&lt;/StateProvinceId&gt;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&lt;ElectronicIdList&gt;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&lt;ElectronicId Type="Barcode"&gt;206654&lt;/ElectronicId&gt;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&lt;/ElectronicIdList&gt;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 Type="04"&gt;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&lt;LastName&gt;Student&lt;/LastName&gt;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&lt;FirstName&gt;Joe&lt;/FirstName&gt;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&lt;MiddleName /&gt;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&lt;PreferredName&gt;Joe&lt;/PreferredName&gt;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&lt;Demographics&gt;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&lt;Gender&gt;M&lt;/Gender&gt;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&lt;/Demographics&gt;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&lt;AddressList&gt;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&lt;Address Type="0123"&gt;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&lt;Street&gt;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&lt;Line1&gt;6799 33rd Ave.&lt;/Line1&gt;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&lt;StreetNumber&gt;6799&lt;/StreetNumber&gt;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&lt;StreetName&gt;33rd&lt;/StreetName&gt;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&lt;StreetType&gt;Ave.&lt;/StreetType&gt;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&lt;/Street&gt;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&lt;City&gt;Chicago&lt;/City&gt;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&lt;StateProvince&gt;IL&lt;/StateProvince&gt;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&lt;Country&gt;US&lt;/Country&gt;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&lt;PostalCode&gt;60660&lt;/PostalCode&gt;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&lt;/Address&gt;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&lt;/AddressList&gt;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 Type="0096"&gt;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&lt;Number&gt;(312) 555-1234&lt;/Number&gt;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&lt;/PhoneNumberList&gt;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&lt;EmailList&gt;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&lt;Email Type="Primary"&gt;Joe.Student@anyschool.com&lt;/Email&gt;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&lt;/EmailList&gt;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&lt;OnTimeGraduationYear&gt;2007&lt;/OnTimeGraduationYear&gt;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&lt;/SIF_LogObjects&gt;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&lt;/SIF_LogEntry&gt;</w:t>
      </w:r>
    </w:p>
    <w:p w:rsidR="006247F5" w:rsidRDefault="006247F5" w:rsidP="006247F5">
      <w:r>
        <w:rPr>
          <w:rStyle w:val="Caption2"/>
        </w:rPr>
        <w:t>Example 5.3.2-2: SIF_LogEntry when an agent fails to delete a student</w:t>
      </w:r>
      <w:bookmarkStart w:id="1864" w:name="Example5323SIF_LogEntryWhenAnAgentStarts"/>
      <w:bookmarkEnd w:id="1863"/>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 Source="Agent" LogLevel="Info"&gt;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&lt;SIF_MsgId&gt;64B0CC6CFB314A328E520A102229CBC8&lt;/SIF_MsgId&gt;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&lt;SIF_Timestamp&gt;2006-08-19T10:46:00-05:00&lt;/SIF_Timestamp&gt;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&lt;SIF_Desc&gt;Agent starting synchronization&lt;/SIF_Desc&gt;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&lt;/SIF_LogEntry&gt;</w:t>
      </w:r>
    </w:p>
    <w:p w:rsidR="006247F5" w:rsidRDefault="006247F5" w:rsidP="006247F5">
      <w:r>
        <w:rPr>
          <w:rStyle w:val="Caption2"/>
        </w:rPr>
        <w:t>Example 5.3.2-3: SIF_LogEntry when an agent starts synchronizing data</w:t>
      </w:r>
      <w:bookmarkStart w:id="1865" w:name="Example5324SIF_LogEntryWhenAZISFailsToDe"/>
      <w:bookmarkEnd w:id="1864"/>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 Source="ZIS" LogLevel="Error"&gt;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&lt;SIF_MsgId&gt;BC1D982CEC5F49D998169930FE5B271C&lt;/SIF_MsgId&gt;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&lt;SIF_Timestamp&gt;2006-08-19T10:49:00-05:00&lt;/SIF_Timestamp&gt;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&lt;SIF_SourceId&gt;RamseyZIS&lt;/SIF_SourceId&gt;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&lt;/SIF_LogEntryHeader&gt;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&lt;SIF_MsgId&gt;74234DCB460A4BCB8937B07467EA73CC&lt;/SIF_MsgId&gt;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&lt;SIF_Timestamp&gt;2006-08-19T10:29:00-05:00&lt;/SIF_Timestamp&gt;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&lt;SIF_SourceId&gt;RamseyLibraryAgent&lt;/SIF_SourceId&gt;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&lt;/SIF_OriginalHeader&gt;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&lt;SIF_Category&gt;4&lt;/SIF_Category&gt;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&lt;SIF_Code&gt;2&lt;/SIF_Code&gt;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&lt;SIF_Desc&gt;Could not deliver StudentPicture Add to RamseyLibraryAgent (127,546 bytes) due to maximum buffer size of 16,384 bytes.&lt;/SIF_Desc&gt;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&lt;/SIF_LogEntry&gt;</w:t>
      </w:r>
    </w:p>
    <w:p w:rsidR="006247F5" w:rsidRDefault="006247F5" w:rsidP="006247F5">
      <w:r>
        <w:rPr>
          <w:rStyle w:val="Caption2"/>
        </w:rPr>
        <w:t>Example 5.3.2-4: SIF_LogEntry when a ZIS fails to deliver a message due to buffer size limitations</w:t>
      </w:r>
    </w:p>
    <w:p w:rsidR="006247F5" w:rsidRDefault="006247F5" w:rsidP="006247F5">
      <w:pPr>
        <w:pStyle w:val="Heading3"/>
        <w:pBdr>
          <w:top w:val="double" w:sz="6" w:space="8" w:color="FFC425"/>
          <w:left w:val="double" w:sz="6" w:space="8" w:color="FFC425"/>
          <w:bottom w:val="double" w:sz="6" w:space="8" w:color="FFC425"/>
          <w:right w:val="double" w:sz="6" w:space="8" w:color="FFC425"/>
        </w:pBdr>
        <w:shd w:val="clear" w:color="auto" w:fill="005696"/>
        <w:rPr>
          <w:color w:val="FFFFFF"/>
        </w:rPr>
      </w:pPr>
      <w:bookmarkStart w:id="1866" w:name="obj:SIF_ZoneStatus"/>
      <w:bookmarkStart w:id="1867" w:name="_Toc271175943"/>
      <w:bookmarkStart w:id="1868" w:name="533SIF_ZoneStatus"/>
      <w:bookmarkEnd w:id="1865"/>
      <w:bookmarkEnd w:id="1866"/>
      <w:r>
        <w:rPr>
          <w:color w:val="FFFFFF"/>
        </w:rPr>
        <w:t>5.3.3 SIF_ZoneStatus</w:t>
      </w:r>
      <w:bookmarkEnd w:id="1867"/>
    </w:p>
    <w:p w:rsidR="006247F5" w:rsidRDefault="006247F5" w:rsidP="006247F5">
      <w:pPr>
        <w:pStyle w:val="NormalWeb"/>
      </w:pPr>
      <w:r>
        <w:t xml:space="preserve">The </w:t>
      </w:r>
      <w:r>
        <w:rPr>
          <w:rStyle w:val="HTMLCode"/>
        </w:rPr>
        <w:t>SIF_ZoneStatus</w:t>
      </w:r>
      <w:r>
        <w:t xml:space="preserve"> object is an object that is implicitly provided by all Zone Integration Servers to provide information about the ZIS. Zone Integration Servers </w:t>
      </w:r>
      <w:r>
        <w:rPr>
          <w:rStyle w:val="rfc21191"/>
        </w:rPr>
        <w:t>MUST</w:t>
      </w:r>
      <w:r>
        <w:t xml:space="preserve"> provide this object. </w:t>
      </w:r>
    </w:p>
    <w:p w:rsidR="006247F5" w:rsidRDefault="006247F5" w:rsidP="006247F5">
      <w:pPr>
        <w:pStyle w:val="emphasizednote"/>
      </w:pPr>
      <w:r>
        <w:t xml:space="preserve">Change events are supported on </w:t>
      </w:r>
      <w:r>
        <w:rPr>
          <w:rStyle w:val="HTMLCode"/>
        </w:rPr>
        <w:t>SIF_ZoneStatus</w:t>
      </w:r>
      <w:r>
        <w:t xml:space="preserve">. </w:t>
      </w:r>
    </w:p>
    <w:p w:rsidR="006247F5" w:rsidRDefault="006247F5" w:rsidP="006247F5">
      <w:pPr>
        <w:jc w:val="center"/>
      </w:pPr>
      <w:bookmarkStart w:id="1869" w:name="Figure5331SIF_ZoneStatus"/>
      <w:bookmarkEnd w:id="1868"/>
      <w:bookmarkEnd w:id="1869"/>
      <w:r>
        <w:rPr>
          <w:noProof/>
          <w:color w:val="005696"/>
        </w:rPr>
        <w:drawing>
          <wp:inline distT="0" distB="0" distL="0" distR="0">
            <wp:extent cx="16821150" cy="1571625"/>
            <wp:effectExtent l="19050" t="0" r="0" b="0"/>
            <wp:docPr id="65" name="Picture 65" descr="SIF_ZoneStatus">
              <a:hlinkClick xmlns:a="http://schemas.openxmlformats.org/drawingml/2006/main" r:id="rId67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IF_ZoneStatus">
                      <a:hlinkClick r:id="rId677" tgtFrame="_blank"/>
                    </pic:cNvPr>
                    <pic:cNvPicPr>
                      <a:picLocks noChangeAspect="1" noChangeArrowheads="1"/>
                    </pic:cNvPicPr>
                  </pic:nvPicPr>
                  <pic:blipFill>
                    <a:blip r:embed="rId678" cstate="print"/>
                    <a:srcRect/>
                    <a:stretch>
                      <a:fillRect/>
                    </a:stretch>
                  </pic:blipFill>
                  <pic:spPr bwMode="auto">
                    <a:xfrm>
                      <a:off x="0" y="0"/>
                      <a:ext cx="16821150" cy="1571625"/>
                    </a:xfrm>
                    <a:prstGeom prst="rect">
                      <a:avLst/>
                    </a:prstGeom>
                    <a:noFill/>
                    <a:ln w="9525">
                      <a:noFill/>
                      <a:miter lim="800000"/>
                      <a:headEnd/>
                      <a:tailEnd/>
                    </a:ln>
                  </pic:spPr>
                </pic:pic>
              </a:graphicData>
            </a:graphic>
          </wp:inline>
        </w:drawing>
      </w:r>
    </w:p>
    <w:p w:rsidR="006247F5" w:rsidRDefault="006247F5" w:rsidP="006247F5">
      <w:r>
        <w:rPr>
          <w:rStyle w:val="Caption2"/>
        </w:rPr>
        <w:t>Figure 5.3.3-1: SIF_ZoneStatus</w:t>
      </w:r>
      <w:r>
        <w:t xml:space="preserve"> </w:t>
      </w:r>
      <w:bookmarkStart w:id="1870" w:name="Table5331SIF_ZoneStatus"/>
    </w:p>
    <w:tbl>
      <w:tblPr>
        <w:tblW w:w="0" w:type="auto"/>
        <w:tblCellMar>
          <w:top w:w="15" w:type="dxa"/>
          <w:left w:w="15" w:type="dxa"/>
          <w:bottom w:w="15" w:type="dxa"/>
          <w:right w:w="15" w:type="dxa"/>
        </w:tblCellMar>
        <w:tblLook w:val="04A0"/>
      </w:tblPr>
      <w:tblGrid>
        <w:gridCol w:w="270"/>
        <w:gridCol w:w="3435"/>
        <w:gridCol w:w="551"/>
        <w:gridCol w:w="1851"/>
        <w:gridCol w:w="2623"/>
      </w:tblGrid>
      <w:tr w:rsidR="006247F5" w:rsidTr="006247F5">
        <w:trPr>
          <w:tblHeader/>
        </w:trPr>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lastRenderedPageBreak/>
              <w:t> </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Element/@Attribute</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Char</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Description</w:t>
            </w:r>
          </w:p>
        </w:tc>
        <w:tc>
          <w:tcPr>
            <w:tcW w:w="0" w:type="auto"/>
            <w:tcBorders>
              <w:top w:val="single" w:sz="6" w:space="0" w:color="005696"/>
              <w:left w:val="single" w:sz="6" w:space="0" w:color="005696"/>
              <w:bottom w:val="single" w:sz="6" w:space="0" w:color="005696"/>
              <w:right w:val="single" w:sz="6" w:space="0" w:color="005696"/>
            </w:tcBorders>
            <w:shd w:val="clear" w:color="auto" w:fill="005696"/>
            <w:tcMar>
              <w:top w:w="45" w:type="dxa"/>
              <w:left w:w="45" w:type="dxa"/>
              <w:bottom w:w="45" w:type="dxa"/>
              <w:right w:w="45" w:type="dxa"/>
            </w:tcMar>
            <w:vAlign w:val="bottom"/>
            <w:hideMark/>
          </w:tcPr>
          <w:p w:rsidR="006247F5" w:rsidRDefault="006247F5">
            <w:pPr>
              <w:spacing w:after="30"/>
              <w:jc w:val="center"/>
              <w:rPr>
                <w:b/>
                <w:bCs/>
                <w:color w:val="FFFFFF"/>
              </w:rPr>
            </w:pPr>
            <w:r>
              <w:rPr>
                <w:b/>
                <w:bCs/>
                <w:color w:val="FFFFFF"/>
              </w:rPr>
              <w:t>Type</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spacing w:after="30"/>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after="30"/>
              <w:rPr>
                <w:sz w:val="20"/>
                <w:szCs w:val="20"/>
              </w:rPr>
            </w:pPr>
            <w:bookmarkStart w:id="1871" w:name="SIF_ZoneStatus"/>
            <w:bookmarkEnd w:id="1870"/>
            <w:r>
              <w:rPr>
                <w:rStyle w:val="rootelement1"/>
                <w:sz w:val="22"/>
                <w:szCs w:val="22"/>
              </w:rPr>
              <w:t>SIF_ZoneStatus</w:t>
            </w:r>
            <w:bookmarkEnd w:id="1871"/>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pPr>
              <w:spacing w:after="30"/>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w:t>
            </w:r>
            <w:r>
              <w:rPr>
                <w:rStyle w:val="HTMLCode"/>
              </w:rPr>
              <w:t>SIF_ZoneStatus</w:t>
            </w:r>
            <w:r>
              <w:t xml:space="preserve"> object is an object that is implicitly provided by all Zone Integration Servers to provide information about the ZIS. Zone Integration Servers </w:t>
            </w:r>
            <w:r>
              <w:rPr>
                <w:rStyle w:val="rfc21191"/>
              </w:rPr>
              <w:t>MUST</w:t>
            </w:r>
            <w:r>
              <w:t xml:space="preserve"> provide this object.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r>
              <w:rPr>
                <w:b/>
                <w:bCs/>
                <w:color w:val="005696"/>
                <w:sz w:val="21"/>
                <w:szCs w:val="21"/>
              </w:rPr>
              <w:br/>
            </w:r>
            <w:r>
              <w:rPr>
                <w:b/>
                <w:bCs/>
                <w:noProof/>
                <w:color w:val="005696"/>
                <w:sz w:val="21"/>
                <w:szCs w:val="21"/>
              </w:rPr>
              <w:drawing>
                <wp:inline distT="0" distB="0" distL="0" distR="0">
                  <wp:extent cx="152400" cy="152400"/>
                  <wp:effectExtent l="19050" t="0" r="0" b="0"/>
                  <wp:docPr id="66" name="Picture 66"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ey"/>
                          <pic:cNvPicPr>
                            <a:picLocks noChangeAspect="1" noChangeArrowheads="1"/>
                          </pic:cNvPicPr>
                        </pic:nvPicPr>
                        <pic:blipFill>
                          <a:blip r:embed="rId67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2" w:name="SIF_ZoneStatus___ZoneId"/>
            <w:r>
              <w:rPr>
                <w:sz w:val="20"/>
                <w:szCs w:val="20"/>
              </w:rPr>
              <w:t>ZoneId</w:t>
            </w:r>
            <w:bookmarkEnd w:id="187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for this Zone. It is the same as the </w:t>
            </w:r>
            <w:r>
              <w:rPr>
                <w:rStyle w:val="HTMLCode"/>
              </w:rPr>
              <w:t>SIF_SourceId</w:t>
            </w:r>
            <w:r>
              <w:t xml:space="preserve"> that the ZIS would place in any </w:t>
            </w:r>
            <w:r>
              <w:rPr>
                <w:rStyle w:val="HTMLCode"/>
              </w:rPr>
              <w:t>SIF_Header</w:t>
            </w:r>
            <w:r>
              <w:t xml:space="preserve"> that it creates.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0"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3" w:name="SIF_ZoneStatus__SIF_Name"/>
            <w:r>
              <w:rPr>
                <w:sz w:val="20"/>
                <w:szCs w:val="20"/>
              </w:rPr>
              <w:t>SIF_Name</w:t>
            </w:r>
            <w:bookmarkEnd w:id="187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descriptive name for the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1"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4" w:name="SIF_ZoneStatus__SIF_Icon"/>
            <w:r>
              <w:rPr>
                <w:sz w:val="20"/>
                <w:szCs w:val="20"/>
              </w:rPr>
              <w:t>SIF_Icon</w:t>
            </w:r>
            <w:bookmarkEnd w:id="187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HTTP URL referencing an icon for graphical representation of the ZIS/Zone. Should range from 16x16 pixels to 128x128 pixels and be of an </w:t>
            </w:r>
            <w:r>
              <w:rPr>
                <w:rStyle w:val="HTMLCode"/>
              </w:rPr>
              <w:t>image</w:t>
            </w:r>
            <w:r>
              <w:t xml:space="preserve"> MIME type commonly supported by Web browsers (e.g. </w:t>
            </w:r>
            <w:r>
              <w:lastRenderedPageBreak/>
              <w:t xml:space="preserve">PNG, JPEG, GIF). Agents may optionally follow the more restrictive </w:t>
            </w:r>
            <w:del w:id="1875" w:author="Richard Halter" w:date="2010-08-11T15:55:00Z">
              <w:r w:rsidDel="00EF6251">
                <w:delText>guid</w:delText>
              </w:r>
            </w:del>
            <w:ins w:id="1876" w:author="Richard Halter" w:date="2010-08-11T15:55:00Z">
              <w:r w:rsidR="00EF6251">
                <w:t>UUID</w:t>
              </w:r>
            </w:ins>
            <w:r>
              <w:t xml:space="preserve">elines at </w:t>
            </w:r>
            <w:hyperlink r:id="rId682" w:anchor="FAVICON" w:history="1">
              <w:r>
                <w:rPr>
                  <w:rStyle w:val="Hyperlink"/>
                </w:rPr>
                <w:t>[FAVICON]</w:t>
              </w:r>
            </w:hyperlink>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3" w:anchor="anyURI" w:history="1">
              <w:r w:rsidR="006247F5">
                <w:rPr>
                  <w:rFonts w:ascii="Courier New" w:hAnsi="Courier New" w:cs="Courier New"/>
                  <w:color w:val="005696"/>
                  <w:sz w:val="20"/>
                  <w:szCs w:val="20"/>
                </w:rPr>
                <w:t>xs:anyURI</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7" w:name="SIF_ZoneStatus__SIF_Vendor"/>
            <w:r>
              <w:rPr>
                <w:sz w:val="20"/>
                <w:szCs w:val="20"/>
              </w:rPr>
              <w:t>SIF_Vendor</w:t>
            </w:r>
            <w:bookmarkEnd w:id="187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information about the vendor that wrote this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8" w:name="SIF_ZoneStatus__SIF_Vendor__SIF_Name"/>
            <w:r>
              <w:rPr>
                <w:sz w:val="20"/>
                <w:szCs w:val="20"/>
              </w:rPr>
              <w:t>SIF_Vendor/SIF_Name</w:t>
            </w:r>
            <w:bookmarkEnd w:id="187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company that wrote the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4"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79" w:name="SIF_ZoneStatus__SIF_Vendor__SIF_Product"/>
            <w:r>
              <w:rPr>
                <w:sz w:val="20"/>
                <w:szCs w:val="20"/>
              </w:rPr>
              <w:t>SIF_Vendor/SIF_Product</w:t>
            </w:r>
            <w:bookmarkEnd w:id="187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product name assigned by the vendor to identify this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5"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0" w:name="SIF_ZoneStatus__SIF_Vendor__SIF_Version"/>
            <w:r>
              <w:rPr>
                <w:sz w:val="20"/>
                <w:szCs w:val="20"/>
              </w:rPr>
              <w:t>SIF_Vendor/SIF_Version</w:t>
            </w:r>
            <w:bookmarkEnd w:id="188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version of the vendor's product—not necessarily the SIF version.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6"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1" w:name="SIF_ZoneStatus__SIF_Providers"/>
            <w:r>
              <w:rPr>
                <w:sz w:val="20"/>
                <w:szCs w:val="20"/>
              </w:rPr>
              <w:t>SIF_Providers</w:t>
            </w:r>
            <w:bookmarkEnd w:id="188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Encompasses all the providers registered with this ZIS. This element is mandatory if there are providers registered with </w:t>
            </w:r>
            <w:r>
              <w:lastRenderedPageBreak/>
              <w:t>the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7"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82" w:name="SIF_ZoneStatus__SIF_Providers__SIF_Provi"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SIF_Providers/SIF_Provider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is providing objects. This is the agent or ZIS identifier that would appear in the </w:t>
            </w:r>
            <w:r>
              <w:rPr>
                <w:rStyle w:val="HTMLCode"/>
              </w:rPr>
              <w:t>SIF_SourceId</w:t>
            </w:r>
            <w:r>
              <w:t xml:space="preserve"> field of any </w:t>
            </w:r>
            <w:r>
              <w:rPr>
                <w:rStyle w:val="HTMLCode"/>
              </w:rPr>
              <w:t>SIF_Header</w:t>
            </w:r>
            <w:r>
              <w:t xml:space="preserve"> created by the SIF node.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88"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689"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SIF_Providers/SIF_Provider/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0"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SIF_Providers/SIF_Provider/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provided by this SIF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1"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SIF_Providers/SIF_Provider/</w:t>
            </w:r>
            <w:r>
              <w:rPr>
                <w:sz w:val="20"/>
                <w:szCs w:val="20"/>
              </w:rPr>
              <w:br/>
              <w:t>     SIF_ObjectList/SIF_Object/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2"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SIF_Providers/SIF_Provider/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3" w:anchor="SIF_Contexts" w:history="1">
              <w:r w:rsidR="006247F5">
                <w:rPr>
                  <w:rFonts w:ascii="Courier New" w:hAnsi="Courier New" w:cs="Courier New"/>
                  <w:color w:val="005696"/>
                  <w:sz w:val="20"/>
                  <w:szCs w:val="20"/>
                </w:rPr>
                <w:t>SIF_Contexts</w:t>
              </w:r>
            </w:hyperlink>
          </w:p>
        </w:tc>
      </w:tr>
      <w:bookmarkEnd w:id="188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3" w:name="SIF_ZoneStatus__SIF_Subscribers"/>
            <w:r>
              <w:rPr>
                <w:sz w:val="20"/>
                <w:szCs w:val="20"/>
              </w:rPr>
              <w:t>SIF_Subscribers</w:t>
            </w:r>
            <w:bookmarkEnd w:id="188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Encompasses all the subscribers registered with this ZIS. This element is mandatory if </w:t>
            </w:r>
            <w:r>
              <w:lastRenderedPageBreak/>
              <w:t>there are subscribers registered with the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4"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84" w:name="SIF_ZoneStatus__SIF_Subscribers__SIF_Sub"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SIF_Subscribers/SIF_Subscriber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is subscribing to the object events. This is the agent or ZIS identifier that would appear in the </w:t>
            </w:r>
            <w:r>
              <w:rPr>
                <w:rStyle w:val="HTMLCode"/>
              </w:rPr>
              <w:t>SIF_SourceId</w:t>
            </w:r>
            <w:r>
              <w:t xml:space="preserve"> field of any </w:t>
            </w:r>
            <w:r>
              <w:rPr>
                <w:rStyle w:val="HTMLCode"/>
              </w:rPr>
              <w:t>SIF_Header</w:t>
            </w:r>
            <w:r>
              <w:t xml:space="preserve"> created by the SIF node.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5"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696"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SIF_Subscribers/SIF_Subscriber/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7"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SIF_Subscribers/SIF_Subscriber/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subscribed to by this SIF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8"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SIF_Subscribers/SIF_Subscriber/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699" w:anchor="SIF_Contexts" w:history="1">
              <w:r w:rsidR="006247F5">
                <w:rPr>
                  <w:rFonts w:ascii="Courier New" w:hAnsi="Courier New" w:cs="Courier New"/>
                  <w:color w:val="005696"/>
                  <w:sz w:val="20"/>
                  <w:szCs w:val="20"/>
                </w:rPr>
                <w:t>SIF_Contexts</w:t>
              </w:r>
            </w:hyperlink>
          </w:p>
        </w:tc>
      </w:tr>
      <w:bookmarkEnd w:id="1884"/>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5" w:name="SIF_ZoneStatus__SIF_AddPublishers"/>
            <w:r>
              <w:rPr>
                <w:sz w:val="20"/>
                <w:szCs w:val="20"/>
              </w:rPr>
              <w:t>SIF_AddPublishers</w:t>
            </w:r>
            <w:bookmarkEnd w:id="188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Encompasses all the </w:t>
            </w:r>
            <w:r>
              <w:rPr>
                <w:rStyle w:val="HTMLCode"/>
              </w:rPr>
              <w:t>Add</w:t>
            </w:r>
            <w:r>
              <w:t> </w:t>
            </w:r>
            <w:r>
              <w:rPr>
                <w:rStyle w:val="HTMLCode"/>
              </w:rPr>
              <w:t>SIF_Event</w:t>
            </w:r>
            <w:r>
              <w:t xml:space="preserve"> publishers registered with </w:t>
            </w:r>
            <w:r>
              <w:lastRenderedPageBreak/>
              <w:t xml:space="preserve">this zone.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0"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86" w:name="SIF_ZoneStatus__SIF_AddPublishers__SIF_P"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SIF_AddPublishers/SIF_Publisher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can publish the </w:t>
            </w:r>
            <w:r>
              <w:rPr>
                <w:rStyle w:val="HTMLCode"/>
              </w:rPr>
              <w:t>SIF_Event</w:t>
            </w:r>
            <w:r>
              <w:t xml:space="preserve">. This is the agent identifier that would appear in the </w:t>
            </w:r>
            <w:r>
              <w:rPr>
                <w:rStyle w:val="HTMLCode"/>
              </w:rPr>
              <w:t>SIF_SourceId</w:t>
            </w:r>
            <w:r>
              <w:t xml:space="preserve"> field of any </w:t>
            </w:r>
            <w:r>
              <w:rPr>
                <w:rStyle w:val="HTMLCode"/>
              </w:rPr>
              <w:t>SIF_Header</w:t>
            </w:r>
            <w:r>
              <w:t xml:space="preserve"> created by the 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1"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02"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SIF_AddPublishers/SIF_Publisher/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3"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SIF_AddPublishers/SIF_Publisher/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published by this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4"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SIF_AddPublishers/SIF_Publisher/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5" w:anchor="SIF_Contexts" w:history="1">
              <w:r w:rsidR="006247F5">
                <w:rPr>
                  <w:rFonts w:ascii="Courier New" w:hAnsi="Courier New" w:cs="Courier New"/>
                  <w:color w:val="005696"/>
                  <w:sz w:val="20"/>
                  <w:szCs w:val="20"/>
                </w:rPr>
                <w:t>SIF_Contexts</w:t>
              </w:r>
            </w:hyperlink>
          </w:p>
        </w:tc>
      </w:tr>
      <w:bookmarkEnd w:id="1886"/>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7" w:name="SIF_ZoneStatus__SIF_ChangePublishers"/>
            <w:r>
              <w:rPr>
                <w:sz w:val="20"/>
                <w:szCs w:val="20"/>
              </w:rPr>
              <w:t>SIF_ChangePublishers</w:t>
            </w:r>
            <w:bookmarkEnd w:id="1887"/>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Encompasses all the </w:t>
            </w:r>
            <w:r>
              <w:rPr>
                <w:rStyle w:val="HTMLCode"/>
              </w:rPr>
              <w:t>Change</w:t>
            </w:r>
            <w:r>
              <w:t> </w:t>
            </w:r>
            <w:r>
              <w:rPr>
                <w:rStyle w:val="HTMLCode"/>
              </w:rPr>
              <w:t>SIF_Event</w:t>
            </w:r>
            <w:r>
              <w:t xml:space="preserve"> publishers registered with this zone.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6"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88" w:name="SIF_ZoneStatus__SIF_ChangePublishers__SI"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SIF_ChangePublishers/SIF_Publisher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can publish the </w:t>
            </w:r>
            <w:r>
              <w:rPr>
                <w:rStyle w:val="HTMLCode"/>
              </w:rPr>
              <w:t>SIF_Event</w:t>
            </w:r>
            <w:r>
              <w:t xml:space="preserve">. This is the agent identifier that would appear in the </w:t>
            </w:r>
            <w:r>
              <w:rPr>
                <w:rStyle w:val="HTMLCode"/>
              </w:rPr>
              <w:t>SIF_SourceId</w:t>
            </w:r>
            <w:r>
              <w:t xml:space="preserve"> field of any </w:t>
            </w:r>
            <w:r>
              <w:rPr>
                <w:rStyle w:val="HTMLCode"/>
              </w:rPr>
              <w:t>SIF_Header</w:t>
            </w:r>
            <w:r>
              <w:t xml:space="preserve"> created by the 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7"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08"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SIF_ChangePublishers/SIF_Publisher/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09"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SIF_ChangePublishers/SIF_Publisher/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published by this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0"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SIF_ChangePublishers/SIF_Publisher/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1" w:anchor="SIF_Contexts" w:history="1">
              <w:r w:rsidR="006247F5">
                <w:rPr>
                  <w:rFonts w:ascii="Courier New" w:hAnsi="Courier New" w:cs="Courier New"/>
                  <w:color w:val="005696"/>
                  <w:sz w:val="20"/>
                  <w:szCs w:val="20"/>
                </w:rPr>
                <w:t>SIF_Contexts</w:t>
              </w:r>
            </w:hyperlink>
          </w:p>
        </w:tc>
      </w:tr>
      <w:bookmarkEnd w:id="1888"/>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89" w:name="SIF_ZoneStatus__SIF_DeletePublishers"/>
            <w:r>
              <w:rPr>
                <w:sz w:val="20"/>
                <w:szCs w:val="20"/>
              </w:rPr>
              <w:t>SIF_DeletePublishers</w:t>
            </w:r>
            <w:bookmarkEnd w:id="1889"/>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Encompasses all the </w:t>
            </w:r>
            <w:r>
              <w:rPr>
                <w:rStyle w:val="HTMLCode"/>
              </w:rPr>
              <w:t>Delete</w:t>
            </w:r>
            <w:r>
              <w:t> </w:t>
            </w:r>
            <w:r>
              <w:rPr>
                <w:rStyle w:val="HTMLCode"/>
              </w:rPr>
              <w:t>SIF_Event</w:t>
            </w:r>
            <w:r>
              <w:t xml:space="preserve"> publishers registered with this zone.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90" w:name="SIF_ZoneStatus__SIF_DeletePublishers__SI"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SIF_DeletePublishers/SIF_Publisher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w:t>
            </w:r>
            <w:r>
              <w:lastRenderedPageBreak/>
              <w:t xml:space="preserve">can publish the </w:t>
            </w:r>
            <w:r>
              <w:rPr>
                <w:rStyle w:val="HTMLCode"/>
              </w:rPr>
              <w:t>SIF_Event</w:t>
            </w:r>
            <w:r>
              <w:t xml:space="preserve">. This is the agent identifier that would appear in the </w:t>
            </w:r>
            <w:r>
              <w:rPr>
                <w:rStyle w:val="HTMLCode"/>
              </w:rPr>
              <w:t>SIF_SourceId</w:t>
            </w:r>
            <w:r>
              <w:t xml:space="preserve"> field of any </w:t>
            </w:r>
            <w:r>
              <w:rPr>
                <w:rStyle w:val="HTMLCode"/>
              </w:rPr>
              <w:t>SIF_Header</w:t>
            </w:r>
            <w:r>
              <w:t xml:space="preserve"> created by the 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3"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14"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SIF_DeletePublishers/SIF_Publisher/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SIF_DeletePublishers/SIF_Publisher/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published by this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6"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SIF_DeletePublishers/SIF_Publisher/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7" w:anchor="SIF_Contexts" w:history="1">
              <w:r w:rsidR="006247F5">
                <w:rPr>
                  <w:rFonts w:ascii="Courier New" w:hAnsi="Courier New" w:cs="Courier New"/>
                  <w:color w:val="005696"/>
                  <w:sz w:val="20"/>
                  <w:szCs w:val="20"/>
                </w:rPr>
                <w:t>SIF_Contexts</w:t>
              </w:r>
            </w:hyperlink>
          </w:p>
        </w:tc>
      </w:tr>
      <w:bookmarkEnd w:id="1890"/>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91" w:name="SIF_ZoneStatus__SIF_Responders"/>
            <w:r>
              <w:rPr>
                <w:sz w:val="20"/>
                <w:szCs w:val="20"/>
              </w:rPr>
              <w:t>SIF_Responders</w:t>
            </w:r>
            <w:bookmarkEnd w:id="189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Encompasses all the responders registered with this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92" w:name="SIF_ZoneStatus__SIF_Responders__SIF_Resp"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SIF_Responders/SIF_Responder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can respond. This is the agent identifier that would appear in the </w:t>
            </w:r>
            <w:r>
              <w:rPr>
                <w:rStyle w:val="HTMLCode"/>
              </w:rPr>
              <w:t>SIF_SourceId</w:t>
            </w:r>
            <w:r>
              <w:t xml:space="preserve"> </w:t>
            </w:r>
            <w:r>
              <w:lastRenderedPageBreak/>
              <w:t xml:space="preserve">field of any </w:t>
            </w:r>
            <w:r>
              <w:rPr>
                <w:rStyle w:val="HTMLCode"/>
              </w:rPr>
              <w:t>SIF_Header</w:t>
            </w:r>
            <w:r>
              <w:t xml:space="preserve"> created by the 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19"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20"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SIF_Responders/SIF_Responder/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1"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SIF_Responders/SIF_Responder/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for which the agent can respond to requests.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2"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SIF_Responders/SIF_Responder/</w:t>
            </w:r>
            <w:r>
              <w:rPr>
                <w:sz w:val="20"/>
                <w:szCs w:val="20"/>
              </w:rPr>
              <w:br/>
              <w:t>     SIF_ObjectList/SIF_Object/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3"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SIF_Responders/SIF_Responder/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4" w:anchor="SIF_Contexts" w:history="1">
              <w:r w:rsidR="006247F5">
                <w:rPr>
                  <w:rFonts w:ascii="Courier New" w:hAnsi="Courier New" w:cs="Courier New"/>
                  <w:color w:val="005696"/>
                  <w:sz w:val="20"/>
                  <w:szCs w:val="20"/>
                </w:rPr>
                <w:t>SIF_Contexts</w:t>
              </w:r>
            </w:hyperlink>
          </w:p>
        </w:tc>
      </w:tr>
      <w:bookmarkEnd w:id="1892"/>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93" w:name="SIF_ZoneStatus__SIF_Requesters"/>
            <w:r>
              <w:rPr>
                <w:sz w:val="20"/>
                <w:szCs w:val="20"/>
              </w:rPr>
              <w:t>SIF_Requesters</w:t>
            </w:r>
            <w:bookmarkEnd w:id="189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Encompasses all the requesters registered with this zone.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94" w:name="SIF_ZoneStatus__SIF_Requesters__SIF_Requ"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SIF_Requesters/SIF_Requester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can request an object. This is the agent identifier that would appear in the </w:t>
            </w:r>
            <w:r>
              <w:rPr>
                <w:rStyle w:val="HTMLCode"/>
              </w:rPr>
              <w:t>SIF_SourceId</w:t>
            </w:r>
            <w:r>
              <w:t xml:space="preserve"> field of any </w:t>
            </w:r>
            <w:r>
              <w:rPr>
                <w:rStyle w:val="HTMLCode"/>
              </w:rPr>
              <w:t>SIF_Header</w:t>
            </w:r>
            <w:r>
              <w:t xml:space="preserve"> created by the </w:t>
            </w:r>
            <w:r>
              <w:lastRenderedPageBreak/>
              <w:t xml:space="preserve">agent.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6"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27"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SIF_Requesters/SIF_Requester/</w:t>
            </w:r>
            <w:r>
              <w:rPr>
                <w:sz w:val="20"/>
                <w:szCs w:val="20"/>
              </w:rPr>
              <w:br/>
              <w:t>     SIF_ObjectList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SIF_Requesters/SIF_Requester/</w:t>
            </w:r>
            <w:r>
              <w:rPr>
                <w:sz w:val="20"/>
                <w:szCs w:val="20"/>
              </w:rPr>
              <w:br/>
              <w:t>     SIF_ObjectList/SIF_Object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ObjectName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object being requested by this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29" w:anchor="ObjectNameType" w:history="1">
              <w:r w:rsidR="006247F5">
                <w:rPr>
                  <w:rFonts w:ascii="Courier New" w:hAnsi="Courier New" w:cs="Courier New"/>
                  <w:color w:val="005696"/>
                  <w:sz w:val="20"/>
                  <w:szCs w:val="20"/>
                </w:rPr>
                <w:t>ObjectNameType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SIF_Requesters/SIF_Requester/</w:t>
            </w:r>
            <w:r>
              <w:rPr>
                <w:sz w:val="20"/>
                <w:szCs w:val="20"/>
              </w:rPr>
              <w:br/>
              <w:t>     SIF_ObjectList/SIF_Object/</w:t>
            </w:r>
            <w:r>
              <w:rPr>
                <w:sz w:val="20"/>
                <w:szCs w:val="20"/>
              </w:rPr>
              <w:br/>
              <w:t>     SIF_ExtendedQuerySupport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0" w:anchor="boolean" w:history="1">
              <w:r w:rsidR="006247F5">
                <w:rPr>
                  <w:rFonts w:ascii="Courier New" w:hAnsi="Courier New" w:cs="Courier New"/>
                  <w:color w:val="005696"/>
                  <w:sz w:val="20"/>
                  <w:szCs w:val="20"/>
                </w:rPr>
                <w:t>xs:boolean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SIF_Requesters/SIF_Requester/</w:t>
            </w:r>
            <w:r>
              <w:rPr>
                <w:sz w:val="20"/>
                <w:szCs w:val="20"/>
              </w:rPr>
              <w:br/>
              <w:t>     SIF_ObjectList/SIF_Object/</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1" w:anchor="SIF_Contexts" w:history="1">
              <w:r w:rsidR="006247F5">
                <w:rPr>
                  <w:rFonts w:ascii="Courier New" w:hAnsi="Courier New" w:cs="Courier New"/>
                  <w:color w:val="005696"/>
                  <w:sz w:val="20"/>
                  <w:szCs w:val="20"/>
                </w:rPr>
                <w:t>SIF_Contexts</w:t>
              </w:r>
            </w:hyperlink>
          </w:p>
        </w:tc>
      </w:tr>
      <w:bookmarkEnd w:id="1894"/>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95" w:name="SIF_ZoneStatus__SIF_SIFNodes"/>
            <w:r>
              <w:rPr>
                <w:sz w:val="20"/>
                <w:szCs w:val="20"/>
              </w:rPr>
              <w:t>SIF_SIFNodes</w:t>
            </w:r>
            <w:bookmarkEnd w:id="189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Encompasses all of the nodes registered with the ZIS. This element is mandatory if there are SIF nodes registered.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896" w:name="SIF_ZoneStatus__SIF_SIFNodes__SIF_SIFNod"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Type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type of the node registered with the ZIS. Note that </w:t>
            </w:r>
            <w:r>
              <w:rPr>
                <w:rStyle w:val="HTMLCode"/>
              </w:rPr>
              <w:t>ZIS</w:t>
            </w:r>
            <w:r>
              <w:t xml:space="preserve"> is forward-looking and not used currently; all information about this Zone/ZIS is contained outside </w:t>
            </w:r>
            <w:r>
              <w:rPr>
                <w:rStyle w:val="HTMLCode"/>
              </w:rPr>
              <w:lastRenderedPageBreak/>
              <w:t>SIF_SIFNodes</w:t>
            </w:r>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lastRenderedPageBreak/>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Agent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ZIS</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descriptive name of the SIF node (i.e. Ramsey Food Services).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3" w:anchor="normalizedString" w:history="1">
              <w:r w:rsidR="006247F5">
                <w:rPr>
                  <w:rFonts w:ascii="Courier New" w:hAnsi="Courier New" w:cs="Courier New"/>
                  <w:color w:val="005696"/>
                  <w:sz w:val="20"/>
                  <w:szCs w:val="20"/>
                </w:rPr>
                <w:t>xs:normalizedString</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SIF_Icon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HTTP URL referencing an icon for graphical representation of the application/agent. Should range from 16x16 pixels to 128x128 pixels and be of an </w:t>
            </w:r>
            <w:r>
              <w:rPr>
                <w:rStyle w:val="HTMLCode"/>
              </w:rPr>
              <w:t>image</w:t>
            </w:r>
            <w:r>
              <w:t xml:space="preserve"> MIME type commonly supported by Web browsers (e.g. PNG, JPEG, GIF). Agents may optionally follow the more restrictive </w:t>
            </w:r>
            <w:del w:id="1897" w:author="Richard Halter" w:date="2010-08-11T15:55:00Z">
              <w:r w:rsidDel="00EF6251">
                <w:delText>guid</w:delText>
              </w:r>
            </w:del>
            <w:ins w:id="1898" w:author="Richard Halter" w:date="2010-08-11T15:55:00Z">
              <w:r w:rsidR="00EF6251">
                <w:t>UUID</w:t>
              </w:r>
            </w:ins>
            <w:r>
              <w:t xml:space="preserve">elines at </w:t>
            </w:r>
            <w:hyperlink r:id="rId734" w:anchor="FAVICON" w:history="1">
              <w:r>
                <w:rPr>
                  <w:rStyle w:val="Hyperlink"/>
                </w:rPr>
                <w:t>[FAVICON]</w:t>
              </w:r>
            </w:hyperlink>
            <w:r>
              <w:t xml:space="preserv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5" w:anchor="anyURI" w:history="1">
              <w:r w:rsidR="006247F5">
                <w:rPr>
                  <w:rFonts w:ascii="Courier New" w:hAnsi="Courier New" w:cs="Courier New"/>
                  <w:color w:val="005696"/>
                  <w:sz w:val="20"/>
                  <w:szCs w:val="20"/>
                </w:rPr>
                <w:t>xs:anyURI</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SIF_NodeVendor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vendor of the SIF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6"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37"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SIF_NodeVersion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agent version number. The format of this field is undefined, but it should match the format </w:t>
            </w:r>
            <w:r>
              <w:lastRenderedPageBreak/>
              <w:t xml:space="preserve">used in the agent's conformance statement, if the agent is SIF Certified. </w:t>
            </w:r>
          </w:p>
          <w:p w:rsidR="006247F5" w:rsidRDefault="006247F5">
            <w:pPr>
              <w:pStyle w:val="NormalWeb"/>
            </w:pPr>
            <w:r>
              <w:rPr>
                <w:rStyle w:val="title"/>
              </w:rPr>
              <w:t>Examples</w:t>
            </w:r>
            <w:r>
              <w:br/>
            </w:r>
            <w:r>
              <w:rPr>
                <w:rStyle w:val="example"/>
              </w:rPr>
              <w:t>2.0.1.11</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38"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39"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32</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SIF_Application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Contains information about the vendor of the product that the agent represents.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SIF_Application/SIF_Vendor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company of the product that this agent supports.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0"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41"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SIF_Application/SIF_Product</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product that this agent supports.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2"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45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43"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256</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SIF_Application/SIF_Version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version of the product. This field is informative only.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4" w:anchor="normalizedString" w:history="1">
              <w:r w:rsidR="006247F5">
                <w:rPr>
                  <w:rFonts w:ascii="Courier New" w:hAnsi="Courier New" w:cs="Courier New"/>
                  <w:color w:val="005696"/>
                  <w:sz w:val="20"/>
                  <w:szCs w:val="20"/>
                </w:rPr>
                <w:t>xs:normalizedString</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45"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32</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agent or ZIS identifier. This is the same value that the SIF node would place in any </w:t>
            </w:r>
            <w:r>
              <w:rPr>
                <w:rStyle w:val="HTMLCode"/>
              </w:rPr>
              <w:t>SIF_Header</w:t>
            </w:r>
            <w:r>
              <w:t xml:space="preserve"> that it would create.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6" w:anchor="token" w:history="1">
              <w:r w:rsidR="006247F5">
                <w:rPr>
                  <w:rFonts w:ascii="Courier New" w:hAnsi="Courier New" w:cs="Courier New"/>
                  <w:color w:val="005696"/>
                  <w:sz w:val="20"/>
                  <w:szCs w:val="20"/>
                </w:rPr>
                <w:t>xs:token</w:t>
              </w:r>
            </w:hyperlink>
          </w:p>
          <w:tbl>
            <w:tblPr>
              <w:tblW w:w="0" w:type="auto"/>
              <w:tblInd w:w="150" w:type="dxa"/>
              <w:tblCellMar>
                <w:top w:w="15" w:type="dxa"/>
                <w:left w:w="15" w:type="dxa"/>
                <w:bottom w:w="15" w:type="dxa"/>
                <w:right w:w="15" w:type="dxa"/>
              </w:tblCellMar>
              <w:tblLook w:val="04A0"/>
            </w:tblPr>
            <w:tblGrid>
              <w:gridCol w:w="1171"/>
              <w:gridCol w:w="331"/>
            </w:tblGrid>
            <w:tr w:rsidR="006247F5">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pPr>
                    <w:spacing w:before="150" w:after="180"/>
                    <w:rPr>
                      <w:rFonts w:ascii="Courier New" w:hAnsi="Courier New" w:cs="Courier New"/>
                      <w:sz w:val="20"/>
                      <w:szCs w:val="20"/>
                    </w:rPr>
                  </w:pPr>
                  <w:hyperlink r:id="rId747" w:anchor="rf-length" w:history="1">
                    <w:r w:rsidR="006247F5">
                      <w:rPr>
                        <w:rFonts w:ascii="Courier New" w:hAnsi="Courier New" w:cs="Courier New"/>
                        <w:color w:val="005696"/>
                        <w:sz w:val="15"/>
                        <w:szCs w:val="15"/>
                      </w:rPr>
                      <w:t>xs:maxLength</w:t>
                    </w:r>
                  </w:hyperlink>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spacing w:before="150" w:after="180"/>
                    <w:rPr>
                      <w:rFonts w:ascii="Courier New" w:hAnsi="Courier New" w:cs="Courier New"/>
                      <w:sz w:val="20"/>
                      <w:szCs w:val="20"/>
                    </w:rPr>
                  </w:pPr>
                  <w:r>
                    <w:rPr>
                      <w:rFonts w:ascii="Courier New" w:hAnsi="Courier New" w:cs="Courier New"/>
                      <w:sz w:val="20"/>
                      <w:szCs w:val="20"/>
                    </w:rPr>
                    <w:t>64</w:t>
                  </w:r>
                </w:p>
              </w:tc>
            </w:tr>
          </w:tbl>
          <w:p w:rsidR="006247F5" w:rsidRDefault="006247F5"/>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SIF_Mode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Specifies the communication mode (Pull or Push) as chosen by the message sender.</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Push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Pull</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SIF_Protocol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Describes the currently active protocol that the SIF node is using to communicate with the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8" w:anchor="SIF_Protocol" w:history="1">
              <w:r w:rsidR="006247F5">
                <w:rPr>
                  <w:rFonts w:ascii="Courier New" w:hAnsi="Courier New" w:cs="Courier New"/>
                  <w:color w:val="005696"/>
                  <w:sz w:val="20"/>
                  <w:szCs w:val="20"/>
                </w:rPr>
                <w:t>SIF_Protocol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SIF_VersionList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49"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SIF_VersionList/SIF_Version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is the version or versions of the SIF Implementation Specification that define(s) the messages the SIF node can receive. For agents, this information was communicated when the SIF node registered with the ZIS.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0" w:anchor="VersionWithWildcardsType" w:history="1">
              <w:r w:rsidR="006247F5">
                <w:rPr>
                  <w:rFonts w:ascii="Courier New" w:hAnsi="Courier New" w:cs="Courier New"/>
                  <w:color w:val="005696"/>
                  <w:sz w:val="20"/>
                  <w:szCs w:val="20"/>
                </w:rPr>
                <w:t>VersionWithWildcardsType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SIF_AuthenticationLevel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This is the level of authentication that the SIF node supports when it wants to communicate via </w:t>
            </w:r>
            <w:r>
              <w:lastRenderedPageBreak/>
              <w:t>a secure channel.</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1" w:anchor="SIF_AuthenticationLevel" w:history="1">
              <w:r w:rsidR="006247F5">
                <w:rPr>
                  <w:rFonts w:ascii="Courier New" w:hAnsi="Courier New" w:cs="Courier New"/>
                  <w:color w:val="005696"/>
                  <w:sz w:val="20"/>
                  <w:szCs w:val="20"/>
                </w:rPr>
                <w:t>SIF_AuthenticationLevel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SIF_EncryptionLevel</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is the level of encryption that the SIF node supports when it wants to communicate via a secure channel.</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2" w:anchor="SIF_EncryptionLevel" w:history="1">
              <w:r w:rsidR="006247F5">
                <w:rPr>
                  <w:rFonts w:ascii="Courier New" w:hAnsi="Courier New" w:cs="Courier New"/>
                  <w:color w:val="005696"/>
                  <w:sz w:val="20"/>
                  <w:szCs w:val="20"/>
                </w:rPr>
                <w:t>SIF_EncryptionLevel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SIF_MaxBufferSize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Specifies that the ZIS should never send packets larger than this value. Query responses from other providers are controlled by the </w:t>
            </w:r>
            <w:r>
              <w:rPr>
                <w:rStyle w:val="HTMLCode"/>
              </w:rPr>
              <w:t>SIF_MaxBufferSize</w:t>
            </w:r>
            <w:r>
              <w:t xml:space="preserve"> attribute in the </w:t>
            </w:r>
            <w:r>
              <w:rPr>
                <w:rStyle w:val="HTMLCode"/>
              </w:rPr>
              <w:t>SIF_Request</w:t>
            </w:r>
            <w:r>
              <w:t xml:space="preserve"> message.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3" w:anchor="unsignedInt" w:history="1">
              <w:r w:rsidR="006247F5">
                <w:rPr>
                  <w:rFonts w:ascii="Courier New" w:hAnsi="Courier New" w:cs="Courier New"/>
                  <w:color w:val="005696"/>
                  <w:sz w:val="20"/>
                  <w:szCs w:val="20"/>
                </w:rPr>
                <w:t>xs:unsignedInt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SIF_SIFNodes/SIF_SIFNode/</w:t>
            </w:r>
            <w:r>
              <w:rPr>
                <w:sz w:val="20"/>
                <w:szCs w:val="20"/>
              </w:rPr>
              <w:br/>
              <w:t>     SIF_Sleeping</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This element shows whether the SIF node is ready to process messages.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No </w:t>
            </w:r>
          </w:p>
          <w:p w:rsidR="006247F5" w:rsidRDefault="006247F5">
            <w:pPr>
              <w:ind w:left="720"/>
              <w:rPr>
                <w:sz w:val="20"/>
                <w:szCs w:val="20"/>
              </w:rPr>
            </w:pPr>
            <w:r>
              <w:rPr>
                <w:sz w:val="20"/>
                <w:szCs w:val="20"/>
              </w:rPr>
              <w:t xml:space="preserve">The SIF node is ready to process messages </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 xml:space="preserve">Yes </w:t>
            </w:r>
          </w:p>
          <w:p w:rsidR="006247F5" w:rsidRDefault="006247F5">
            <w:pPr>
              <w:ind w:left="720"/>
              <w:rPr>
                <w:sz w:val="20"/>
                <w:szCs w:val="20"/>
              </w:rPr>
            </w:pPr>
            <w:r>
              <w:rPr>
                <w:sz w:val="20"/>
                <w:szCs w:val="20"/>
              </w:rPr>
              <w:t>The SIF node is sleeping and cannot process messages</w:t>
            </w:r>
          </w:p>
        </w:tc>
      </w:tr>
      <w:bookmarkEnd w:id="1896"/>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899" w:name="SIF_ZoneStatus__SIF_SupportedAuthenticat" w:colFirst="1" w:colLast="1"/>
            <w:r>
              <w:rPr>
                <w:sz w:val="20"/>
                <w:szCs w:val="20"/>
              </w:rPr>
              <w:t>SIF_SupportedAuthentication</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C</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Enumerates the various authentication protocols that the ZIS supports. If the ZIS supports an authentication protocol this </w:t>
            </w:r>
            <w:r>
              <w:lastRenderedPageBreak/>
              <w:t>element is mandatory.</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4"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SIF_SupportedAuthentication/</w:t>
            </w:r>
            <w:r>
              <w:rPr>
                <w:sz w:val="20"/>
                <w:szCs w:val="20"/>
              </w:rPr>
              <w:br/>
              <w:t>     SIF_ProtocolName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Describes a particular authentication protocol supported.</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rPr>
                <w:rStyle w:val="title"/>
              </w:rPr>
              <w:t>values:</w:t>
            </w:r>
          </w:p>
          <w:p w:rsidR="006247F5" w:rsidRDefault="006247F5">
            <w:pPr>
              <w:rPr>
                <w:rFonts w:ascii="Courier New" w:hAnsi="Courier New" w:cs="Courier New"/>
                <w:color w:val="005696"/>
                <w:sz w:val="20"/>
                <w:szCs w:val="20"/>
              </w:rPr>
            </w:pPr>
            <w:r>
              <w:rPr>
                <w:rFonts w:ascii="Courier New" w:hAnsi="Courier New" w:cs="Courier New"/>
                <w:color w:val="005696"/>
                <w:sz w:val="20"/>
                <w:szCs w:val="20"/>
              </w:rPr>
              <w:t>X.509</w:t>
            </w:r>
          </w:p>
        </w:tc>
      </w:tr>
      <w:bookmarkEnd w:id="1899"/>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0" w:name="SIF_ZoneStatus__SIF_SupportedProtocols"/>
            <w:r>
              <w:rPr>
                <w:sz w:val="20"/>
                <w:szCs w:val="20"/>
              </w:rPr>
              <w:t>SIF_SupportedProtocols</w:t>
            </w:r>
            <w:bookmarkEnd w:id="190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Enumerates the various communication transport protocols that are supported by the ZIS.</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1" w:name="SIF_ZoneStatus__SIF_SupportedProtocols__"/>
            <w:r>
              <w:rPr>
                <w:sz w:val="20"/>
                <w:szCs w:val="20"/>
              </w:rPr>
              <w:t>SIF_SupportedProtocols/SIF_Protocol</w:t>
            </w:r>
            <w:r>
              <w:rPr>
                <w:sz w:val="20"/>
                <w:szCs w:val="20"/>
              </w:rPr>
              <w:br/>
              <w:t>     </w:t>
            </w:r>
            <w:bookmarkEnd w:id="1901"/>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6" w:anchor="SIF_Protocol" w:history="1">
              <w:r w:rsidR="006247F5">
                <w:rPr>
                  <w:rFonts w:ascii="Courier New" w:hAnsi="Courier New" w:cs="Courier New"/>
                  <w:color w:val="005696"/>
                  <w:sz w:val="20"/>
                  <w:szCs w:val="20"/>
                </w:rPr>
                <w:t>SIF_Protocol</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2" w:name="SIF_ZoneStatus__SIF_SupportedVersions"/>
            <w:r>
              <w:rPr>
                <w:sz w:val="20"/>
                <w:szCs w:val="20"/>
              </w:rPr>
              <w:t>SIF_SupportedVersions</w:t>
            </w:r>
            <w:bookmarkEnd w:id="190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Enumerates the versions of the SIF Implementation Specification that this ZIS can use when communicating with the agent.</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7"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3" w:name="SIF_ZoneStatus__SIF_SupportedVersions__S"/>
            <w:r>
              <w:rPr>
                <w:sz w:val="20"/>
                <w:szCs w:val="20"/>
              </w:rPr>
              <w:t>SIF_SupportedVersions/SIF_Version</w:t>
            </w:r>
            <w:r>
              <w:rPr>
                <w:sz w:val="20"/>
                <w:szCs w:val="20"/>
              </w:rPr>
              <w:br/>
              <w:t>     </w:t>
            </w:r>
            <w:bookmarkEnd w:id="1903"/>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Lists a specific SIF Implementation Specification version.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8" w:anchor="VersionType" w:history="1">
              <w:r w:rsidR="006247F5">
                <w:rPr>
                  <w:rFonts w:ascii="Courier New" w:hAnsi="Courier New" w:cs="Courier New"/>
                  <w:color w:val="005696"/>
                  <w:sz w:val="20"/>
                  <w:szCs w:val="20"/>
                </w:rPr>
                <w:t>VersionType</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4" w:name="SIF_ZoneStatus__SIF_AdministrationURL"/>
            <w:r>
              <w:rPr>
                <w:sz w:val="20"/>
                <w:szCs w:val="20"/>
              </w:rPr>
              <w:t>SIF_AdministrationURL</w:t>
            </w:r>
            <w:bookmarkEnd w:id="190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Should a ZIS vendor provide an </w:t>
            </w:r>
            <w:r>
              <w:lastRenderedPageBreak/>
              <w:t xml:space="preserve">administration interface for the zone via a URL, the ZIS can make the URL available in </w:t>
            </w:r>
            <w:r>
              <w:rPr>
                <w:rStyle w:val="HTMLCode"/>
              </w:rPr>
              <w:t>SIF_ZoneStatus</w:t>
            </w:r>
            <w:r>
              <w:t xml:space="preserve">. Agent administrators can use the URL to access zone administration features, should they have permission to do so.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59" w:anchor="anyURI" w:history="1">
              <w:r w:rsidR="006247F5">
                <w:rPr>
                  <w:rFonts w:ascii="Courier New" w:hAnsi="Courier New" w:cs="Courier New"/>
                  <w:color w:val="005696"/>
                  <w:sz w:val="20"/>
                  <w:szCs w:val="20"/>
                </w:rPr>
                <w:t>xs:anyURI</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5" w:name="SIF_ZoneStatus__SIF_Contexts"/>
            <w:r>
              <w:rPr>
                <w:sz w:val="20"/>
                <w:szCs w:val="20"/>
              </w:rPr>
              <w:t>SIF_Contexts</w:t>
            </w:r>
            <w:bookmarkEnd w:id="190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0" w:anchor="SIF_Contexts" w:history="1">
              <w:r w:rsidR="006247F5">
                <w:rPr>
                  <w:rFonts w:ascii="Courier New" w:hAnsi="Courier New" w:cs="Courier New"/>
                  <w:color w:val="005696"/>
                  <w:sz w:val="20"/>
                  <w:szCs w:val="20"/>
                </w:rPr>
                <w:t>SIF_Contexts</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6" w:name="SIF_ZoneStatus__SIF_ServiceProviders"/>
            <w:r>
              <w:rPr>
                <w:sz w:val="20"/>
                <w:szCs w:val="20"/>
              </w:rPr>
              <w:t>SIF_ServiceProviders</w:t>
            </w:r>
            <w:bookmarkEnd w:id="1906"/>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1"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907" w:name="SIF_ZoneStatus__SIF_ServiceProviders__SI"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SIF_ServiceProviders/SIF_ServiceProvider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nodes within a SIF Zone that provide one or more SIF Zone Services. The provider of a SIF Zone Service can be a SIF Agent or the Zone Integration Server (ZIS) itself.</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is providing SIF Services. This is the agent or ZIS identifier that would appear in the SIF_SourceId field of any </w:t>
            </w:r>
            <w:r>
              <w:lastRenderedPageBreak/>
              <w:t>SIF_Header created by the SIF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2"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SIF_ServiceProviders/SIF_ServiceProvider/</w:t>
            </w:r>
            <w:r>
              <w:rPr>
                <w:sz w:val="20"/>
                <w:szCs w:val="20"/>
              </w:rPr>
              <w:br/>
              <w:t>     SIF_ServiceList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list of services provided by this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3"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SIF_ServiceProviders/SIF_ServiceProvider/</w:t>
            </w:r>
            <w:r>
              <w:rPr>
                <w:sz w:val="20"/>
                <w:szCs w:val="20"/>
              </w:rPr>
              <w:br/>
              <w:t>     SIF_ServiceList/SIF_Service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4"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SIF_ServiceProviders/SIF_ServiceProvider/</w:t>
            </w:r>
            <w:r>
              <w:rPr>
                <w:sz w:val="20"/>
                <w:szCs w:val="20"/>
              </w:rPr>
              <w:br/>
              <w:t>     SIF_ServiceList/SIF_Service/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SIF Zone Service support. If omitted, the context 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5" w:anchor="SIF_Contexts" w:history="1">
              <w:r w:rsidR="006247F5">
                <w:rPr>
                  <w:rFonts w:ascii="Courier New" w:hAnsi="Courier New" w:cs="Courier New"/>
                  <w:color w:val="005696"/>
                  <w:sz w:val="20"/>
                  <w:szCs w:val="20"/>
                </w:rPr>
                <w:t>SIF_Contexts</w:t>
              </w:r>
            </w:hyperlink>
          </w:p>
        </w:tc>
      </w:tr>
      <w:bookmarkEnd w:id="1907"/>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08" w:name="SIF_ZoneStatus__SIF_ServiceResponders"/>
            <w:r>
              <w:rPr>
                <w:sz w:val="20"/>
                <w:szCs w:val="20"/>
              </w:rPr>
              <w:t>SIF_ServiceResponders</w:t>
            </w:r>
            <w:bookmarkEnd w:id="1908"/>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list of nodes within a SIF Zone that will respond to SIF_ServiceInput messages for one or more SIF Zone Services. The responder can be a SIF Agent or the Zone Integration Server </w:t>
            </w:r>
            <w:r>
              <w:lastRenderedPageBreak/>
              <w:t>(ZIS) itself.</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6"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909" w:name="SIF_ZoneStatus__SIF_ServiceResponders__S" w:colFirst="1" w:colLast="1"/>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SIF_ServiceResponders/SIF_ServiceResponder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is providing SIF Services. This is the agent or ZIS identifier that would appear in the SIF_SourceId field of any SIF_Header created by the SIF node.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7"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SIF_ServiceResponders/SIF_ServiceResponder/</w:t>
            </w:r>
            <w:r>
              <w:rPr>
                <w:sz w:val="20"/>
                <w:szCs w:val="20"/>
              </w:rPr>
              <w:br/>
              <w:t>     SIF_ServiceList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list of services that will be responded to by this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SIF_ServiceResponders/SIF_ServiceResponder/</w:t>
            </w:r>
            <w:r>
              <w:rPr>
                <w:sz w:val="20"/>
                <w:szCs w:val="20"/>
              </w:rPr>
              <w:br/>
              <w:t>     SIF_ServiceList/SIF_Service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69"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SIF_ServiceResponders/SIF_ServiceResponder/</w:t>
            </w:r>
            <w:r>
              <w:rPr>
                <w:sz w:val="20"/>
                <w:szCs w:val="20"/>
              </w:rPr>
              <w:br/>
              <w:t>     SIF_ServiceList/SIF_Service/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Applicable contexts for stated SIF Zone Service support. If omitted, the </w:t>
            </w:r>
            <w:r>
              <w:lastRenderedPageBreak/>
              <w:t xml:space="preserve">context defaults to SIF_Default.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0" w:anchor="SIF_Contexts" w:history="1">
              <w:r w:rsidR="006247F5">
                <w:rPr>
                  <w:rFonts w:ascii="Courier New" w:hAnsi="Courier New" w:cs="Courier New"/>
                  <w:color w:val="005696"/>
                  <w:sz w:val="20"/>
                  <w:szCs w:val="20"/>
                </w:rPr>
                <w:t>SIF_Contexts</w:t>
              </w:r>
            </w:hyperlink>
          </w:p>
        </w:tc>
      </w:tr>
      <w:bookmarkEnd w:id="1909"/>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10" w:name="SIF_ZoneStatus__SIF_ServiceRequesters"/>
            <w:r>
              <w:rPr>
                <w:sz w:val="20"/>
                <w:szCs w:val="20"/>
              </w:rPr>
              <w:t>SIF_ServiceRequesters</w:t>
            </w:r>
            <w:bookmarkEnd w:id="1910"/>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A list of nodes within a SIF Zone that will respond to SIF_ServiceInput messages for one or more SIF Zone Services. The responder can be a SIF Agent or the Zone Integration Server (ZIS) itself.</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1"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911" w:name="SIF_ZoneStatus__SIF_ServiceRequesters__S"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identifier of the SIF node that will respond to SIF_ServiceInput messages. This is the agent or ZIS identifier that would appear in the SIF_SourceId field of any SIF_Header created by the SIF node.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2"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SIF_ServiceList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list of services that will be invoked by this node</w:t>
            </w:r>
          </w:p>
          <w:p w:rsidR="006247F5" w:rsidRDefault="006247F5">
            <w: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3"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SIF_ServiceList/SIF_Service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4"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SIF_ServiceList/SIF_Service/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The list of operations an agent may invoke on a SIF Zone Service. This information may or may not be known by the ZIS as it is optionally provided by an agent during SIF_Provision.The list of operations an agent may invoke on a SIF Zone Service. This information may or may not be known by the ZIS as it is optionally provided by an agent during SIF_Provision.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5"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SIF_ServiceList/SIF_Service/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specific operation with a SIF Zone Service that the agent will </w:t>
            </w:r>
            <w:r>
              <w:lastRenderedPageBreak/>
              <w:t xml:space="preserve">invoke.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6"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SIF_ServiceRequesters/SIF_ServiceRequester/</w:t>
            </w:r>
            <w:r>
              <w:rPr>
                <w:sz w:val="20"/>
                <w:szCs w:val="20"/>
              </w:rPr>
              <w:br/>
              <w:t>     SIF_ServiceList/SIF_Service/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7" w:anchor="SIF_Contexts" w:history="1">
              <w:r w:rsidR="006247F5">
                <w:rPr>
                  <w:rFonts w:ascii="Courier New" w:hAnsi="Courier New" w:cs="Courier New"/>
                  <w:color w:val="005696"/>
                  <w:sz w:val="20"/>
                  <w:szCs w:val="20"/>
                </w:rPr>
                <w:t>SIF_Contexts</w:t>
              </w:r>
            </w:hyperlink>
          </w:p>
        </w:tc>
      </w:tr>
      <w:bookmarkEnd w:id="1911"/>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12" w:name="SIF_ZoneStatus__SIF_ServiceSubscribers"/>
            <w:r>
              <w:rPr>
                <w:sz w:val="20"/>
                <w:szCs w:val="20"/>
              </w:rPr>
              <w:t>SIF_ServiceSubscribers</w:t>
            </w:r>
            <w:bookmarkEnd w:id="1912"/>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8"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bookmarkStart w:id="1913" w:name="SIF_ZoneStatus__SIF_ServiceSubscribers__" w:colFirst="1" w:colLast="1"/>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SourceId</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identifier of the SIF node that is providing SIF Services. This is the agent or ZIS identifier that would appear in the SIF_SourceId field of any SIF_Header created by the SIF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79"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SIF_ServiceList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list of services that are subscribed to by this node.</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0"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SIF_ServiceList/SIF_Service</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shd w:val="clear" w:color="auto" w:fill="FAFAFA"/>
            <w:tcMar>
              <w:top w:w="45" w:type="dxa"/>
              <w:left w:w="45" w:type="dxa"/>
              <w:bottom w:w="45" w:type="dxa"/>
              <w:right w:w="45" w:type="dxa"/>
            </w:tcMar>
            <w:hideMark/>
          </w:tcPr>
          <w:p w:rsidR="006247F5" w:rsidRDefault="006247F5">
            <w:r>
              <w:t> </w:t>
            </w:r>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ServiceName</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The name of the SIF Zone Service as defined by a SIF Zone Service specification</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1"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lastRenderedPageBreak/>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SIF_ServiceList/SIF_Service/</w:t>
            </w:r>
            <w:r>
              <w:rPr>
                <w:sz w:val="20"/>
                <w:szCs w:val="20"/>
              </w:rPr>
              <w:br/>
              <w:t>     SIF_Operations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If SIF_Operations is not present, then the agent is subscribed to all events emitted by the service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2" w:anchor="List" w:history="1">
              <w:r w:rsidR="006247F5">
                <w:rPr>
                  <w:rFonts w:ascii="Courier New" w:hAnsi="Courier New" w:cs="Courier New"/>
                  <w:color w:val="005696"/>
                  <w:sz w:val="20"/>
                  <w:szCs w:val="20"/>
                </w:rPr>
                <w:t>List</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SIF_ServiceList/SIF_Service/</w:t>
            </w:r>
            <w:r>
              <w:rPr>
                <w:sz w:val="20"/>
                <w:szCs w:val="20"/>
              </w:rPr>
              <w:br/>
              <w:t>     SIF_Operations/SIF_Operation</w:t>
            </w:r>
            <w:r>
              <w:rPr>
                <w:sz w:val="20"/>
                <w:szCs w:val="20"/>
              </w:rPr>
              <w:b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MR</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xml:space="preserve">A specific notification message that the agent is subscribed to </w:t>
            </w:r>
          </w:p>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3" w:anchor="token" w:history="1">
              <w:r w:rsidR="006247F5">
                <w:rPr>
                  <w:rFonts w:ascii="Courier New" w:hAnsi="Courier New" w:cs="Courier New"/>
                  <w:color w:val="005696"/>
                  <w:sz w:val="20"/>
                  <w:szCs w:val="20"/>
                </w:rPr>
                <w:t>xs:token</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r>
              <w:rPr>
                <w:sz w:val="20"/>
                <w:szCs w:val="20"/>
              </w:rPr>
              <w:t>SIF_ServiceSubscribers/SIF_ServiceSubscriber/</w:t>
            </w:r>
            <w:r>
              <w:rPr>
                <w:sz w:val="20"/>
                <w:szCs w:val="20"/>
              </w:rPr>
              <w:br/>
              <w:t>     SIF_ServiceList/SIF_Service/</w:t>
            </w:r>
            <w:r>
              <w:rPr>
                <w:sz w:val="20"/>
                <w:szCs w:val="20"/>
              </w:rPr>
              <w:br/>
              <w:t>     SIF_Contexts</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pStyle w:val="NormalWeb"/>
            </w:pPr>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4" w:anchor="SIF_Contexts" w:history="1">
              <w:r w:rsidR="006247F5">
                <w:rPr>
                  <w:rFonts w:ascii="Courier New" w:hAnsi="Courier New" w:cs="Courier New"/>
                  <w:color w:val="005696"/>
                  <w:sz w:val="20"/>
                  <w:szCs w:val="20"/>
                </w:rPr>
                <w:t>SIF_Contexts</w:t>
              </w:r>
            </w:hyperlink>
          </w:p>
        </w:tc>
      </w:tr>
      <w:bookmarkEnd w:id="1913"/>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14" w:name="SIF_ZoneStatus__SIF_Metadata"/>
            <w:r>
              <w:rPr>
                <w:sz w:val="20"/>
                <w:szCs w:val="20"/>
              </w:rPr>
              <w:t>SIF_Metadata</w:t>
            </w:r>
            <w:bookmarkEnd w:id="1914"/>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5" w:anchor="SIF_Metadata" w:history="1">
              <w:r w:rsidR="006247F5">
                <w:rPr>
                  <w:rFonts w:ascii="Courier New" w:hAnsi="Courier New" w:cs="Courier New"/>
                  <w:color w:val="005696"/>
                  <w:sz w:val="20"/>
                  <w:szCs w:val="20"/>
                </w:rPr>
                <w:t>SIF_Metadata</w:t>
              </w:r>
            </w:hyperlink>
          </w:p>
        </w:tc>
      </w:tr>
      <w:tr w:rsidR="006247F5" w:rsidTr="006247F5">
        <w:tc>
          <w:tcPr>
            <w:tcW w:w="0" w:type="auto"/>
            <w:tcBorders>
              <w:top w:val="single" w:sz="6" w:space="0" w:color="005696"/>
              <w:left w:val="single" w:sz="6" w:space="0" w:color="005696"/>
              <w:bottom w:val="single" w:sz="6" w:space="0" w:color="005696"/>
              <w:right w:val="single" w:sz="6" w:space="0" w:color="005696"/>
            </w:tcBorders>
            <w:hideMark/>
          </w:tcPr>
          <w:p w:rsidR="006247F5" w:rsidRDefault="006247F5">
            <w:pPr>
              <w:jc w:val="center"/>
              <w:rPr>
                <w:b/>
                <w:bCs/>
                <w:color w:val="005696"/>
                <w:sz w:val="21"/>
                <w:szCs w:val="21"/>
              </w:rPr>
            </w:pPr>
            <w:r>
              <w:rPr>
                <w:b/>
                <w:bCs/>
                <w:color w:val="005696"/>
                <w:sz w:val="21"/>
                <w:szCs w:val="21"/>
              </w:rP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rPr>
                <w:sz w:val="20"/>
                <w:szCs w:val="20"/>
              </w:rPr>
            </w:pPr>
            <w:bookmarkStart w:id="1915" w:name="SIF_ZoneStatus__SIF_ExtendedElements"/>
            <w:r>
              <w:rPr>
                <w:sz w:val="20"/>
                <w:szCs w:val="20"/>
              </w:rPr>
              <w:t>SIF_ExtendedElements</w:t>
            </w:r>
            <w:bookmarkEnd w:id="1915"/>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pPr>
              <w:jc w:val="center"/>
            </w:pPr>
            <w:r>
              <w:t>O</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6247F5">
            <w:r>
              <w:t> </w:t>
            </w:r>
          </w:p>
        </w:tc>
        <w:tc>
          <w:tcPr>
            <w:tcW w:w="0" w:type="auto"/>
            <w:tcBorders>
              <w:top w:val="single" w:sz="6" w:space="0" w:color="005696"/>
              <w:left w:val="single" w:sz="6" w:space="0" w:color="005696"/>
              <w:bottom w:val="single" w:sz="6" w:space="0" w:color="005696"/>
              <w:right w:val="single" w:sz="6" w:space="0" w:color="005696"/>
            </w:tcBorders>
            <w:tcMar>
              <w:top w:w="45" w:type="dxa"/>
              <w:left w:w="45" w:type="dxa"/>
              <w:bottom w:w="45" w:type="dxa"/>
              <w:right w:w="45" w:type="dxa"/>
            </w:tcMar>
            <w:hideMark/>
          </w:tcPr>
          <w:p w:rsidR="006247F5" w:rsidRDefault="004A4768">
            <w:hyperlink r:id="rId786" w:anchor="SIF_ExtendedElements" w:history="1">
              <w:r w:rsidR="006247F5">
                <w:rPr>
                  <w:rFonts w:ascii="Courier New" w:hAnsi="Courier New" w:cs="Courier New"/>
                  <w:color w:val="005696"/>
                  <w:sz w:val="20"/>
                  <w:szCs w:val="20"/>
                </w:rPr>
                <w:t>SIF_ExtendedElements</w:t>
              </w:r>
            </w:hyperlink>
          </w:p>
        </w:tc>
      </w:tr>
    </w:tbl>
    <w:p w:rsidR="006247F5" w:rsidRDefault="006247F5" w:rsidP="006247F5">
      <w:r>
        <w:rPr>
          <w:rStyle w:val="Caption2"/>
        </w:rPr>
        <w:t>Table 5.3.3-1: SIF_ZoneStatus</w:t>
      </w:r>
      <w:bookmarkStart w:id="1916" w:name="Example5331SIF_ZoneStatus"/>
      <w:r>
        <w:t xml:space="preserve"> </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&lt;SIF_ZoneStatus ZoneId="RamseyZIS"&gt;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&lt;SIF_Name&gt;Ramsey Elementary&lt;/SIF_Name&gt;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&lt;SIF_Vendor&gt;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&lt;SIF_Name&gt;ZoneMaster, Inc.&lt;/SIF_Name&gt;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&lt;SIF_Product&gt;ZonePlus Zone Integration Server&lt;/SIF_Product&gt;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&lt;SIF_Version&gt;3.01&lt;/SIF_Version&gt;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&lt;/SIF_Vendor&gt;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 SourceId="RamseyFOOD"&gt;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ObjectName="StudentMeal"&gt;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&lt;SIF_ExtendedQuerySupport&gt;false&lt;/SIF_ExtendedQuerySupport&gt;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 SourceId="RamseyLIB"&gt;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ObjectName="LibraryPatronStatus"&gt;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&lt;SIF_ExtendedQuerySupport&gt;false&lt;/SIF_ExtendedQuerySupport&gt;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 SourceId="RamseySIS"&gt;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&lt;SIF_ExtendedQuerySupport&gt;false&lt;/SIF_ExtendedQuerySupport&gt;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&lt;SIF_ExtendedQuerySupport&gt;false&lt;/SIF_ExtendedQuerySupport&gt;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&lt;/SIF_Providers&gt;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 SourceId="RamseyFOOD"&gt;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 SourceId="RamseyLIB"&gt;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ObjectName="StudentPersonal"&gt;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ObjectName="StudentSchoolEnrollment"&gt;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 SourceId="RamseySIS"&gt;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 ObjectName="StudentContact"&gt;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&lt;/SIF_ObjectList&gt;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&lt;/SIF_Subscriber&gt;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&lt;/SIF_Subscribers&gt;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 Type="Agent"&gt;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&lt;SIF_Name&gt;Ramsey Food Services&lt;/SIF_Name&gt;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&lt;SIF_SourceId&gt;RamseyFOOD&lt;/SIF_SourceId&gt;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&lt;SIF_Mode&gt;Push&lt;/SIF_Mode&gt;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Type="HTTPS" Secure="Yes"&gt;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&lt;SIF_URL&gt;https://RamseyNT:8010/FoodService&lt;/SIF_URL&gt;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&lt;SIF_Version&gt;2.3&lt;/SIF_Version&gt;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&lt;SIF_MaxBufferSize&gt;16384&lt;/SIF_MaxBufferSize&gt;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&lt;SIF_Sleeping&gt;No&lt;/SIF_Sleeping&gt;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 Type="Agent"&gt;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&lt;SIF_Name&gt;Ramsey Media Resource Center&lt;/SIF_Name&gt;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&lt;SIF_SourceId&gt;RamseyLIB&lt;/SIF_SourceId&gt;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&lt;SIF_Mode&gt;Pull&lt;/SIF_Mode&gt;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Type="HTTPS" Secure="Yes"&gt;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&lt;SIF_URL&gt;https://RamseyNT:8020/Library&lt;/SIF_URL&gt;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&lt;SIF_Version&gt;2.3&lt;/SIF_Version&gt;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&lt;SIF_MaxBufferSize&gt;16384&lt;/SIF_MaxBufferSize&gt;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&lt;SIF_Sleeping&gt;No&lt;/SIF_Sleeping&gt;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 Type="Agent"&gt;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&lt;SIF_Name&gt;Ramsey Administration&lt;/SIF_Name&gt;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&lt;SIF_SourceId&gt;RamseySIS&lt;/SIF_SourceId&gt;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&lt;SIF_Mode&gt;Push&lt;/SIF_Mode&gt;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Type="HTTPS" Secure="Yes"&gt;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&lt;SIF_URL&gt;https://RamseyNT:8030/StudentAdmin&lt;/SIF_URL&gt;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&lt;SIF_Version&gt;2.3&lt;/SIF_Version&gt;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&lt;/SIF_VersionList&gt;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&lt;SIF_MaxBufferSize&gt;16384&lt;/SIF_MaxBufferSize&gt;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&lt;SIF_Sleeping&gt;No&lt;/SIF_Sleeping&gt;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&lt;/SIF_SIFNodes&gt;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&lt;SIF_SupportedAuthentication&gt;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&lt;SIF_ProtocolName&gt;X.509&lt;/SIF_ProtocolName&gt;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&lt;/SIF_SupportedAuthentication&gt;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&lt;SIF_SupportedProtocols&gt;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Type="HTTPS" Secure="Yes"&gt;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&lt;SIF_URL&gt;https://RamseyNT:8000/ZIS&lt;/SIF_URL&gt;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 Type="HTTP" Secure="No"&gt;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&lt;SIF_URL&gt;http://RamseyNT:8000/ZIS&lt;/SIF_URL&gt;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&lt;/SIF_Protocol&gt;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&lt;/SIF_SupportedProtocols&gt;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&lt;SIF_SupportedVersions&gt;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&lt;SIF_Version&gt;2.3&lt;/SIF_Version&gt;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&lt;/SIF_SupportedVersions&gt;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lastRenderedPageBreak/>
        <w:t xml:space="preserve">  &lt;SIF_AdministrationURL&gt;http://RamseyNT:8000/Administer&lt;/SIF_AdministrationURL&gt;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&lt;SIF_Context&gt;SIF_Default&lt;/SIF_Context&gt;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 xml:space="preserve">  &lt;/SIF_Contexts&gt;</w:t>
      </w:r>
    </w:p>
    <w:p w:rsidR="006247F5" w:rsidRDefault="006247F5" w:rsidP="006247F5">
      <w:pPr>
        <w:shd w:val="clear" w:color="auto" w:fill="FAFAFA"/>
        <w:rPr>
          <w:rFonts w:ascii="Courier New" w:hAnsi="Courier New" w:cs="Courier New"/>
          <w:sz w:val="20"/>
          <w:szCs w:val="20"/>
        </w:rPr>
      </w:pPr>
      <w:r>
        <w:rPr>
          <w:rFonts w:ascii="Courier New" w:hAnsi="Courier New" w:cs="Courier New"/>
          <w:sz w:val="20"/>
          <w:szCs w:val="20"/>
        </w:rPr>
        <w:t>&lt;/SIF_ZoneStatus&gt;</w:t>
      </w:r>
    </w:p>
    <w:p w:rsidR="006247F5" w:rsidRDefault="006247F5" w:rsidP="006247F5">
      <w:r>
        <w:rPr>
          <w:rStyle w:val="Caption2"/>
        </w:rPr>
        <w:t>Example 5.3.3-1: SIF_ZoneStatus</w:t>
      </w:r>
    </w:p>
    <w:bookmarkEnd w:id="1916"/>
    <w:p w:rsidR="00B00108" w:rsidRDefault="00B00108" w:rsidP="006247F5">
      <w:pPr>
        <w:jc w:val="center"/>
        <w:rPr>
          <w:ins w:id="1917" w:author="Richard Halter" w:date="2010-07-19T15:15:00Z"/>
        </w:rPr>
      </w:pPr>
    </w:p>
    <w:p w:rsidR="00FC7FB1" w:rsidRDefault="00FC7FB1" w:rsidP="006247F5">
      <w:pPr>
        <w:jc w:val="center"/>
        <w:rPr>
          <w:ins w:id="1918" w:author="Richard Halter" w:date="2010-07-19T15:15:00Z"/>
        </w:rPr>
      </w:pPr>
    </w:p>
    <w:p w:rsidR="00FC7FB1" w:rsidRDefault="00FC7FB1" w:rsidP="00FC7FB1">
      <w:pPr>
        <w:pStyle w:val="Heading1"/>
      </w:pPr>
      <w:bookmarkStart w:id="1919" w:name="_Toc271175944"/>
      <w:r>
        <w:t>7 Zone Services</w:t>
      </w:r>
      <w:bookmarkEnd w:id="1919"/>
    </w:p>
    <w:p w:rsidR="00FC7FB1" w:rsidRDefault="00FC7FB1" w:rsidP="00FC7FB1">
      <w:pPr>
        <w:pStyle w:val="Heading2"/>
      </w:pPr>
      <w:bookmarkStart w:id="1920" w:name="_Toc271175945"/>
      <w:r>
        <w:t>7.1 Introduction</w:t>
      </w:r>
      <w:bookmarkEnd w:id="1920"/>
    </w:p>
    <w:p w:rsidR="00FC7FB1" w:rsidRDefault="00FC7FB1" w:rsidP="00FC7FB1">
      <w:pPr>
        <w:pStyle w:val="NormalWeb"/>
      </w:pPr>
      <w:r>
        <w:t xml:space="preserve">This section documents the set of SIF Zone Services which are defined using the service message types added to the SIF v2.4 infrastructure, and which leverage the advantages of the service paradigm (encapsulation of object data and behavior) in support of complex data exchange processes. </w:t>
      </w:r>
    </w:p>
    <w:p w:rsidR="00FC7FB1" w:rsidRDefault="00FC7FB1" w:rsidP="00FC7FB1">
      <w:pPr>
        <w:pStyle w:val="NormalWeb"/>
      </w:pPr>
      <w:r>
        <w:t>Zone Services is the third major conceptual component to be introduced into the SIF architecture. This introduction provides the necessary context for understanding them in relation to the Object Data Model and the SIF Infrastructure.</w:t>
      </w:r>
    </w:p>
    <w:p w:rsidR="00FC7FB1" w:rsidRDefault="00FC7FB1" w:rsidP="00FC7FB1">
      <w:pPr>
        <w:pStyle w:val="Heading3"/>
      </w:pPr>
      <w:bookmarkStart w:id="1921" w:name="_Toc271175946"/>
      <w:bookmarkStart w:id="1922" w:name="ImportantTerms"/>
      <w:r>
        <w:t>7.1.1 Important Terms</w:t>
      </w:r>
      <w:bookmarkEnd w:id="1921"/>
    </w:p>
    <w:p w:rsidR="00FC7FB1" w:rsidRDefault="00FC7FB1" w:rsidP="00FC7FB1">
      <w:pPr>
        <w:pStyle w:val="NormalWeb"/>
      </w:pPr>
      <w:r>
        <w:t>The following terms will be used throughout the rest of this section. Wherever possible, they reflect common industry usage and consensus.</w:t>
      </w:r>
    </w:p>
    <w:p w:rsidR="00FC7FB1" w:rsidRDefault="00FC7FB1" w:rsidP="00FC7FB1">
      <w:pPr>
        <w:pStyle w:val="Heading4"/>
      </w:pPr>
      <w:bookmarkStart w:id="1923" w:name="Service"/>
      <w:bookmarkEnd w:id="1922"/>
      <w:r>
        <w:t>7.1.1.1 Service</w:t>
      </w:r>
    </w:p>
    <w:p w:rsidR="00FC7FB1" w:rsidRDefault="00FC7FB1" w:rsidP="00FC7FB1">
      <w:pPr>
        <w:pStyle w:val="NormalWeb"/>
      </w:pPr>
      <w:r>
        <w:t>A Service is a software application that responds to requests made of it by client applications. Any given application can be both a service used by multiple clients, and a client which itself uses other services.</w:t>
      </w:r>
    </w:p>
    <w:p w:rsidR="00FC7FB1" w:rsidRDefault="00FC7FB1" w:rsidP="00FC7FB1">
      <w:pPr>
        <w:pStyle w:val="NormalWeb"/>
      </w:pPr>
      <w:r>
        <w:t>Every service possesses a public interface defining exactly what operations may be initiated against the service. This interface specifies the operations the service supports, the data these operations accept and the results they return. Each service also has a private (unpublished) implementation that determines how the service will fulfill, or respond to, requests.</w:t>
      </w:r>
    </w:p>
    <w:p w:rsidR="00FC7FB1" w:rsidRDefault="00FC7FB1" w:rsidP="00FC7FB1">
      <w:pPr>
        <w:pStyle w:val="NormalWeb"/>
      </w:pPr>
      <w:r>
        <w:t xml:space="preserve">The fact that the service implementation is private (encapsulated) means that even if the details of that implementation radically change, the interface is unaffected and none of the clients of that service will be impacted. Ensuring that clients are independent of how a </w:t>
      </w:r>
      <w:r>
        <w:lastRenderedPageBreak/>
        <w:t>service is actually implemented is known as loose coupling, and a key enabler of the Zone Service architectural component.</w:t>
      </w:r>
    </w:p>
    <w:p w:rsidR="00FC7FB1" w:rsidRDefault="00FC7FB1" w:rsidP="00FC7FB1">
      <w:pPr>
        <w:pStyle w:val="Heading4"/>
      </w:pPr>
      <w:bookmarkStart w:id="1924" w:name="SIFObjectProviderService"/>
      <w:bookmarkEnd w:id="1923"/>
      <w:r>
        <w:t>7.1.1.2 SIF Object Provider Service</w:t>
      </w:r>
    </w:p>
    <w:p w:rsidR="00FC7FB1" w:rsidRDefault="00FC7FB1" w:rsidP="00FC7FB1">
      <w:pPr>
        <w:pStyle w:val="NormalWeb"/>
      </w:pPr>
      <w:r>
        <w:t xml:space="preserve">A SIF Object Provider can be considered an “Object Service”. The Service interface in this case is composed completely of CRUD (Create, Read, Update, and Delete) operations for the object data it provides. Making a SIF Request is equivalent to invoking a “Read” operation, and the SIF Event equates to the “Create”, “Update” and “Delete” service operations. </w:t>
      </w:r>
    </w:p>
    <w:p w:rsidR="00FC7FB1" w:rsidRDefault="00FC7FB1" w:rsidP="00FC7FB1">
      <w:pPr>
        <w:pStyle w:val="NormalWeb"/>
      </w:pPr>
      <w:r>
        <w:t>Neither the structures of the SIF Object hierarchy nor the behavioral aspects of an educational process can be encapsulated by these Object Services.</w:t>
      </w:r>
    </w:p>
    <w:p w:rsidR="00FC7FB1" w:rsidRDefault="00FC7FB1" w:rsidP="00FC7FB1">
      <w:pPr>
        <w:pStyle w:val="Heading4"/>
      </w:pPr>
      <w:bookmarkStart w:id="1925" w:name="SIFZoneService"/>
      <w:bookmarkEnd w:id="1924"/>
      <w:r>
        <w:t>7.1.1.3 SIF Zone Service</w:t>
      </w:r>
    </w:p>
    <w:p w:rsidR="00FC7FB1" w:rsidRDefault="00FC7FB1" w:rsidP="00FC7FB1">
      <w:pPr>
        <w:pStyle w:val="NormalWeb"/>
      </w:pPr>
      <w:r>
        <w:t xml:space="preserve">The existing SIF infrastructure has been extended to support “non-CRUD” operations, which allow Zone Services to be constructed that encapsulate both the details of the object hierarchy and associated transactional behavior. Three SIF message types (ServiceInput, ServiceOutput and ServiceNotify) have been added to carry these non-CRUD operation requests, responses and event notifications respectively. As a result, any client of a Zone Service must support this extended SIF infrastructure. </w:t>
      </w:r>
    </w:p>
    <w:p w:rsidR="00FC7FB1" w:rsidRDefault="00FC7FB1" w:rsidP="00FC7FB1">
      <w:pPr>
        <w:pStyle w:val="NormalWeb"/>
      </w:pPr>
      <w:r>
        <w:t>All Zone Service interfaces will follow the “Document Literal” pattern. The payload of each of these message types will have its structure defined by an XML schema which can be validated using the corresponding schema definition supplied within this SIF specification.</w:t>
      </w:r>
    </w:p>
    <w:p w:rsidR="00FC7FB1" w:rsidRDefault="00FC7FB1" w:rsidP="00FC7FB1">
      <w:pPr>
        <w:pStyle w:val="NormalWeb"/>
      </w:pPr>
      <w:r>
        <w:t>Although Zone Services are “services” in the sense of encapsulating the details of the operations they perform for their clients, all communications with their clients MUST pass through the ZIS with the same communication mechanisms used by Object Clients and Object Providers. This provides the Zone Client to Zone Service link with the following “quality of service” (QoS) advantages:</w:t>
      </w:r>
    </w:p>
    <w:p w:rsidR="00000000" w:rsidRDefault="00FC7FB1">
      <w:pPr>
        <w:numPr>
          <w:ilvl w:val="0"/>
          <w:numId w:val="23"/>
        </w:numPr>
        <w:spacing w:before="100" w:beforeAutospacing="1" w:after="100" w:afterAutospacing="1"/>
        <w:pPrChange w:id="1926" w:author="Richard Halter" w:date="2010-08-16T14:25:00Z">
          <w:pPr>
            <w:numPr>
              <w:numId w:val="33"/>
            </w:numPr>
            <w:spacing w:before="100" w:beforeAutospacing="1" w:after="100" w:afterAutospacing="1"/>
            <w:ind w:left="720" w:hanging="360"/>
          </w:pPr>
        </w:pPrChange>
      </w:pPr>
      <w:r>
        <w:t xml:space="preserve">Messages are exchanged in a secure fashion (via message encryption and application authentication). </w:t>
      </w:r>
    </w:p>
    <w:p w:rsidR="00000000" w:rsidRDefault="00FC7FB1">
      <w:pPr>
        <w:numPr>
          <w:ilvl w:val="0"/>
          <w:numId w:val="23"/>
        </w:numPr>
        <w:spacing w:before="100" w:beforeAutospacing="1" w:after="100" w:afterAutospacing="1"/>
        <w:pPrChange w:id="1927" w:author="Richard Halter" w:date="2010-08-16T14:25:00Z">
          <w:pPr>
            <w:numPr>
              <w:numId w:val="33"/>
            </w:numPr>
            <w:spacing w:before="100" w:beforeAutospacing="1" w:after="100" w:afterAutospacing="1"/>
            <w:ind w:left="720" w:hanging="360"/>
          </w:pPr>
        </w:pPrChange>
      </w:pPr>
      <w:r>
        <w:t xml:space="preserve">A Zone Client or Service will never receive a message unless it has both been given permission to do so and the sender has been given the correct permission to provide it (typically via authorization from the Zone administrator). </w:t>
      </w:r>
    </w:p>
    <w:p w:rsidR="00FC7FB1" w:rsidRDefault="00FC7FB1" w:rsidP="00FC7FB1">
      <w:pPr>
        <w:pStyle w:val="NormalWeb"/>
        <w:ind w:left="720"/>
      </w:pPr>
      <w:r>
        <w:t>This permission is granular, and a given client subscriber can be granted permission to receive none, some or all of the notification types provided by a Zone Service.</w:t>
      </w:r>
    </w:p>
    <w:p w:rsidR="00000000" w:rsidRDefault="00FC7FB1">
      <w:pPr>
        <w:numPr>
          <w:ilvl w:val="0"/>
          <w:numId w:val="23"/>
        </w:numPr>
        <w:spacing w:before="100" w:beforeAutospacing="1" w:after="100" w:afterAutospacing="1"/>
        <w:pPrChange w:id="1928" w:author="Richard Halter" w:date="2010-08-16T14:25:00Z">
          <w:pPr>
            <w:numPr>
              <w:numId w:val="33"/>
            </w:numPr>
            <w:spacing w:before="100" w:beforeAutospacing="1" w:after="100" w:afterAutospacing="1"/>
            <w:ind w:left="720" w:hanging="360"/>
          </w:pPr>
        </w:pPrChange>
      </w:pPr>
      <w:r>
        <w:t xml:space="preserve">Any legally posted message is guaranteed to be delivered, in order, once only, error free, or a notification of delivery failure will be given to the sender. </w:t>
      </w:r>
    </w:p>
    <w:p w:rsidR="00000000" w:rsidRDefault="00FC7FB1">
      <w:pPr>
        <w:numPr>
          <w:ilvl w:val="0"/>
          <w:numId w:val="23"/>
        </w:numPr>
        <w:spacing w:before="100" w:beforeAutospacing="1" w:after="100" w:afterAutospacing="1"/>
        <w:pPrChange w:id="1929" w:author="Richard Halter" w:date="2010-08-16T14:25:00Z">
          <w:pPr>
            <w:numPr>
              <w:numId w:val="33"/>
            </w:numPr>
            <w:spacing w:before="100" w:beforeAutospacing="1" w:after="100" w:afterAutospacing="1"/>
            <w:ind w:left="720" w:hanging="360"/>
          </w:pPr>
        </w:pPrChange>
      </w:pPr>
      <w:r>
        <w:lastRenderedPageBreak/>
        <w:t xml:space="preserve">A Zone Client need not know the location of its Zone Service. Any operation invocations for a named Zone Service will arrive there due to the content based routing capabilities provided by the ZIS. </w:t>
      </w:r>
    </w:p>
    <w:p w:rsidR="00000000" w:rsidRDefault="00FC7FB1">
      <w:pPr>
        <w:numPr>
          <w:ilvl w:val="0"/>
          <w:numId w:val="23"/>
        </w:numPr>
        <w:spacing w:before="100" w:beforeAutospacing="1" w:after="100" w:afterAutospacing="1"/>
        <w:pPrChange w:id="1930" w:author="Richard Halter" w:date="2010-08-16T14:25:00Z">
          <w:pPr>
            <w:numPr>
              <w:numId w:val="33"/>
            </w:numPr>
            <w:spacing w:before="100" w:beforeAutospacing="1" w:after="100" w:afterAutospacing="1"/>
            <w:ind w:left="720" w:hanging="360"/>
          </w:pPr>
        </w:pPrChange>
      </w:pPr>
      <w:r>
        <w:t xml:space="preserve">A Zone Client need not worry about allocating enough buffer space to receive an unexpectedly large response or notification from the Zone Service. The Zone Service infrastructure extensions support message packetization for all three service message types. </w:t>
      </w:r>
    </w:p>
    <w:p w:rsidR="00000000" w:rsidRDefault="00FC7FB1">
      <w:pPr>
        <w:numPr>
          <w:ilvl w:val="0"/>
          <w:numId w:val="23"/>
        </w:numPr>
        <w:spacing w:before="100" w:beforeAutospacing="1" w:after="100" w:afterAutospacing="1"/>
        <w:pPrChange w:id="1931" w:author="Richard Halter" w:date="2010-08-16T14:25:00Z">
          <w:pPr>
            <w:numPr>
              <w:numId w:val="33"/>
            </w:numPr>
            <w:spacing w:before="100" w:beforeAutospacing="1" w:after="100" w:afterAutospacing="1"/>
            <w:ind w:left="720" w:hanging="360"/>
          </w:pPr>
        </w:pPrChange>
      </w:pPr>
      <w:r>
        <w:t xml:space="preserve">A Zone Service need not know the location or the number of subscribers to its named notifications. When it issues a Notification, all legal subscribers are guaranteed to receive it, even if they are offline at the time of its publication, unless a total subscriber failure occurs. The Zone Service is not informed of these types of errors. </w:t>
      </w:r>
    </w:p>
    <w:p w:rsidR="00FC7FB1" w:rsidRDefault="00FC7FB1" w:rsidP="00FC7FB1">
      <w:pPr>
        <w:pStyle w:val="NormalWeb"/>
      </w:pPr>
      <w:r>
        <w:t>In brief, if the need for application interoperability is limited to sharing data, the solution should utilize existing client access to one or more Object Provider Services over the basic SIF infrastructure. However, if there is a need to support a more complex (possibly stateful) process choreography that requires multiple systems to coordinate their actions, one or more Zone Services should be employed.</w:t>
      </w:r>
    </w:p>
    <w:p w:rsidR="00FC7FB1" w:rsidRDefault="00FC7FB1" w:rsidP="00FC7FB1">
      <w:pPr>
        <w:pStyle w:val="Heading3"/>
      </w:pPr>
      <w:bookmarkStart w:id="1932" w:name="_Toc271175947"/>
      <w:bookmarkStart w:id="1933" w:name="NewMessageTypes"/>
      <w:bookmarkEnd w:id="1925"/>
      <w:r>
        <w:t>7.1.2 New Message Types</w:t>
      </w:r>
      <w:bookmarkEnd w:id="1932"/>
    </w:p>
    <w:p w:rsidR="00FC7FB1" w:rsidRDefault="00FC7FB1" w:rsidP="00FC7FB1">
      <w:pPr>
        <w:pStyle w:val="NormalWeb"/>
      </w:pPr>
      <w:r>
        <w:t>Content-based routing for the SIF_Request, SIF_Event, SIF_Response and SIF_CancelRequests messages is based solely on the identified object type in the header of the message. Together those message types provide the client with the same CRUD interface (Create, Read, Update and Delete operations) to every type of object.</w:t>
      </w:r>
    </w:p>
    <w:p w:rsidR="00FC7FB1" w:rsidRDefault="00FC7FB1" w:rsidP="00FC7FB1">
      <w:pPr>
        <w:pStyle w:val="NormalWeb"/>
      </w:pPr>
      <w:r>
        <w:t>A given service type on the other hand may support a unique set of interface operations, which can affect multiple objects of varying types, in support of complex transactions or process choreographies. The existing SIF message types were incapable of being extended to support this additional functionality.</w:t>
      </w:r>
    </w:p>
    <w:p w:rsidR="00FC7FB1" w:rsidRDefault="00FC7FB1" w:rsidP="00FC7FB1">
      <w:pPr>
        <w:pStyle w:val="NormalWeb"/>
      </w:pPr>
      <w:r>
        <w:t>The three messages, which Zone Services use instead, are described below. All three have the name of the service and the operation being invoked as part of their message definition.</w:t>
      </w:r>
    </w:p>
    <w:p w:rsidR="00FC7FB1" w:rsidRDefault="00FC7FB1" w:rsidP="00FC7FB1">
      <w:pPr>
        <w:pStyle w:val="Heading4"/>
      </w:pPr>
      <w:bookmarkStart w:id="1934" w:name="ServiceInput"/>
      <w:bookmarkEnd w:id="1933"/>
      <w:r>
        <w:t>7.1.2.1 Service Input</w:t>
      </w:r>
    </w:p>
    <w:p w:rsidR="00FC7FB1" w:rsidRDefault="00FC7FB1" w:rsidP="00FC7FB1">
      <w:pPr>
        <w:pStyle w:val="NormalWeb"/>
      </w:pPr>
      <w:r>
        <w:t xml:space="preserve">This message is issued by a Zone Service client to invoke a defined Zone Service operation. It is routed by the ZIS to the default provider for that service, and like the Request can be directed to a specific destination as specified in the SIF_DestinationId in the ServiceInput header. </w:t>
      </w:r>
    </w:p>
    <w:p w:rsidR="00FC7FB1" w:rsidRDefault="00FC7FB1" w:rsidP="00FC7FB1">
      <w:pPr>
        <w:pStyle w:val="NormalWeb"/>
      </w:pPr>
      <w:r>
        <w:t>Service Inputs differ from Object Requests in the following ways:</w:t>
      </w:r>
    </w:p>
    <w:p w:rsidR="00000000" w:rsidRDefault="00FC7FB1">
      <w:pPr>
        <w:numPr>
          <w:ilvl w:val="0"/>
          <w:numId w:val="24"/>
        </w:numPr>
        <w:spacing w:before="100" w:beforeAutospacing="1" w:after="100" w:afterAutospacing="1"/>
        <w:pPrChange w:id="1935" w:author="Richard Halter" w:date="2010-08-16T14:25:00Z">
          <w:pPr>
            <w:numPr>
              <w:numId w:val="34"/>
            </w:numPr>
            <w:spacing w:before="100" w:beforeAutospacing="1" w:after="100" w:afterAutospacing="1"/>
            <w:ind w:left="1440" w:hanging="360"/>
          </w:pPr>
        </w:pPrChange>
      </w:pPr>
      <w:r>
        <w:lastRenderedPageBreak/>
        <w:t xml:space="preserve">In addition to requesting object data, the ServiceInput message can also effect changes in one or more objects depending upon what elements are defined for the payload. </w:t>
      </w:r>
    </w:p>
    <w:p w:rsidR="00000000" w:rsidRDefault="00FC7FB1">
      <w:pPr>
        <w:numPr>
          <w:ilvl w:val="0"/>
          <w:numId w:val="24"/>
        </w:numPr>
        <w:spacing w:before="100" w:beforeAutospacing="1" w:after="100" w:afterAutospacing="1"/>
        <w:pPrChange w:id="1936" w:author="Richard Halter" w:date="2010-08-16T14:25:00Z">
          <w:pPr>
            <w:numPr>
              <w:numId w:val="34"/>
            </w:numPr>
            <w:spacing w:before="100" w:beforeAutospacing="1" w:after="100" w:afterAutospacing="1"/>
            <w:ind w:left="1440" w:hanging="360"/>
          </w:pPr>
        </w:pPrChange>
      </w:pPr>
      <w:r>
        <w:t xml:space="preserve">Elements within the body of the ServiceInput can contain a detailed description of the changes (including state changes) that need to occur. </w:t>
      </w:r>
    </w:p>
    <w:p w:rsidR="00000000" w:rsidRDefault="00FC7FB1">
      <w:pPr>
        <w:numPr>
          <w:ilvl w:val="0"/>
          <w:numId w:val="24"/>
        </w:numPr>
        <w:spacing w:before="100" w:beforeAutospacing="1" w:after="100" w:afterAutospacing="1"/>
        <w:pPrChange w:id="1937" w:author="Richard Halter" w:date="2010-08-16T14:25:00Z">
          <w:pPr>
            <w:numPr>
              <w:numId w:val="34"/>
            </w:numPr>
            <w:spacing w:before="100" w:beforeAutospacing="1" w:after="100" w:afterAutospacing="1"/>
            <w:ind w:left="1440" w:hanging="360"/>
          </w:pPr>
        </w:pPrChange>
      </w:pPr>
      <w:r>
        <w:t xml:space="preserve">The contents of the body of a Service Input message can range from no data at all to multiple elements, and are not restricted to elements from a single object. </w:t>
      </w:r>
    </w:p>
    <w:p w:rsidR="00000000" w:rsidRDefault="00FC7FB1">
      <w:pPr>
        <w:numPr>
          <w:ilvl w:val="0"/>
          <w:numId w:val="24"/>
        </w:numPr>
        <w:spacing w:before="100" w:beforeAutospacing="1" w:after="100" w:afterAutospacing="1"/>
        <w:pPrChange w:id="1938" w:author="Richard Halter" w:date="2010-08-16T14:25:00Z">
          <w:pPr>
            <w:numPr>
              <w:numId w:val="34"/>
            </w:numPr>
            <w:spacing w:before="100" w:beforeAutospacing="1" w:after="100" w:afterAutospacing="1"/>
            <w:ind w:left="1440" w:hanging="360"/>
          </w:pPr>
        </w:pPrChange>
      </w:pPr>
      <w:r>
        <w:t xml:space="preserve">Service Input messages can be packetized if they are very large in size. </w:t>
      </w:r>
    </w:p>
    <w:p w:rsidR="00FC7FB1" w:rsidRDefault="00FC7FB1" w:rsidP="00FC7FB1">
      <w:pPr>
        <w:pStyle w:val="NormalWeb"/>
      </w:pPr>
      <w:r>
        <w:t xml:space="preserve">An example of a ServiceInput request sent by a client to the “Weather Service” requesting the forecast is shown in the </w:t>
      </w:r>
      <w:bookmarkEnd w:id="1934"/>
      <w:r w:rsidR="004A4768">
        <w:fldChar w:fldCharType="begin"/>
      </w:r>
      <w:r>
        <w:instrText xml:space="preserve"> HYPERLINK "http://specification.sifinfo.org/Implementation/2.4/Infrastructure.html" \l "SIF_ServiceInput" </w:instrText>
      </w:r>
      <w:r w:rsidR="004A4768">
        <w:fldChar w:fldCharType="separate"/>
      </w:r>
      <w:r>
        <w:rPr>
          <w:rStyle w:val="Hyperlink"/>
        </w:rPr>
        <w:t>SIF_ServiceInput</w:t>
      </w:r>
      <w:r w:rsidR="004A4768">
        <w:fldChar w:fldCharType="end"/>
      </w:r>
      <w:r>
        <w:t xml:space="preserve"> section.</w:t>
      </w:r>
    </w:p>
    <w:p w:rsidR="00FC7FB1" w:rsidRDefault="00FC7FB1" w:rsidP="00FC7FB1">
      <w:pPr>
        <w:pStyle w:val="Heading4"/>
      </w:pPr>
      <w:bookmarkStart w:id="1939" w:name="ServiceOutput"/>
      <w:r>
        <w:t>7.1.2.2 Service Output</w:t>
      </w:r>
    </w:p>
    <w:p w:rsidR="00FC7FB1" w:rsidRDefault="00FC7FB1" w:rsidP="00FC7FB1">
      <w:pPr>
        <w:pStyle w:val="NormalWeb"/>
      </w:pPr>
      <w:r>
        <w:t>This message is issued by a Zone Service in response to one of its operations being invoked by an arriving ServiceInput message, and is routed by the ZIS back to the issuing client. All internal implementation details of how the Zone Service processes the request to produce this response (potentially including sending multiple Change Events to a variety of Object Providers) are hidden from the client.</w:t>
      </w:r>
    </w:p>
    <w:p w:rsidR="00FC7FB1" w:rsidRDefault="00FC7FB1" w:rsidP="00FC7FB1">
      <w:pPr>
        <w:pStyle w:val="NormalWeb"/>
      </w:pPr>
      <w:r>
        <w:t xml:space="preserve">An example of the ServiceOutput response sent by the Weather Service in response to a ServiceInput request for the forecast is shown in the </w:t>
      </w:r>
      <w:bookmarkEnd w:id="1939"/>
      <w:r w:rsidR="004A4768">
        <w:fldChar w:fldCharType="begin"/>
      </w:r>
      <w:r>
        <w:instrText xml:space="preserve"> HYPERLINK "http://specification.sifinfo.org/Implementation/2.4/Infrastructure.html" \l "SIF_ServiceOutput" </w:instrText>
      </w:r>
      <w:r w:rsidR="004A4768">
        <w:fldChar w:fldCharType="separate"/>
      </w:r>
      <w:r>
        <w:rPr>
          <w:rStyle w:val="Hyperlink"/>
        </w:rPr>
        <w:t>SIF_ServiceOutput</w:t>
      </w:r>
      <w:r w:rsidR="004A4768">
        <w:fldChar w:fldCharType="end"/>
      </w:r>
      <w:r>
        <w:t xml:space="preserve"> section.</w:t>
      </w:r>
    </w:p>
    <w:p w:rsidR="00FC7FB1" w:rsidRDefault="00FC7FB1" w:rsidP="00FC7FB1">
      <w:pPr>
        <w:pStyle w:val="Heading4"/>
      </w:pPr>
      <w:bookmarkStart w:id="1940" w:name="ServiceNotify"/>
      <w:r>
        <w:t>7.1.2.3 Service Notify</w:t>
      </w:r>
    </w:p>
    <w:p w:rsidR="00FC7FB1" w:rsidRDefault="00FC7FB1" w:rsidP="00FC7FB1">
      <w:pPr>
        <w:pStyle w:val="NormalWeb"/>
      </w:pPr>
      <w:r>
        <w:t>This message is used to notify subscribers that a service related event has occurred, and can optionally provide a detailed description of exactly what that event was. Service Notifications differ from Object Events in the following ways:</w:t>
      </w:r>
    </w:p>
    <w:p w:rsidR="00000000" w:rsidRDefault="00FC7FB1">
      <w:pPr>
        <w:numPr>
          <w:ilvl w:val="0"/>
          <w:numId w:val="25"/>
        </w:numPr>
        <w:spacing w:before="100" w:beforeAutospacing="1" w:after="100" w:afterAutospacing="1"/>
        <w:pPrChange w:id="1941" w:author="Richard Halter" w:date="2010-08-16T14:25:00Z">
          <w:pPr>
            <w:numPr>
              <w:numId w:val="35"/>
            </w:numPr>
            <w:spacing w:before="100" w:beforeAutospacing="1" w:after="100" w:afterAutospacing="1"/>
            <w:ind w:left="1440" w:hanging="360"/>
          </w:pPr>
        </w:pPrChange>
      </w:pPr>
      <w:r>
        <w:t xml:space="preserve">In addition to simple event notification, the Service Notification can also contain a detailed description of the changes (including state changes) that occurred across multiple objects. </w:t>
      </w:r>
    </w:p>
    <w:p w:rsidR="00000000" w:rsidRDefault="00FC7FB1">
      <w:pPr>
        <w:numPr>
          <w:ilvl w:val="0"/>
          <w:numId w:val="25"/>
        </w:numPr>
        <w:spacing w:before="100" w:beforeAutospacing="1" w:after="100" w:afterAutospacing="1"/>
        <w:pPrChange w:id="1942" w:author="Richard Halter" w:date="2010-08-16T14:25:00Z">
          <w:pPr>
            <w:numPr>
              <w:numId w:val="35"/>
            </w:numPr>
            <w:spacing w:before="100" w:beforeAutospacing="1" w:after="100" w:afterAutospacing="1"/>
            <w:ind w:left="1440" w:hanging="360"/>
          </w:pPr>
        </w:pPrChange>
      </w:pPr>
      <w:r>
        <w:t xml:space="preserve">The contents of the body of a Service Notification message can range from no data at all to multiple elements, and are not restricted to elements from a single object. </w:t>
      </w:r>
    </w:p>
    <w:p w:rsidR="00000000" w:rsidRDefault="00FC7FB1">
      <w:pPr>
        <w:numPr>
          <w:ilvl w:val="0"/>
          <w:numId w:val="25"/>
        </w:numPr>
        <w:spacing w:before="100" w:beforeAutospacing="1" w:after="100" w:afterAutospacing="1"/>
        <w:pPrChange w:id="1943" w:author="Richard Halter" w:date="2010-08-16T14:25:00Z">
          <w:pPr>
            <w:numPr>
              <w:numId w:val="35"/>
            </w:numPr>
            <w:spacing w:before="100" w:beforeAutospacing="1" w:after="100" w:afterAutospacing="1"/>
            <w:ind w:left="1440" w:hanging="360"/>
          </w:pPr>
        </w:pPrChange>
      </w:pPr>
      <w:r>
        <w:t xml:space="preserve">Service Notification messages can be packetized if they are very large (implying a subscriber to several notification types could be receiving interspersed packets from multiple Service Notification messages). </w:t>
      </w:r>
    </w:p>
    <w:p w:rsidR="00000000" w:rsidRDefault="00FC7FB1">
      <w:pPr>
        <w:numPr>
          <w:ilvl w:val="0"/>
          <w:numId w:val="25"/>
        </w:numPr>
        <w:spacing w:before="100" w:beforeAutospacing="1" w:after="100" w:afterAutospacing="1"/>
        <w:pPrChange w:id="1944" w:author="Richard Halter" w:date="2010-08-16T14:25:00Z">
          <w:pPr>
            <w:numPr>
              <w:numId w:val="35"/>
            </w:numPr>
            <w:spacing w:before="100" w:beforeAutospacing="1" w:after="100" w:afterAutospacing="1"/>
            <w:ind w:left="1440" w:hanging="360"/>
          </w:pPr>
        </w:pPrChange>
      </w:pPr>
      <w:r>
        <w:t xml:space="preserve">Service Notifications may only be published by the Service for which they are defined. </w:t>
      </w:r>
    </w:p>
    <w:p w:rsidR="00000000" w:rsidRDefault="00FC7FB1">
      <w:pPr>
        <w:numPr>
          <w:ilvl w:val="0"/>
          <w:numId w:val="25"/>
        </w:numPr>
        <w:spacing w:before="100" w:beforeAutospacing="1" w:after="100" w:afterAutospacing="1"/>
        <w:pPrChange w:id="1945" w:author="Richard Halter" w:date="2010-08-16T14:25:00Z">
          <w:pPr>
            <w:numPr>
              <w:numId w:val="35"/>
            </w:numPr>
            <w:spacing w:before="100" w:beforeAutospacing="1" w:after="100" w:afterAutospacing="1"/>
            <w:ind w:left="1440" w:hanging="360"/>
          </w:pPr>
        </w:pPrChange>
      </w:pPr>
      <w:r>
        <w:t xml:space="preserve">Multiple notification types may be defined for a given Service type, and all can be subscribed to separately. </w:t>
      </w:r>
    </w:p>
    <w:p w:rsidR="00000000" w:rsidRDefault="00FC7FB1">
      <w:pPr>
        <w:numPr>
          <w:ilvl w:val="0"/>
          <w:numId w:val="25"/>
        </w:numPr>
        <w:spacing w:before="100" w:beforeAutospacing="1" w:after="100" w:afterAutospacing="1"/>
        <w:pPrChange w:id="1946" w:author="Richard Halter" w:date="2010-08-16T14:25:00Z">
          <w:pPr>
            <w:numPr>
              <w:numId w:val="35"/>
            </w:numPr>
            <w:spacing w:before="100" w:beforeAutospacing="1" w:after="100" w:afterAutospacing="1"/>
            <w:ind w:left="1440" w:hanging="360"/>
          </w:pPr>
        </w:pPrChange>
      </w:pPr>
      <w:r>
        <w:t xml:space="preserve">Service Notifications cannot be blocked by agents invoking SMB. </w:t>
      </w:r>
    </w:p>
    <w:p w:rsidR="00FC7FB1" w:rsidRDefault="00FC7FB1" w:rsidP="00FC7FB1">
      <w:pPr>
        <w:pStyle w:val="NormalWeb"/>
      </w:pPr>
      <w:r>
        <w:t xml:space="preserve">An example of a Service Notification of a Student Transfer issued by the “Food Service” Service is shown in the </w:t>
      </w:r>
      <w:bookmarkEnd w:id="1940"/>
      <w:r w:rsidR="004A4768">
        <w:fldChar w:fldCharType="begin"/>
      </w:r>
      <w:r>
        <w:instrText xml:space="preserve"> HYPERLINK "http://specification.sifinfo.org/Implementation/2.4/Infrastructure.html" \l "SIF_ServiceNotify" </w:instrText>
      </w:r>
      <w:r w:rsidR="004A4768">
        <w:fldChar w:fldCharType="separate"/>
      </w:r>
      <w:r>
        <w:rPr>
          <w:rStyle w:val="Hyperlink"/>
        </w:rPr>
        <w:t>SIF_ServiceNotify</w:t>
      </w:r>
      <w:r w:rsidR="004A4768">
        <w:fldChar w:fldCharType="end"/>
      </w:r>
      <w:r>
        <w:t xml:space="preserve"> section.</w:t>
      </w:r>
    </w:p>
    <w:p w:rsidR="00FC7FB1" w:rsidRDefault="00FC7FB1" w:rsidP="00FC7FB1">
      <w:pPr>
        <w:pStyle w:val="Heading3"/>
      </w:pPr>
      <w:bookmarkStart w:id="1947" w:name="_Toc271175948"/>
      <w:bookmarkStart w:id="1948" w:name="SIFDesignRequirementsForZoneServiceTechn"/>
      <w:r>
        <w:lastRenderedPageBreak/>
        <w:t>7.1.3 SIF Design Requirements for Zone Service Technology</w:t>
      </w:r>
      <w:bookmarkEnd w:id="1947"/>
    </w:p>
    <w:p w:rsidR="00FC7FB1" w:rsidRDefault="00FC7FB1" w:rsidP="00FC7FB1">
      <w:pPr>
        <w:pStyle w:val="NormalWeb"/>
      </w:pPr>
      <w:r>
        <w:t>The following requirements apply to all Zone Services:</w:t>
      </w:r>
    </w:p>
    <w:p w:rsidR="00000000" w:rsidRDefault="00FC7FB1">
      <w:pPr>
        <w:numPr>
          <w:ilvl w:val="0"/>
          <w:numId w:val="26"/>
        </w:numPr>
        <w:spacing w:before="100" w:beforeAutospacing="1" w:after="100" w:afterAutospacing="1"/>
        <w:pPrChange w:id="1949" w:author="Richard Halter" w:date="2010-08-16T14:25:00Z">
          <w:pPr>
            <w:numPr>
              <w:numId w:val="36"/>
            </w:numPr>
            <w:spacing w:before="100" w:beforeAutospacing="1" w:after="100" w:afterAutospacing="1"/>
            <w:ind w:left="1440" w:hanging="360"/>
          </w:pPr>
        </w:pPrChange>
      </w:pPr>
      <w:r>
        <w:t xml:space="preserve">All responses to invocations of Zone Service operations </w:t>
      </w:r>
      <w:r>
        <w:rPr>
          <w:rStyle w:val="rfc21191"/>
        </w:rPr>
        <w:t>MUST</w:t>
      </w:r>
      <w:r>
        <w:t xml:space="preserve"> be asynchronous. </w:t>
      </w:r>
    </w:p>
    <w:p w:rsidR="00000000" w:rsidRDefault="00FC7FB1">
      <w:pPr>
        <w:numPr>
          <w:ilvl w:val="0"/>
          <w:numId w:val="26"/>
        </w:numPr>
        <w:spacing w:before="100" w:beforeAutospacing="1" w:after="100" w:afterAutospacing="1"/>
        <w:pPrChange w:id="1950" w:author="Richard Halter" w:date="2010-08-16T14:25:00Z">
          <w:pPr>
            <w:numPr>
              <w:numId w:val="36"/>
            </w:numPr>
            <w:spacing w:before="100" w:beforeAutospacing="1" w:after="100" w:afterAutospacing="1"/>
            <w:ind w:left="1440" w:hanging="360"/>
          </w:pPr>
        </w:pPrChange>
      </w:pPr>
      <w:r>
        <w:t xml:space="preserve">Zone Service operations </w:t>
      </w:r>
      <w:r>
        <w:rPr>
          <w:rStyle w:val="rfc21191"/>
        </w:rPr>
        <w:t>MUST</w:t>
      </w:r>
      <w:r>
        <w:t xml:space="preserve"> use a document-oriented messaging pattern and not RPC. </w:t>
      </w:r>
    </w:p>
    <w:p w:rsidR="00000000" w:rsidRDefault="00FC7FB1">
      <w:pPr>
        <w:numPr>
          <w:ilvl w:val="0"/>
          <w:numId w:val="26"/>
        </w:numPr>
        <w:spacing w:before="100" w:beforeAutospacing="1" w:after="100" w:afterAutospacing="1"/>
        <w:pPrChange w:id="1951" w:author="Richard Halter" w:date="2010-08-16T14:25:00Z">
          <w:pPr>
            <w:numPr>
              <w:numId w:val="36"/>
            </w:numPr>
            <w:spacing w:before="100" w:beforeAutospacing="1" w:after="100" w:afterAutospacing="1"/>
            <w:ind w:left="1440" w:hanging="360"/>
          </w:pPr>
        </w:pPrChange>
      </w:pPr>
      <w:r>
        <w:t xml:space="preserve">Zone Services </w:t>
      </w:r>
      <w:r>
        <w:rPr>
          <w:rStyle w:val="rfc21191"/>
        </w:rPr>
        <w:t>MAY</w:t>
      </w:r>
      <w:r>
        <w:t xml:space="preserve"> expose any number of operations and Notification types. </w:t>
      </w:r>
    </w:p>
    <w:p w:rsidR="00000000" w:rsidRDefault="00FC7FB1">
      <w:pPr>
        <w:numPr>
          <w:ilvl w:val="0"/>
          <w:numId w:val="26"/>
        </w:numPr>
        <w:spacing w:before="100" w:beforeAutospacing="1" w:after="100" w:afterAutospacing="1"/>
        <w:pPrChange w:id="1952" w:author="Richard Halter" w:date="2010-08-16T14:25:00Z">
          <w:pPr>
            <w:numPr>
              <w:numId w:val="36"/>
            </w:numPr>
            <w:spacing w:before="100" w:beforeAutospacing="1" w:after="100" w:afterAutospacing="1"/>
            <w:ind w:left="1440" w:hanging="360"/>
          </w:pPr>
        </w:pPrChange>
      </w:pPr>
      <w:r>
        <w:t xml:space="preserve">Zone Services </w:t>
      </w:r>
      <w:r>
        <w:rPr>
          <w:rStyle w:val="rfc21191"/>
        </w:rPr>
        <w:t>MUST</w:t>
      </w:r>
      <w:r>
        <w:t xml:space="preserve"> provision themselves in the Zone over the existing SIF Infrastructure. </w:t>
      </w:r>
    </w:p>
    <w:p w:rsidR="00000000" w:rsidRDefault="00FC7FB1">
      <w:pPr>
        <w:numPr>
          <w:ilvl w:val="0"/>
          <w:numId w:val="26"/>
        </w:numPr>
        <w:spacing w:before="100" w:beforeAutospacing="1" w:after="100" w:afterAutospacing="1"/>
        <w:pPrChange w:id="1953" w:author="Richard Halter" w:date="2010-08-16T14:25:00Z">
          <w:pPr>
            <w:numPr>
              <w:numId w:val="36"/>
            </w:numPr>
            <w:spacing w:before="100" w:beforeAutospacing="1" w:after="100" w:afterAutospacing="1"/>
            <w:ind w:left="1440" w:hanging="360"/>
          </w:pPr>
        </w:pPrChange>
      </w:pPr>
      <w:r>
        <w:t xml:space="preserve">All Zone Service messages with large payloads exceeding the specified maximum buffer size </w:t>
      </w:r>
      <w:r>
        <w:rPr>
          <w:rStyle w:val="rfc21191"/>
        </w:rPr>
        <w:t>MUST</w:t>
      </w:r>
      <w:r>
        <w:t xml:space="preserve"> be packetized. </w:t>
      </w:r>
    </w:p>
    <w:p w:rsidR="00FC7FB1" w:rsidRDefault="00FC7FB1" w:rsidP="00FC7FB1">
      <w:pPr>
        <w:pStyle w:val="NormalWeb"/>
      </w:pPr>
      <w:r>
        <w:t>The following requirements apply to all Zone Service Clients:</w:t>
      </w:r>
    </w:p>
    <w:p w:rsidR="00000000" w:rsidRDefault="00FC7FB1">
      <w:pPr>
        <w:numPr>
          <w:ilvl w:val="0"/>
          <w:numId w:val="27"/>
        </w:numPr>
        <w:spacing w:before="100" w:beforeAutospacing="1" w:after="100" w:afterAutospacing="1"/>
        <w:pPrChange w:id="1954" w:author="Richard Halter" w:date="2010-08-16T14:25:00Z">
          <w:pPr>
            <w:numPr>
              <w:numId w:val="37"/>
            </w:numPr>
            <w:spacing w:before="100" w:beforeAutospacing="1" w:after="100" w:afterAutospacing="1"/>
            <w:ind w:left="1440" w:hanging="360"/>
          </w:pPr>
        </w:pPrChange>
      </w:pPr>
      <w:r>
        <w:t xml:space="preserve">Clients </w:t>
      </w:r>
      <w:r>
        <w:rPr>
          <w:rStyle w:val="rfc21191"/>
        </w:rPr>
        <w:t>MAY</w:t>
      </w:r>
      <w:r>
        <w:t xml:space="preserve"> subscribe to individually named Notification types from the same Zone Service. </w:t>
      </w:r>
    </w:p>
    <w:p w:rsidR="00000000" w:rsidRDefault="00FC7FB1">
      <w:pPr>
        <w:numPr>
          <w:ilvl w:val="0"/>
          <w:numId w:val="27"/>
        </w:numPr>
        <w:spacing w:before="100" w:beforeAutospacing="1" w:after="100" w:afterAutospacing="1"/>
        <w:pPrChange w:id="1955" w:author="Richard Halter" w:date="2010-08-16T14:25:00Z">
          <w:pPr>
            <w:numPr>
              <w:numId w:val="37"/>
            </w:numPr>
            <w:spacing w:before="100" w:beforeAutospacing="1" w:after="100" w:afterAutospacing="1"/>
            <w:ind w:left="1440" w:hanging="360"/>
          </w:pPr>
        </w:pPrChange>
      </w:pPr>
      <w:r>
        <w:t xml:space="preserve">Client access to Zone Service operations and Notifications </w:t>
      </w:r>
      <w:r>
        <w:rPr>
          <w:rStyle w:val="rfc21191"/>
        </w:rPr>
        <w:t>MUST</w:t>
      </w:r>
      <w:r>
        <w:t xml:space="preserve"> be governed by access control list (ACL) policies. </w:t>
      </w:r>
    </w:p>
    <w:p w:rsidR="00FC7FB1" w:rsidRDefault="00FC7FB1" w:rsidP="00FC7FB1">
      <w:pPr>
        <w:pStyle w:val="NormalWeb"/>
      </w:pPr>
      <w:r>
        <w:t>The following requirements, provided by the ZIS, apply to any zone in which Zone Services are deployed:</w:t>
      </w:r>
    </w:p>
    <w:p w:rsidR="00000000" w:rsidRDefault="00FC7FB1">
      <w:pPr>
        <w:numPr>
          <w:ilvl w:val="0"/>
          <w:numId w:val="28"/>
        </w:numPr>
        <w:spacing w:before="100" w:beforeAutospacing="1" w:after="100" w:afterAutospacing="1"/>
        <w:pPrChange w:id="1956" w:author="Richard Halter" w:date="2010-08-16T14:25:00Z">
          <w:pPr>
            <w:numPr>
              <w:numId w:val="38"/>
            </w:numPr>
            <w:spacing w:before="100" w:beforeAutospacing="1" w:after="100" w:afterAutospacing="1"/>
            <w:ind w:left="720" w:hanging="360"/>
          </w:pPr>
        </w:pPrChange>
      </w:pPr>
      <w:r>
        <w:t xml:space="preserve">Clients and Zone Service Providers </w:t>
      </w:r>
      <w:r>
        <w:rPr>
          <w:rStyle w:val="rfc21191"/>
        </w:rPr>
        <w:t>MUST NOT</w:t>
      </w:r>
      <w:r>
        <w:t xml:space="preserve"> communicate directly with each other. </w:t>
      </w:r>
    </w:p>
    <w:p w:rsidR="00000000" w:rsidRDefault="00FC7FB1">
      <w:pPr>
        <w:numPr>
          <w:ilvl w:val="0"/>
          <w:numId w:val="28"/>
        </w:numPr>
        <w:spacing w:before="100" w:beforeAutospacing="1" w:after="100" w:afterAutospacing="1"/>
        <w:pPrChange w:id="1957" w:author="Richard Halter" w:date="2010-08-16T14:25:00Z">
          <w:pPr>
            <w:numPr>
              <w:numId w:val="38"/>
            </w:numPr>
            <w:spacing w:before="100" w:beforeAutospacing="1" w:after="100" w:afterAutospacing="1"/>
            <w:ind w:left="720" w:hanging="360"/>
          </w:pPr>
        </w:pPrChange>
      </w:pPr>
      <w:r>
        <w:t xml:space="preserve">Zone Service Providers and their clients </w:t>
      </w:r>
      <w:r>
        <w:rPr>
          <w:rStyle w:val="rfc21191"/>
        </w:rPr>
        <w:t>MUST</w:t>
      </w:r>
      <w:r>
        <w:t xml:space="preserve"> be guaranteed the full quality of service (QOS) feature set provided by the SIF request/response protocol including: </w:t>
      </w:r>
    </w:p>
    <w:p w:rsidR="00000000" w:rsidRDefault="00FC7FB1">
      <w:pPr>
        <w:numPr>
          <w:ilvl w:val="1"/>
          <w:numId w:val="28"/>
        </w:numPr>
        <w:spacing w:before="100" w:beforeAutospacing="1" w:after="100" w:afterAutospacing="1"/>
        <w:pPrChange w:id="1958" w:author="Richard Halter" w:date="2010-08-16T14:25:00Z">
          <w:pPr>
            <w:numPr>
              <w:ilvl w:val="1"/>
              <w:numId w:val="38"/>
            </w:numPr>
            <w:spacing w:before="100" w:beforeAutospacing="1" w:after="100" w:afterAutospacing="1"/>
            <w:ind w:left="1440" w:hanging="360"/>
          </w:pPr>
        </w:pPrChange>
      </w:pPr>
      <w:r>
        <w:t xml:space="preserve">Automatic message routing based on service name </w:t>
      </w:r>
    </w:p>
    <w:p w:rsidR="00000000" w:rsidRDefault="00FC7FB1">
      <w:pPr>
        <w:numPr>
          <w:ilvl w:val="1"/>
          <w:numId w:val="28"/>
        </w:numPr>
        <w:spacing w:before="100" w:beforeAutospacing="1" w:after="100" w:afterAutospacing="1"/>
        <w:pPrChange w:id="1959" w:author="Richard Halter" w:date="2010-08-16T14:25:00Z">
          <w:pPr>
            <w:numPr>
              <w:ilvl w:val="1"/>
              <w:numId w:val="38"/>
            </w:numPr>
            <w:spacing w:before="100" w:beforeAutospacing="1" w:after="100" w:afterAutospacing="1"/>
            <w:ind w:left="1440" w:hanging="360"/>
          </w:pPr>
        </w:pPrChange>
      </w:pPr>
      <w:r>
        <w:t xml:space="preserve">Packet ordering </w:t>
      </w:r>
    </w:p>
    <w:p w:rsidR="00000000" w:rsidRDefault="00FC7FB1">
      <w:pPr>
        <w:numPr>
          <w:ilvl w:val="1"/>
          <w:numId w:val="28"/>
        </w:numPr>
        <w:spacing w:before="100" w:beforeAutospacing="1" w:after="100" w:afterAutospacing="1"/>
        <w:pPrChange w:id="1960" w:author="Richard Halter" w:date="2010-08-16T14:25:00Z">
          <w:pPr>
            <w:numPr>
              <w:ilvl w:val="1"/>
              <w:numId w:val="38"/>
            </w:numPr>
            <w:spacing w:before="100" w:beforeAutospacing="1" w:after="100" w:afterAutospacing="1"/>
            <w:ind w:left="1440" w:hanging="360"/>
          </w:pPr>
        </w:pPrChange>
      </w:pPr>
      <w:r>
        <w:t xml:space="preserve">Guaranteed delivery or failure notification </w:t>
      </w:r>
    </w:p>
    <w:p w:rsidR="00000000" w:rsidRDefault="00FC7FB1">
      <w:pPr>
        <w:numPr>
          <w:ilvl w:val="1"/>
          <w:numId w:val="28"/>
        </w:numPr>
        <w:spacing w:before="100" w:beforeAutospacing="1" w:after="100" w:afterAutospacing="1"/>
        <w:pPrChange w:id="1961" w:author="Richard Halter" w:date="2010-08-16T14:25:00Z">
          <w:pPr>
            <w:numPr>
              <w:ilvl w:val="1"/>
              <w:numId w:val="38"/>
            </w:numPr>
            <w:spacing w:before="100" w:beforeAutospacing="1" w:after="100" w:afterAutospacing="1"/>
            <w:ind w:left="1440" w:hanging="360"/>
          </w:pPr>
        </w:pPrChange>
      </w:pPr>
      <w:r>
        <w:t>Publish and subscribe message exchange pattern</w:t>
      </w:r>
    </w:p>
    <w:p w:rsidR="00FC7FB1" w:rsidRDefault="00FC7FB1" w:rsidP="00FC7FB1">
      <w:pPr>
        <w:pStyle w:val="Heading3"/>
      </w:pPr>
      <w:bookmarkStart w:id="1962" w:name="_Toc271175949"/>
      <w:bookmarkStart w:id="1963" w:name="ZoneServiceDesignBestPractices"/>
      <w:bookmarkEnd w:id="1948"/>
      <w:r>
        <w:t>7.1.4 Zone Service Design Best Practices</w:t>
      </w:r>
      <w:bookmarkEnd w:id="1962"/>
    </w:p>
    <w:p w:rsidR="00FC7FB1" w:rsidRDefault="00FC7FB1" w:rsidP="00FC7FB1">
      <w:pPr>
        <w:pStyle w:val="NormalWeb"/>
      </w:pPr>
      <w:r>
        <w:t>Best practices for designing a Zone Service include:</w:t>
      </w:r>
    </w:p>
    <w:p w:rsidR="00FC7FB1" w:rsidRDefault="00FC7FB1" w:rsidP="00FC7FB1">
      <w:pPr>
        <w:pStyle w:val="Heading4"/>
      </w:pPr>
      <w:bookmarkStart w:id="1964" w:name="ErrorHandling"/>
      <w:bookmarkEnd w:id="1963"/>
      <w:r>
        <w:t>7.1.4.1 Error Handling</w:t>
      </w:r>
    </w:p>
    <w:p w:rsidR="00000000" w:rsidRDefault="00FC7FB1">
      <w:pPr>
        <w:numPr>
          <w:ilvl w:val="0"/>
          <w:numId w:val="29"/>
        </w:numPr>
        <w:spacing w:before="100" w:beforeAutospacing="1" w:after="100" w:afterAutospacing="1"/>
        <w:pPrChange w:id="1965" w:author="Richard Halter" w:date="2010-08-16T14:25:00Z">
          <w:pPr>
            <w:numPr>
              <w:numId w:val="39"/>
            </w:numPr>
            <w:spacing w:before="100" w:beforeAutospacing="1" w:after="100" w:afterAutospacing="1"/>
            <w:ind w:left="1440" w:hanging="360"/>
          </w:pPr>
        </w:pPrChange>
      </w:pPr>
      <w:r>
        <w:t xml:space="preserve">Faults </w:t>
      </w:r>
      <w:r>
        <w:rPr>
          <w:rStyle w:val="rfc21191"/>
        </w:rPr>
        <w:t>SHOULD</w:t>
      </w:r>
      <w:r>
        <w:t xml:space="preserve"> be defined for known exceptional cases. </w:t>
      </w:r>
    </w:p>
    <w:p w:rsidR="00000000" w:rsidRDefault="00FC7FB1">
      <w:pPr>
        <w:numPr>
          <w:ilvl w:val="0"/>
          <w:numId w:val="29"/>
        </w:numPr>
        <w:spacing w:before="100" w:beforeAutospacing="1" w:after="100" w:afterAutospacing="1"/>
        <w:pPrChange w:id="1966" w:author="Richard Halter" w:date="2010-08-16T14:25:00Z">
          <w:pPr>
            <w:numPr>
              <w:numId w:val="39"/>
            </w:numPr>
            <w:spacing w:before="100" w:beforeAutospacing="1" w:after="100" w:afterAutospacing="1"/>
            <w:ind w:left="1440" w:hanging="360"/>
          </w:pPr>
        </w:pPrChange>
      </w:pPr>
      <w:r>
        <w:t xml:space="preserve">SIF_Error </w:t>
      </w:r>
      <w:r>
        <w:rPr>
          <w:rStyle w:val="rfc21191"/>
        </w:rPr>
        <w:t>MUST</w:t>
      </w:r>
      <w:r>
        <w:t xml:space="preserve"> be used for error cases. </w:t>
      </w:r>
    </w:p>
    <w:p w:rsidR="00000000" w:rsidRDefault="00FC7FB1">
      <w:pPr>
        <w:numPr>
          <w:ilvl w:val="0"/>
          <w:numId w:val="29"/>
        </w:numPr>
        <w:spacing w:before="100" w:beforeAutospacing="1" w:after="100" w:afterAutospacing="1"/>
        <w:pPrChange w:id="1967" w:author="Richard Halter" w:date="2010-08-16T14:25:00Z">
          <w:pPr>
            <w:numPr>
              <w:numId w:val="39"/>
            </w:numPr>
            <w:spacing w:before="100" w:beforeAutospacing="1" w:after="100" w:afterAutospacing="1"/>
            <w:ind w:left="1440" w:hanging="360"/>
          </w:pPr>
        </w:pPrChange>
      </w:pPr>
      <w:r>
        <w:t xml:space="preserve">Custom error codes </w:t>
      </w:r>
      <w:r>
        <w:rPr>
          <w:rStyle w:val="rfc21191"/>
        </w:rPr>
        <w:t>MAY</w:t>
      </w:r>
      <w:r>
        <w:t xml:space="preserve"> be defined for each service. </w:t>
      </w:r>
    </w:p>
    <w:p w:rsidR="00FC7FB1" w:rsidRDefault="00FC7FB1" w:rsidP="00FC7FB1">
      <w:pPr>
        <w:pStyle w:val="Heading4"/>
      </w:pPr>
      <w:bookmarkStart w:id="1968" w:name="DataModelReuse"/>
      <w:bookmarkEnd w:id="1964"/>
      <w:r>
        <w:lastRenderedPageBreak/>
        <w:t>7.1.4.2 Data Model Reuse</w:t>
      </w:r>
    </w:p>
    <w:p w:rsidR="00000000" w:rsidRDefault="00FC7FB1">
      <w:pPr>
        <w:numPr>
          <w:ilvl w:val="0"/>
          <w:numId w:val="30"/>
        </w:numPr>
        <w:spacing w:before="100" w:beforeAutospacing="1" w:after="100" w:afterAutospacing="1"/>
        <w:pPrChange w:id="1969" w:author="Richard Halter" w:date="2010-08-16T14:25:00Z">
          <w:pPr>
            <w:numPr>
              <w:numId w:val="40"/>
            </w:numPr>
            <w:spacing w:before="100" w:beforeAutospacing="1" w:after="100" w:afterAutospacing="1"/>
            <w:ind w:left="720" w:hanging="360"/>
          </w:pPr>
        </w:pPrChange>
      </w:pPr>
      <w:r>
        <w:t xml:space="preserve">The SIF Data Model </w:t>
      </w:r>
      <w:r>
        <w:rPr>
          <w:rStyle w:val="rfc21191"/>
        </w:rPr>
        <w:t>SHOULD</w:t>
      </w:r>
      <w:r>
        <w:t xml:space="preserve"> be used wherever possible. </w:t>
      </w:r>
    </w:p>
    <w:p w:rsidR="00000000" w:rsidRDefault="00FC7FB1">
      <w:pPr>
        <w:numPr>
          <w:ilvl w:val="0"/>
          <w:numId w:val="30"/>
        </w:numPr>
        <w:spacing w:before="100" w:beforeAutospacing="1" w:after="100" w:afterAutospacing="1"/>
        <w:pPrChange w:id="1970" w:author="Richard Halter" w:date="2010-08-16T14:25:00Z">
          <w:pPr>
            <w:numPr>
              <w:numId w:val="40"/>
            </w:numPr>
            <w:spacing w:before="100" w:beforeAutospacing="1" w:after="100" w:afterAutospacing="1"/>
            <w:ind w:left="720" w:hanging="360"/>
          </w:pPr>
        </w:pPrChange>
      </w:pPr>
      <w:r>
        <w:t xml:space="preserve">Service-specific data elements </w:t>
      </w:r>
      <w:r>
        <w:rPr>
          <w:rStyle w:val="rfc21191"/>
        </w:rPr>
        <w:t>SHOULD NOT</w:t>
      </w:r>
      <w:r>
        <w:t xml:space="preserve"> be used unless absolutely necessary. </w:t>
      </w:r>
    </w:p>
    <w:p w:rsidR="00000000" w:rsidRDefault="00FC7FB1">
      <w:pPr>
        <w:numPr>
          <w:ilvl w:val="0"/>
          <w:numId w:val="30"/>
        </w:numPr>
        <w:spacing w:before="100" w:beforeAutospacing="1" w:after="100" w:afterAutospacing="1"/>
        <w:pPrChange w:id="1971" w:author="Richard Halter" w:date="2010-08-16T14:25:00Z">
          <w:pPr>
            <w:numPr>
              <w:numId w:val="40"/>
            </w:numPr>
            <w:spacing w:before="100" w:beforeAutospacing="1" w:after="100" w:afterAutospacing="1"/>
            <w:ind w:left="720" w:hanging="360"/>
          </w:pPr>
        </w:pPrChange>
      </w:pPr>
      <w:r>
        <w:t xml:space="preserve">All non-custom objects exchanged during a Zone Service operation </w:t>
      </w:r>
      <w:r>
        <w:rPr>
          <w:rStyle w:val="rfc21191"/>
        </w:rPr>
        <w:t>MUST</w:t>
      </w:r>
      <w:r>
        <w:t xml:space="preserve"> also be available using Request/Response calls to an Object Provider. </w:t>
      </w:r>
    </w:p>
    <w:p w:rsidR="00000000" w:rsidRDefault="00FC7FB1">
      <w:pPr>
        <w:numPr>
          <w:ilvl w:val="0"/>
          <w:numId w:val="30"/>
        </w:numPr>
        <w:spacing w:before="100" w:beforeAutospacing="1" w:after="100" w:afterAutospacing="1"/>
        <w:pPrChange w:id="1972" w:author="Richard Halter" w:date="2010-08-16T14:25:00Z">
          <w:pPr>
            <w:numPr>
              <w:numId w:val="40"/>
            </w:numPr>
            <w:spacing w:before="100" w:beforeAutospacing="1" w:after="100" w:afterAutospacing="1"/>
            <w:ind w:left="720" w:hanging="360"/>
          </w:pPr>
        </w:pPrChange>
      </w:pPr>
      <w:r>
        <w:t xml:space="preserve">An optional object element </w:t>
      </w:r>
      <w:r>
        <w:rPr>
          <w:rStyle w:val="rfc21191"/>
        </w:rPr>
        <w:t>MAY</w:t>
      </w:r>
      <w:r>
        <w:t xml:space="preserve"> be mandatory in the service interface. </w:t>
      </w:r>
    </w:p>
    <w:p w:rsidR="00000000" w:rsidRDefault="00FC7FB1">
      <w:pPr>
        <w:numPr>
          <w:ilvl w:val="0"/>
          <w:numId w:val="30"/>
        </w:numPr>
        <w:spacing w:before="100" w:beforeAutospacing="1" w:after="100" w:afterAutospacing="1"/>
        <w:pPrChange w:id="1973" w:author="Richard Halter" w:date="2010-08-16T14:25:00Z">
          <w:pPr>
            <w:numPr>
              <w:numId w:val="40"/>
            </w:numPr>
            <w:spacing w:before="100" w:beforeAutospacing="1" w:after="100" w:afterAutospacing="1"/>
            <w:ind w:left="720" w:hanging="360"/>
          </w:pPr>
        </w:pPrChange>
      </w:pPr>
      <w:r>
        <w:t xml:space="preserve">A Service Notification </w:t>
      </w:r>
      <w:r>
        <w:rPr>
          <w:rStyle w:val="rfc21191"/>
        </w:rPr>
        <w:t>SHOULD NOT</w:t>
      </w:r>
      <w:r>
        <w:t xml:space="preserve"> report on changes to data within a single SIF Data Model object, as it would directly duplicate a normal SIF_Event. </w:t>
      </w:r>
    </w:p>
    <w:p w:rsidR="00000000" w:rsidRDefault="00FC7FB1">
      <w:pPr>
        <w:numPr>
          <w:ilvl w:val="0"/>
          <w:numId w:val="30"/>
        </w:numPr>
        <w:spacing w:before="100" w:beforeAutospacing="1" w:after="100" w:afterAutospacing="1"/>
        <w:pPrChange w:id="1974" w:author="Richard Halter" w:date="2010-08-16T14:25:00Z">
          <w:pPr>
            <w:numPr>
              <w:numId w:val="40"/>
            </w:numPr>
            <w:spacing w:before="100" w:beforeAutospacing="1" w:after="100" w:afterAutospacing="1"/>
            <w:ind w:left="720" w:hanging="360"/>
          </w:pPr>
        </w:pPrChange>
      </w:pPr>
      <w:r>
        <w:t xml:space="preserve">Where applicable, service definitions can support the exchange of large quantities of data because all Zone Service messages support packetization. </w:t>
      </w:r>
    </w:p>
    <w:p w:rsidR="00FC7FB1" w:rsidRDefault="00FC7FB1" w:rsidP="00FC7FB1">
      <w:pPr>
        <w:pStyle w:val="Heading4"/>
      </w:pPr>
      <w:bookmarkStart w:id="1975" w:name="GeneralZoneServiceGuidelines"/>
      <w:bookmarkEnd w:id="1968"/>
      <w:r>
        <w:t xml:space="preserve">7.1.4.3 General Zone Service </w:t>
      </w:r>
      <w:del w:id="1976" w:author="Richard Halter" w:date="2010-08-11T15:55:00Z">
        <w:r w:rsidDel="00EF6251">
          <w:delText>Guid</w:delText>
        </w:r>
      </w:del>
      <w:ins w:id="1977" w:author="Richard Halter" w:date="2010-08-11T15:55:00Z">
        <w:r w:rsidR="00EF6251">
          <w:t>UUID</w:t>
        </w:r>
      </w:ins>
      <w:r>
        <w:t>elines</w:t>
      </w:r>
    </w:p>
    <w:p w:rsidR="00000000" w:rsidRDefault="00FC7FB1">
      <w:pPr>
        <w:numPr>
          <w:ilvl w:val="0"/>
          <w:numId w:val="31"/>
        </w:numPr>
        <w:spacing w:before="100" w:beforeAutospacing="1" w:after="100" w:afterAutospacing="1"/>
        <w:pPrChange w:id="1978" w:author="Richard Halter" w:date="2010-08-16T14:25:00Z">
          <w:pPr>
            <w:numPr>
              <w:numId w:val="47"/>
            </w:numPr>
            <w:tabs>
              <w:tab w:val="num" w:pos="360"/>
              <w:tab w:val="num" w:pos="720"/>
            </w:tabs>
            <w:spacing w:before="100" w:beforeAutospacing="1" w:after="100" w:afterAutospacing="1"/>
            <w:ind w:left="720" w:hanging="720"/>
          </w:pPr>
        </w:pPrChange>
      </w:pPr>
      <w:r>
        <w:t xml:space="preserve">Any Zone Service interface whose operations update SIF Data Model object elements </w:t>
      </w:r>
      <w:r>
        <w:rPr>
          <w:rStyle w:val="rfc21191"/>
        </w:rPr>
        <w:t>SHOULD</w:t>
      </w:r>
      <w:r>
        <w:t xml:space="preserve"> be implemented by the Object Provider of those elements, to maintain the “single owner of record” for all SIF elements. </w:t>
      </w:r>
    </w:p>
    <w:p w:rsidR="00000000" w:rsidRDefault="00FC7FB1">
      <w:pPr>
        <w:numPr>
          <w:ilvl w:val="0"/>
          <w:numId w:val="31"/>
        </w:numPr>
        <w:spacing w:before="100" w:beforeAutospacing="1" w:after="100" w:afterAutospacing="1"/>
        <w:pPrChange w:id="1979" w:author="Richard Halter" w:date="2010-08-16T14:25:00Z">
          <w:pPr>
            <w:numPr>
              <w:numId w:val="47"/>
            </w:numPr>
            <w:tabs>
              <w:tab w:val="num" w:pos="360"/>
              <w:tab w:val="num" w:pos="720"/>
            </w:tabs>
            <w:spacing w:before="100" w:beforeAutospacing="1" w:after="100" w:afterAutospacing="1"/>
            <w:ind w:left="720" w:hanging="720"/>
          </w:pPr>
        </w:pPrChange>
      </w:pPr>
      <w:r>
        <w:t xml:space="preserve">Zone Service interfaces in the same “set” (ex: Student Record Exchange) </w:t>
      </w:r>
      <w:r>
        <w:rPr>
          <w:rStyle w:val="rfc21191"/>
        </w:rPr>
        <w:t>SHOULD</w:t>
      </w:r>
      <w:r>
        <w:t xml:space="preserve"> be implemented by a single application, to minimize deployment complexity. </w:t>
      </w:r>
    </w:p>
    <w:p w:rsidR="00000000" w:rsidRDefault="00FC7FB1">
      <w:pPr>
        <w:numPr>
          <w:ilvl w:val="0"/>
          <w:numId w:val="31"/>
        </w:numPr>
        <w:spacing w:before="100" w:beforeAutospacing="1" w:after="100" w:afterAutospacing="1"/>
        <w:pPrChange w:id="1980" w:author="Richard Halter" w:date="2010-08-16T14:25:00Z">
          <w:pPr>
            <w:numPr>
              <w:numId w:val="47"/>
            </w:numPr>
            <w:tabs>
              <w:tab w:val="num" w:pos="360"/>
              <w:tab w:val="num" w:pos="720"/>
            </w:tabs>
            <w:spacing w:before="100" w:beforeAutospacing="1" w:after="100" w:afterAutospacing="1"/>
            <w:ind w:left="720" w:hanging="720"/>
          </w:pPr>
        </w:pPrChange>
      </w:pPr>
      <w:r>
        <w:t xml:space="preserve">Zone Services </w:t>
      </w:r>
      <w:r>
        <w:rPr>
          <w:rStyle w:val="rfc21191"/>
        </w:rPr>
        <w:t>SHOULD</w:t>
      </w:r>
      <w:r>
        <w:t xml:space="preserve"> be stateless or use a state token where necessary. </w:t>
      </w:r>
    </w:p>
    <w:p w:rsidR="00FC7FB1" w:rsidRDefault="00FC7FB1" w:rsidP="00FC7FB1">
      <w:pPr>
        <w:pStyle w:val="Heading3"/>
      </w:pPr>
      <w:bookmarkStart w:id="1981" w:name="_Toc271175950"/>
      <w:bookmarkStart w:id="1982" w:name="ZoneServiceUsageBestPractices"/>
      <w:bookmarkEnd w:id="1975"/>
      <w:r>
        <w:t>7.1.5 Zone Service Usage Best Practices</w:t>
      </w:r>
      <w:bookmarkEnd w:id="1981"/>
    </w:p>
    <w:p w:rsidR="00FC7FB1" w:rsidRDefault="00FC7FB1" w:rsidP="00FC7FB1">
      <w:pPr>
        <w:pStyle w:val="NormalWeb"/>
      </w:pPr>
      <w:r>
        <w:t>Many interactions/transactions between participants in a business process are difficult to implement using a sequence of SIF_Request/SIF_Response and SIF_Event messages. This can be true for a number of reasons.</w:t>
      </w:r>
    </w:p>
    <w:p w:rsidR="00000000" w:rsidRDefault="00FC7FB1">
      <w:pPr>
        <w:numPr>
          <w:ilvl w:val="0"/>
          <w:numId w:val="32"/>
        </w:numPr>
        <w:spacing w:before="100" w:beforeAutospacing="1" w:after="100" w:afterAutospacing="1"/>
        <w:pPrChange w:id="1983" w:author="Richard Halter" w:date="2010-08-16T14:25:00Z">
          <w:pPr>
            <w:numPr>
              <w:numId w:val="48"/>
            </w:numPr>
            <w:tabs>
              <w:tab w:val="num" w:pos="360"/>
              <w:tab w:val="num" w:pos="720"/>
            </w:tabs>
            <w:spacing w:before="100" w:beforeAutospacing="1" w:after="100" w:afterAutospacing="1"/>
            <w:ind w:left="720" w:hanging="720"/>
          </w:pPr>
        </w:pPrChange>
      </w:pPr>
      <w:r>
        <w:t xml:space="preserve">The data that needs to be exchanged consists of elements that span multiple object types and a complex choreography results between the Object Providers and the client. </w:t>
      </w:r>
    </w:p>
    <w:p w:rsidR="00000000" w:rsidRDefault="00FC7FB1">
      <w:pPr>
        <w:numPr>
          <w:ilvl w:val="0"/>
          <w:numId w:val="32"/>
        </w:numPr>
        <w:spacing w:before="100" w:beforeAutospacing="1" w:after="100" w:afterAutospacing="1"/>
        <w:pPrChange w:id="1984" w:author="Richard Halter" w:date="2010-08-16T14:25:00Z">
          <w:pPr>
            <w:numPr>
              <w:numId w:val="48"/>
            </w:numPr>
            <w:tabs>
              <w:tab w:val="num" w:pos="360"/>
              <w:tab w:val="num" w:pos="720"/>
            </w:tabs>
            <w:spacing w:before="100" w:beforeAutospacing="1" w:after="100" w:afterAutospacing="1"/>
            <w:ind w:left="720" w:hanging="720"/>
          </w:pPr>
        </w:pPrChange>
      </w:pPr>
      <w:r>
        <w:t xml:space="preserve">An application must be relied on to process data that it doesn’t own. </w:t>
      </w:r>
    </w:p>
    <w:p w:rsidR="00FC7FB1" w:rsidRDefault="00FC7FB1" w:rsidP="00FC7FB1">
      <w:pPr>
        <w:pStyle w:val="NormalWeb"/>
        <w:ind w:left="720"/>
      </w:pPr>
      <w:r>
        <w:t>A special Object Event can be issued, but there is no standard way to detect if the application accepted the data since the subscriber to an Event does not respond to the publisher. So a complex exchange of Events with essentially the same elements duplicated in multiple “process objects” generally results.</w:t>
      </w:r>
    </w:p>
    <w:p w:rsidR="00000000" w:rsidRDefault="00FC7FB1">
      <w:pPr>
        <w:numPr>
          <w:ilvl w:val="0"/>
          <w:numId w:val="32"/>
        </w:numPr>
        <w:spacing w:before="100" w:beforeAutospacing="1" w:after="100" w:afterAutospacing="1"/>
        <w:pPrChange w:id="1985" w:author="Richard Halter" w:date="2010-08-16T14:25:00Z">
          <w:pPr>
            <w:numPr>
              <w:numId w:val="48"/>
            </w:numPr>
            <w:tabs>
              <w:tab w:val="num" w:pos="360"/>
              <w:tab w:val="num" w:pos="720"/>
            </w:tabs>
            <w:spacing w:before="100" w:beforeAutospacing="1" w:after="100" w:afterAutospacing="1"/>
            <w:ind w:left="720" w:hanging="720"/>
          </w:pPr>
        </w:pPrChange>
      </w:pPr>
      <w:r>
        <w:t xml:space="preserve">Multiple responses to a single request can occur. </w:t>
      </w:r>
    </w:p>
    <w:p w:rsidR="00FC7FB1" w:rsidRDefault="00FC7FB1" w:rsidP="00FC7FB1">
      <w:pPr>
        <w:pStyle w:val="NormalWeb"/>
        <w:ind w:left="720"/>
      </w:pPr>
      <w:r>
        <w:t xml:space="preserve">While the second and subsequent responses can be issued as Events, there is no way to distinguish their differences since all events for a given object type are essentially requests to update the data in a specific object. A Zone Service supports multiple named Notifications which: </w:t>
      </w:r>
    </w:p>
    <w:p w:rsidR="00000000" w:rsidRDefault="00FC7FB1">
      <w:pPr>
        <w:numPr>
          <w:ilvl w:val="1"/>
          <w:numId w:val="32"/>
        </w:numPr>
        <w:spacing w:before="100" w:beforeAutospacing="1" w:after="100" w:afterAutospacing="1"/>
        <w:pPrChange w:id="1986" w:author="Richard Halter" w:date="2010-08-16T14:25:00Z">
          <w:pPr>
            <w:numPr>
              <w:ilvl w:val="1"/>
              <w:numId w:val="48"/>
            </w:numPr>
            <w:tabs>
              <w:tab w:val="num" w:pos="360"/>
              <w:tab w:val="num" w:pos="1440"/>
            </w:tabs>
            <w:spacing w:before="100" w:beforeAutospacing="1" w:after="100" w:afterAutospacing="1"/>
            <w:ind w:left="1440" w:hanging="720"/>
          </w:pPr>
        </w:pPrChange>
      </w:pPr>
      <w:r>
        <w:lastRenderedPageBreak/>
        <w:t xml:space="preserve">Are clearly distinguishable, </w:t>
      </w:r>
    </w:p>
    <w:p w:rsidR="00000000" w:rsidRDefault="00FC7FB1">
      <w:pPr>
        <w:numPr>
          <w:ilvl w:val="1"/>
          <w:numId w:val="32"/>
        </w:numPr>
        <w:spacing w:before="100" w:beforeAutospacing="1" w:after="100" w:afterAutospacing="1"/>
        <w:pPrChange w:id="1987" w:author="Richard Halter" w:date="2010-08-16T14:25:00Z">
          <w:pPr>
            <w:numPr>
              <w:ilvl w:val="1"/>
              <w:numId w:val="48"/>
            </w:numPr>
            <w:tabs>
              <w:tab w:val="num" w:pos="360"/>
              <w:tab w:val="num" w:pos="1440"/>
            </w:tabs>
            <w:spacing w:before="100" w:beforeAutospacing="1" w:after="100" w:afterAutospacing="1"/>
            <w:ind w:left="1440" w:hanging="720"/>
          </w:pPr>
        </w:pPrChange>
      </w:pPr>
      <w:r>
        <w:t xml:space="preserve">can be subscribed to separately, </w:t>
      </w:r>
    </w:p>
    <w:p w:rsidR="00000000" w:rsidRDefault="00FC7FB1">
      <w:pPr>
        <w:numPr>
          <w:ilvl w:val="1"/>
          <w:numId w:val="32"/>
        </w:numPr>
        <w:spacing w:before="100" w:beforeAutospacing="1" w:after="100" w:afterAutospacing="1"/>
        <w:pPrChange w:id="1988" w:author="Richard Halter" w:date="2010-08-16T14:25:00Z">
          <w:pPr>
            <w:numPr>
              <w:ilvl w:val="1"/>
              <w:numId w:val="48"/>
            </w:numPr>
            <w:tabs>
              <w:tab w:val="num" w:pos="360"/>
              <w:tab w:val="num" w:pos="1440"/>
            </w:tabs>
            <w:spacing w:before="100" w:beforeAutospacing="1" w:after="100" w:afterAutospacing="1"/>
            <w:ind w:left="1440" w:hanging="720"/>
          </w:pPr>
        </w:pPrChange>
      </w:pPr>
      <w:r>
        <w:t xml:space="preserve">and can contain whatever data is required (including state data). </w:t>
      </w:r>
    </w:p>
    <w:p w:rsidR="00FC7FB1" w:rsidRDefault="00FC7FB1" w:rsidP="00FC7FB1">
      <w:pPr>
        <w:pStyle w:val="NormalWeb"/>
      </w:pPr>
      <w:r>
        <w:t>Where one or more of the above situations is true, development of a Zone Service should be considered. Otherwise the primary design effort should be focused on defining additional data elements and/or SIF Data Model object types.</w:t>
      </w:r>
    </w:p>
    <w:bookmarkEnd w:id="1982"/>
    <w:p w:rsidR="00FC7FB1" w:rsidRDefault="00FC7FB1" w:rsidP="006247F5">
      <w:pPr>
        <w:jc w:val="center"/>
      </w:pPr>
    </w:p>
    <w:sectPr w:rsidR="00FC7FB1" w:rsidSect="001C64CF">
      <w:pgSz w:w="12240" w:h="15840"/>
      <w:pgMar w:top="1440" w:right="1800" w:bottom="1440" w:left="180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 w:author="Richard Halter" w:date="2010-07-30T10:31:00Z" w:initials="RLH">
    <w:p w:rsidR="001877C0" w:rsidRDefault="001877C0">
      <w:pPr>
        <w:pStyle w:val="CommentText"/>
      </w:pPr>
      <w:r>
        <w:rPr>
          <w:rStyle w:val="CommentReference"/>
        </w:rPr>
        <w:annotationRef/>
      </w:r>
      <w:r>
        <w:t xml:space="preserve">What was the motivation to enforce a choice?  Is there a need to limit to one?  </w:t>
      </w:r>
    </w:p>
  </w:comment>
  <w:comment w:id="38" w:author="Richard Halter" w:date="2010-07-30T10:31:00Z" w:initials="RLH">
    <w:p w:rsidR="001877C0" w:rsidRDefault="001877C0">
      <w:pPr>
        <w:pStyle w:val="CommentText"/>
      </w:pPr>
      <w:r>
        <w:rPr>
          <w:rStyle w:val="CommentReference"/>
        </w:rPr>
        <w:annotationRef/>
      </w:r>
      <w:r>
        <w:t>We need a section talking about SIF defined business rules.</w:t>
      </w:r>
    </w:p>
  </w:comment>
  <w:comment w:id="49" w:author="Richard Halter" w:date="2010-07-30T10:31:00Z" w:initials="RLH">
    <w:p w:rsidR="001877C0" w:rsidRDefault="001877C0">
      <w:pPr>
        <w:pStyle w:val="CommentText"/>
      </w:pPr>
      <w:r>
        <w:rPr>
          <w:rStyle w:val="CommentReference"/>
        </w:rPr>
        <w:annotationRef/>
      </w:r>
      <w:r>
        <w:t xml:space="preserve">Start with Zone Block Diagram as an overview and to keep the readers oriented. </w:t>
      </w:r>
    </w:p>
    <w:p w:rsidR="001877C0" w:rsidRDefault="001877C0">
      <w:pPr>
        <w:pStyle w:val="CommentText"/>
      </w:pPr>
    </w:p>
    <w:p w:rsidR="001877C0" w:rsidRDefault="001877C0">
      <w:pPr>
        <w:pStyle w:val="CommentText"/>
      </w:pPr>
      <w:r>
        <w:t>ToDo add overview description</w:t>
      </w:r>
    </w:p>
  </w:comment>
  <w:comment w:id="74" w:author="Richard Halter" w:date="2010-07-30T10:31:00Z" w:initials="RLH">
    <w:p w:rsidR="001877C0" w:rsidRDefault="001877C0">
      <w:pPr>
        <w:pStyle w:val="CommentText"/>
      </w:pPr>
      <w:r>
        <w:rPr>
          <w:rStyle w:val="CommentReference"/>
        </w:rPr>
        <w:annotationRef/>
      </w:r>
    </w:p>
  </w:comment>
  <w:comment w:id="91" w:author="Richard Halter" w:date="2010-07-30T10:31:00Z" w:initials="RLH">
    <w:p w:rsidR="001877C0" w:rsidRDefault="001877C0">
      <w:pPr>
        <w:pStyle w:val="CommentText"/>
      </w:pPr>
      <w:r>
        <w:rPr>
          <w:rStyle w:val="CommentReference"/>
        </w:rPr>
        <w:annotationRef/>
      </w:r>
      <w:r>
        <w:t>Customer?? Who is the customer?  Is this the Zone Administrator?</w:t>
      </w:r>
    </w:p>
  </w:comment>
  <w:comment w:id="101" w:author="Richard Halter" w:date="2010-07-30T10:31:00Z" w:initials="RLH">
    <w:p w:rsidR="001877C0" w:rsidRDefault="001877C0">
      <w:pPr>
        <w:pStyle w:val="CommentText"/>
      </w:pPr>
      <w:r>
        <w:rPr>
          <w:rStyle w:val="CommentReference"/>
        </w:rPr>
        <w:annotationRef/>
      </w:r>
      <w:r>
        <w:t>Is this true for all contexts?  Is it possible for a user to create their own contexts?  If so how do they get published/managed?</w:t>
      </w:r>
    </w:p>
    <w:p w:rsidR="001877C0" w:rsidRDefault="001877C0">
      <w:pPr>
        <w:pStyle w:val="CommentText"/>
      </w:pPr>
    </w:p>
    <w:p w:rsidR="001877C0" w:rsidRDefault="001877C0">
      <w:pPr>
        <w:pStyle w:val="CommentText"/>
      </w:pPr>
      <w:r>
        <w:t>Contexts are a feature of a zone and the end user may not be aware of them.</w:t>
      </w:r>
    </w:p>
  </w:comment>
  <w:comment w:id="152" w:author="Richard Halter" w:date="2010-07-30T10:31:00Z" w:initials="RLH">
    <w:p w:rsidR="001877C0" w:rsidRDefault="001877C0">
      <w:pPr>
        <w:pStyle w:val="CommentText"/>
      </w:pPr>
      <w:r>
        <w:rPr>
          <w:rStyle w:val="CommentReference"/>
        </w:rPr>
        <w:annotationRef/>
      </w:r>
      <w:r>
        <w:t>?? don’t understand what is being said here?</w:t>
      </w:r>
    </w:p>
    <w:p w:rsidR="001877C0" w:rsidRDefault="001877C0">
      <w:pPr>
        <w:pStyle w:val="CommentText"/>
      </w:pPr>
    </w:p>
    <w:p w:rsidR="001877C0" w:rsidRDefault="001877C0">
      <w:pPr>
        <w:pStyle w:val="CommentText"/>
      </w:pPr>
      <w:r>
        <w:t>A provider for student’s address and the bus system re-enters the address and publishes it to the zone everyone updates except for the student information system (everyone is now out of sync)</w:t>
      </w:r>
    </w:p>
  </w:comment>
  <w:comment w:id="156" w:author="Richard Halter" w:date="2010-07-30T10:31:00Z" w:initials="RLH">
    <w:p w:rsidR="001877C0" w:rsidRDefault="001877C0">
      <w:pPr>
        <w:pStyle w:val="CommentText"/>
      </w:pPr>
      <w:r>
        <w:rPr>
          <w:rStyle w:val="CommentReference"/>
        </w:rPr>
        <w:annotationRef/>
      </w:r>
      <w:r>
        <w:t>What is the significance of this?  Are we telling the app it can ignore the event? Or are we talking about following SIF Business Rules?</w:t>
      </w:r>
    </w:p>
  </w:comment>
  <w:comment w:id="200" w:author="Richard Halter" w:date="2010-07-30T10:31:00Z" w:initials="RLH">
    <w:p w:rsidR="001877C0" w:rsidRDefault="001877C0">
      <w:pPr>
        <w:pStyle w:val="CommentText"/>
      </w:pPr>
      <w:r>
        <w:rPr>
          <w:rStyle w:val="CommentReference"/>
        </w:rPr>
        <w:annotationRef/>
      </w:r>
      <w:r>
        <w:t>Should we talk about this from a Service Oriented Architecture perspective?</w:t>
      </w:r>
    </w:p>
    <w:p w:rsidR="001877C0" w:rsidRDefault="001877C0">
      <w:pPr>
        <w:pStyle w:val="CommentText"/>
      </w:pPr>
      <w:r>
        <w:t>While reading this I don’t see the real value expressed!</w:t>
      </w:r>
    </w:p>
    <w:p w:rsidR="001877C0" w:rsidRDefault="001877C0">
      <w:pPr>
        <w:pStyle w:val="CommentText"/>
      </w:pPr>
    </w:p>
    <w:p w:rsidR="001877C0" w:rsidRDefault="001877C0">
      <w:pPr>
        <w:pStyle w:val="CommentText"/>
      </w:pPr>
      <w:r>
        <w:t>Do we need to introduce what a service is?</w:t>
      </w:r>
    </w:p>
  </w:comment>
  <w:comment w:id="217" w:author="Richard Halter" w:date="2010-07-30T10:31:00Z" w:initials="RLH">
    <w:p w:rsidR="001877C0" w:rsidRDefault="001877C0" w:rsidP="003A7D2A">
      <w:pPr>
        <w:pStyle w:val="CommentText"/>
      </w:pPr>
      <w:r>
        <w:rPr>
          <w:rStyle w:val="CommentReference"/>
        </w:rPr>
        <w:annotationRef/>
      </w:r>
      <w:r>
        <w:t xml:space="preserve">The order should be to talk about the </w:t>
      </w:r>
    </w:p>
    <w:p w:rsidR="001877C0" w:rsidRDefault="001877C0" w:rsidP="0029629B">
      <w:pPr>
        <w:pStyle w:val="CommentText"/>
        <w:numPr>
          <w:ilvl w:val="0"/>
          <w:numId w:val="19"/>
        </w:numPr>
      </w:pPr>
      <w:r>
        <w:t>Architecture</w:t>
      </w:r>
    </w:p>
    <w:p w:rsidR="001877C0" w:rsidRDefault="001877C0" w:rsidP="0029629B">
      <w:pPr>
        <w:pStyle w:val="CommentText"/>
        <w:numPr>
          <w:ilvl w:val="0"/>
          <w:numId w:val="19"/>
        </w:numPr>
      </w:pPr>
      <w:r>
        <w:t>ZIS</w:t>
      </w:r>
    </w:p>
    <w:p w:rsidR="001877C0" w:rsidRDefault="001877C0" w:rsidP="0029629B">
      <w:pPr>
        <w:pStyle w:val="CommentText"/>
        <w:numPr>
          <w:ilvl w:val="0"/>
          <w:numId w:val="19"/>
        </w:numPr>
      </w:pPr>
      <w:r>
        <w:t>Agent</w:t>
      </w:r>
    </w:p>
    <w:p w:rsidR="001877C0" w:rsidRDefault="001877C0" w:rsidP="0029629B">
      <w:pPr>
        <w:pStyle w:val="CommentText"/>
        <w:numPr>
          <w:ilvl w:val="0"/>
          <w:numId w:val="19"/>
        </w:numPr>
      </w:pPr>
      <w:r>
        <w:t>Services</w:t>
      </w:r>
    </w:p>
    <w:p w:rsidR="001877C0" w:rsidRDefault="001877C0" w:rsidP="0029629B">
      <w:pPr>
        <w:pStyle w:val="CommentText"/>
        <w:numPr>
          <w:ilvl w:val="0"/>
          <w:numId w:val="19"/>
        </w:numPr>
      </w:pPr>
      <w:r>
        <w:t>Naming convention</w:t>
      </w:r>
    </w:p>
  </w:comment>
  <w:comment w:id="220" w:author="Richard Halter" w:date="2010-07-30T10:31:00Z" w:initials="RLH">
    <w:p w:rsidR="001877C0" w:rsidRDefault="001877C0">
      <w:pPr>
        <w:pStyle w:val="CommentText"/>
      </w:pPr>
      <w:r>
        <w:rPr>
          <w:rStyle w:val="CommentReference"/>
        </w:rPr>
        <w:annotationRef/>
      </w:r>
      <w:r>
        <w:t>This order seems wrong.  We are now introducing something we’ve already described?</w:t>
      </w:r>
    </w:p>
  </w:comment>
  <w:comment w:id="254" w:author="Richard Halter" w:date="2010-07-30T10:31:00Z" w:initials="RLH">
    <w:p w:rsidR="001877C0" w:rsidRDefault="001877C0">
      <w:pPr>
        <w:pStyle w:val="CommentText"/>
      </w:pPr>
      <w:r>
        <w:rPr>
          <w:rStyle w:val="CommentReference"/>
        </w:rPr>
        <w:annotationRef/>
      </w:r>
      <w:r>
        <w:t xml:space="preserve">Confusing – rework </w:t>
      </w:r>
    </w:p>
  </w:comment>
  <w:comment w:id="268" w:author="Richard Halter" w:date="2010-07-30T10:31:00Z" w:initials="RLH">
    <w:p w:rsidR="001877C0" w:rsidRDefault="001877C0">
      <w:pPr>
        <w:pStyle w:val="CommentText"/>
      </w:pPr>
      <w:r>
        <w:rPr>
          <w:rStyle w:val="CommentReference"/>
        </w:rPr>
        <w:annotationRef/>
      </w:r>
      <w:r>
        <w:t>This says the RefId can be duplicated across zones!</w:t>
      </w:r>
    </w:p>
  </w:comment>
  <w:comment w:id="271" w:author="Richard Halter" w:date="2010-07-30T10:31:00Z" w:initials="RLH">
    <w:p w:rsidR="001877C0" w:rsidRDefault="001877C0">
      <w:pPr>
        <w:pStyle w:val="CommentText"/>
      </w:pPr>
      <w:r>
        <w:rPr>
          <w:rStyle w:val="CommentReference"/>
        </w:rPr>
        <w:annotationRef/>
      </w:r>
      <w:r>
        <w:t>This is where we talk about empty elements, nillable elements, mandatory elements.</w:t>
      </w:r>
    </w:p>
    <w:p w:rsidR="001877C0" w:rsidRDefault="001877C0">
      <w:pPr>
        <w:pStyle w:val="CommentText"/>
      </w:pPr>
      <w:r>
        <w:t>There appears to be a contradiction about empty elements, in one place it says they are left out and in others it says make them nillable.</w:t>
      </w:r>
    </w:p>
    <w:p w:rsidR="001877C0" w:rsidRDefault="001877C0">
      <w:pPr>
        <w:pStyle w:val="CommentText"/>
      </w:pPr>
      <w:r>
        <w:t>This section may be moved somewhere else.</w:t>
      </w:r>
    </w:p>
  </w:comment>
  <w:comment w:id="286" w:author="Richard Halter" w:date="2010-09-01T14:40:00Z" w:initials="RLH">
    <w:p w:rsidR="001877C0" w:rsidRDefault="001877C0">
      <w:pPr>
        <w:pStyle w:val="CommentText"/>
      </w:pPr>
      <w:r>
        <w:rPr>
          <w:rStyle w:val="CommentReference"/>
        </w:rPr>
        <w:annotationRef/>
      </w:r>
      <w:r>
        <w:t>Or just MUST</w:t>
      </w:r>
    </w:p>
  </w:comment>
  <w:comment w:id="287" w:author="Richard Halter" w:date="2010-07-30T10:31:00Z" w:initials="RLH">
    <w:p w:rsidR="001877C0" w:rsidRDefault="001877C0">
      <w:pPr>
        <w:pStyle w:val="CommentText"/>
      </w:pPr>
      <w:r>
        <w:rPr>
          <w:rStyle w:val="CommentReference"/>
        </w:rPr>
        <w:annotationRef/>
      </w:r>
      <w:r>
        <w:t>Point of confusion</w:t>
      </w:r>
    </w:p>
  </w:comment>
  <w:comment w:id="292" w:author="Richard Halter" w:date="2010-07-30T10:31:00Z" w:initials="RLH">
    <w:p w:rsidR="001877C0" w:rsidRDefault="001877C0">
      <w:pPr>
        <w:pStyle w:val="CommentText"/>
      </w:pPr>
      <w:r>
        <w:rPr>
          <w:rStyle w:val="CommentReference"/>
        </w:rPr>
        <w:annotationRef/>
      </w:r>
      <w:r>
        <w:t>If an agent has to register for any messages it supports, how can it receive a message it doesn’t support?</w:t>
      </w:r>
    </w:p>
    <w:p w:rsidR="001877C0" w:rsidRDefault="001877C0">
      <w:pPr>
        <w:pStyle w:val="CommentText"/>
      </w:pPr>
    </w:p>
    <w:p w:rsidR="001877C0" w:rsidRDefault="001877C0">
      <w:pPr>
        <w:pStyle w:val="CommentText"/>
      </w:pPr>
      <w:r>
        <w:t>Check ZIS section to see if it has similar discussion.</w:t>
      </w:r>
    </w:p>
    <w:p w:rsidR="001877C0" w:rsidRDefault="001877C0">
      <w:pPr>
        <w:pStyle w:val="CommentText"/>
      </w:pPr>
    </w:p>
  </w:comment>
  <w:comment w:id="296" w:author="Richard Halter" w:date="2010-07-30T10:31:00Z" w:initials="RLH">
    <w:p w:rsidR="001877C0" w:rsidRDefault="001877C0">
      <w:pPr>
        <w:pStyle w:val="CommentText"/>
      </w:pPr>
      <w:r>
        <w:rPr>
          <w:rStyle w:val="CommentReference"/>
        </w:rPr>
        <w:annotationRef/>
      </w:r>
      <w:r>
        <w:t>What goes here</w:t>
      </w:r>
    </w:p>
  </w:comment>
  <w:comment w:id="299" w:author="Richard Halter" w:date="2010-07-30T10:31:00Z" w:initials="RLH">
    <w:p w:rsidR="001877C0" w:rsidRDefault="001877C0">
      <w:pPr>
        <w:pStyle w:val="CommentText"/>
      </w:pPr>
      <w:r>
        <w:rPr>
          <w:rStyle w:val="CommentReference"/>
        </w:rPr>
        <w:annotationRef/>
      </w:r>
      <w:r>
        <w:t>What goes here</w:t>
      </w:r>
    </w:p>
  </w:comment>
  <w:comment w:id="311" w:author="Richard Halter" w:date="2010-07-30T10:31:00Z" w:initials="RLH">
    <w:p w:rsidR="001877C0" w:rsidRDefault="001877C0">
      <w:pPr>
        <w:pStyle w:val="CommentText"/>
      </w:pPr>
      <w:r>
        <w:rPr>
          <w:rStyle w:val="CommentReference"/>
        </w:rPr>
        <w:annotationRef/>
      </w:r>
      <w:r>
        <w:t>Check to see if this is discussed earlier</w:t>
      </w:r>
    </w:p>
  </w:comment>
  <w:comment w:id="314" w:author="Richard Halter" w:date="2010-07-30T10:31:00Z" w:initials="RLH">
    <w:p w:rsidR="001877C0" w:rsidRDefault="001877C0">
      <w:pPr>
        <w:pStyle w:val="CommentText"/>
      </w:pPr>
      <w:r>
        <w:rPr>
          <w:rStyle w:val="CommentReference"/>
        </w:rPr>
        <w:annotationRef/>
      </w:r>
      <w:r>
        <w:t>What we’re trying to say is</w:t>
      </w:r>
    </w:p>
    <w:p w:rsidR="001877C0" w:rsidRDefault="001877C0" w:rsidP="0029629B">
      <w:pPr>
        <w:pStyle w:val="CommentText"/>
        <w:numPr>
          <w:ilvl w:val="0"/>
          <w:numId w:val="33"/>
        </w:numPr>
      </w:pPr>
      <w:r>
        <w:t>The spec is being updated on a more frequent basis.</w:t>
      </w:r>
    </w:p>
    <w:p w:rsidR="001877C0" w:rsidRDefault="001877C0" w:rsidP="0029629B">
      <w:pPr>
        <w:pStyle w:val="CommentText"/>
        <w:numPr>
          <w:ilvl w:val="0"/>
          <w:numId w:val="33"/>
        </w:numPr>
      </w:pPr>
      <w:r>
        <w:t>Minor releases are primarily adding objects and additional optional elements/attributes.</w:t>
      </w:r>
    </w:p>
    <w:p w:rsidR="001877C0" w:rsidRDefault="001877C0" w:rsidP="0029629B">
      <w:pPr>
        <w:pStyle w:val="CommentText"/>
        <w:numPr>
          <w:ilvl w:val="0"/>
          <w:numId w:val="33"/>
        </w:numPr>
      </w:pPr>
      <w:r>
        <w:t xml:space="preserve">Changes in a minor release don’t occur to all objects </w:t>
      </w:r>
    </w:p>
    <w:p w:rsidR="001877C0" w:rsidRDefault="001877C0" w:rsidP="0029629B">
      <w:pPr>
        <w:pStyle w:val="CommentText"/>
        <w:numPr>
          <w:ilvl w:val="0"/>
          <w:numId w:val="33"/>
        </w:numPr>
      </w:pPr>
      <w:r>
        <w:t xml:space="preserve"> a zone can support multiple versions.  To let a ZIS know one must register with a wildcard * to identify this support.</w:t>
      </w:r>
    </w:p>
  </w:comment>
  <w:comment w:id="341" w:author="Richard Halter" w:date="2010-07-30T10:31:00Z" w:initials="RLH">
    <w:p w:rsidR="001877C0" w:rsidRDefault="001877C0">
      <w:pPr>
        <w:pStyle w:val="CommentText"/>
      </w:pPr>
      <w:r>
        <w:rPr>
          <w:rStyle w:val="CommentReference"/>
        </w:rPr>
        <w:annotationRef/>
      </w:r>
      <w:r>
        <w:t>Does this need to be expanded to cover services?</w:t>
      </w:r>
    </w:p>
  </w:comment>
  <w:comment w:id="346" w:author="Richard Halter" w:date="2010-07-30T10:31:00Z" w:initials="RLH">
    <w:p w:rsidR="001877C0" w:rsidRDefault="001877C0">
      <w:pPr>
        <w:pStyle w:val="CommentText"/>
      </w:pPr>
      <w:r>
        <w:rPr>
          <w:rStyle w:val="CommentReference"/>
        </w:rPr>
        <w:annotationRef/>
      </w:r>
      <w:r>
        <w:t>This is an important point.  In effect this is master data management on a zone level.</w:t>
      </w:r>
    </w:p>
    <w:p w:rsidR="001877C0" w:rsidRDefault="001877C0">
      <w:pPr>
        <w:pStyle w:val="CommentText"/>
      </w:pPr>
      <w:r>
        <w:t>Maybe best  practices doc discussion.</w:t>
      </w:r>
    </w:p>
  </w:comment>
  <w:comment w:id="348" w:author="Richard Halter" w:date="2010-07-30T10:31:00Z" w:initials="RLH">
    <w:p w:rsidR="001877C0" w:rsidRDefault="001877C0">
      <w:pPr>
        <w:pStyle w:val="CommentText"/>
      </w:pPr>
      <w:r>
        <w:rPr>
          <w:rStyle w:val="CommentReference"/>
        </w:rPr>
        <w:annotationRef/>
      </w:r>
      <w:r>
        <w:t>This needs an explanation about why.  This is a way for an administrator to make sure only appropriate information is shared with appropriate pople.  This is where the medical information to the library example …</w:t>
      </w:r>
    </w:p>
  </w:comment>
  <w:comment w:id="350" w:author="Richard Halter" w:date="2010-07-30T10:31:00Z" w:initials="RLH">
    <w:p w:rsidR="001877C0" w:rsidRDefault="001877C0">
      <w:pPr>
        <w:pStyle w:val="CommentText"/>
      </w:pPr>
      <w:r>
        <w:rPr>
          <w:rStyle w:val="CommentReference"/>
        </w:rPr>
        <w:annotationRef/>
      </w:r>
      <w:r>
        <w:t>Required elements/attributes are not filterable?</w:t>
      </w:r>
    </w:p>
  </w:comment>
  <w:comment w:id="351" w:author="Richard Halter" w:date="2010-07-30T10:31:00Z" w:initials="RLH">
    <w:p w:rsidR="001877C0" w:rsidRDefault="001877C0">
      <w:pPr>
        <w:pStyle w:val="CommentText"/>
      </w:pPr>
      <w:r>
        <w:rPr>
          <w:rStyle w:val="CommentReference"/>
        </w:rPr>
        <w:annotationRef/>
      </w:r>
      <w:r>
        <w:t>Including required?</w:t>
      </w:r>
    </w:p>
  </w:comment>
  <w:comment w:id="352" w:author="Richard Halter" w:date="2010-07-30T10:31:00Z" w:initials="RLH">
    <w:p w:rsidR="001877C0" w:rsidRDefault="001877C0">
      <w:pPr>
        <w:pStyle w:val="CommentText"/>
      </w:pPr>
      <w:r>
        <w:rPr>
          <w:rStyle w:val="CommentReference"/>
        </w:rPr>
        <w:annotationRef/>
      </w:r>
      <w:r>
        <w:t>If an agent supports a particular version and the required elements/attributes can be filtered, how does the agent validate?</w:t>
      </w:r>
    </w:p>
  </w:comment>
  <w:comment w:id="359" w:author="Richard Halter" w:date="2010-07-30T10:31:00Z" w:initials="RLH">
    <w:p w:rsidR="001877C0" w:rsidRDefault="001877C0">
      <w:pPr>
        <w:pStyle w:val="CommentText"/>
      </w:pPr>
      <w:r>
        <w:rPr>
          <w:rStyle w:val="CommentReference"/>
        </w:rPr>
        <w:annotationRef/>
      </w:r>
      <w:r>
        <w:t>??this is about removing the entire message and not the envelope??</w:t>
      </w:r>
    </w:p>
  </w:comment>
  <w:comment w:id="360" w:author="Richard Halter" w:date="2010-07-30T10:31:00Z" w:initials="RLH">
    <w:p w:rsidR="001877C0" w:rsidRDefault="001877C0">
      <w:pPr>
        <w:pStyle w:val="CommentText"/>
      </w:pPr>
      <w:r>
        <w:rPr>
          <w:rStyle w:val="CommentReference"/>
        </w:rPr>
        <w:annotationRef/>
      </w:r>
      <w:r>
        <w:t>What does repack mean?</w:t>
      </w:r>
    </w:p>
  </w:comment>
  <w:comment w:id="361" w:author="Richard Halter" w:date="2010-07-30T10:31:00Z" w:initials="RLH">
    <w:p w:rsidR="001877C0" w:rsidRDefault="001877C0">
      <w:pPr>
        <w:pStyle w:val="CommentText"/>
      </w:pPr>
      <w:r>
        <w:rPr>
          <w:rStyle w:val="CommentReference"/>
        </w:rPr>
        <w:annotationRef/>
      </w:r>
      <w:r>
        <w:t>??</w:t>
      </w:r>
    </w:p>
  </w:comment>
  <w:comment w:id="363" w:author="Richard Halter" w:date="2010-07-30T10:31:00Z" w:initials="RLH">
    <w:p w:rsidR="001877C0" w:rsidRDefault="001877C0">
      <w:pPr>
        <w:pStyle w:val="CommentText"/>
      </w:pPr>
      <w:r>
        <w:rPr>
          <w:rStyle w:val="CommentReference"/>
        </w:rPr>
        <w:annotationRef/>
      </w:r>
      <w:r>
        <w:t>??</w:t>
      </w:r>
    </w:p>
  </w:comment>
  <w:comment w:id="384" w:author="Richard Halter" w:date="2010-07-30T10:31:00Z" w:initials="RLH">
    <w:p w:rsidR="001877C0" w:rsidRDefault="001877C0">
      <w:pPr>
        <w:pStyle w:val="CommentText"/>
      </w:pPr>
      <w:r>
        <w:rPr>
          <w:rStyle w:val="CommentReference"/>
        </w:rPr>
        <w:annotationRef/>
      </w:r>
      <w:r>
        <w:t>This was discussed earlier and not relevant here.</w:t>
      </w:r>
    </w:p>
  </w:comment>
  <w:comment w:id="387" w:author="Richard Halter" w:date="2010-07-30T10:31:00Z" w:initials="RLH">
    <w:p w:rsidR="001877C0" w:rsidRDefault="001877C0">
      <w:pPr>
        <w:pStyle w:val="CommentText"/>
      </w:pPr>
      <w:r>
        <w:rPr>
          <w:rStyle w:val="CommentReference"/>
        </w:rPr>
        <w:annotationRef/>
      </w:r>
      <w:r>
        <w:t>HUH</w:t>
      </w:r>
    </w:p>
  </w:comment>
  <w:comment w:id="435" w:author="Richard Halter" w:date="2010-07-30T10:31:00Z" w:initials="RLH">
    <w:p w:rsidR="001877C0" w:rsidRDefault="001877C0">
      <w:pPr>
        <w:pStyle w:val="CommentText"/>
      </w:pPr>
      <w:r>
        <w:rPr>
          <w:rStyle w:val="CommentReference"/>
        </w:rPr>
        <w:annotationRef/>
      </w:r>
      <w:r>
        <w:t>Is this by agent?</w:t>
      </w:r>
    </w:p>
  </w:comment>
  <w:comment w:id="447" w:author="Richard Halter" w:date="2010-07-30T10:31:00Z" w:initials="RLH">
    <w:p w:rsidR="001877C0" w:rsidRDefault="001877C0">
      <w:pPr>
        <w:pStyle w:val="CommentText"/>
      </w:pPr>
      <w:r>
        <w:rPr>
          <w:rStyle w:val="CommentReference"/>
        </w:rPr>
        <w:annotationRef/>
      </w:r>
      <w:r>
        <w:t>Is this for undelivered messages because earlier it says that once the message is delivered the ZIS no longer  supports it.</w:t>
      </w:r>
    </w:p>
    <w:p w:rsidR="001877C0" w:rsidRDefault="001877C0">
      <w:pPr>
        <w:pStyle w:val="CommentText"/>
      </w:pPr>
    </w:p>
  </w:comment>
  <w:comment w:id="459" w:author="Richard Halter" w:date="2010-07-30T10:31:00Z" w:initials="RLH">
    <w:p w:rsidR="001877C0" w:rsidRDefault="001877C0">
      <w:pPr>
        <w:pStyle w:val="CommentText"/>
      </w:pPr>
      <w:r>
        <w:rPr>
          <w:rStyle w:val="CommentReference"/>
        </w:rPr>
        <w:annotationRef/>
      </w:r>
      <w:r>
        <w:t xml:space="preserve">Is this guidance for the internal SIF creators?  </w:t>
      </w:r>
    </w:p>
    <w:p w:rsidR="001877C0" w:rsidRDefault="001877C0">
      <w:pPr>
        <w:pStyle w:val="CommentText"/>
      </w:pPr>
    </w:p>
    <w:p w:rsidR="001877C0" w:rsidRDefault="001877C0">
      <w:pPr>
        <w:pStyle w:val="CommentText"/>
      </w:pPr>
      <w:r>
        <w:t>SIF is a standard and SIF publishes the XSD.  If a vendor changes it, are they still SIF compliant?</w:t>
      </w:r>
    </w:p>
  </w:comment>
  <w:comment w:id="461" w:author="Richard Halter" w:date="2010-07-30T10:31:00Z" w:initials="RLH">
    <w:p w:rsidR="001877C0" w:rsidRDefault="001877C0">
      <w:pPr>
        <w:pStyle w:val="CommentText"/>
      </w:pPr>
      <w:r>
        <w:rPr>
          <w:rStyle w:val="CommentReference"/>
        </w:rPr>
        <w:annotationRef/>
      </w:r>
      <w:r>
        <w:t>Are we authorizing vendors to experiment with the standard?</w:t>
      </w:r>
    </w:p>
    <w:p w:rsidR="001877C0" w:rsidRDefault="001877C0">
      <w:pPr>
        <w:pStyle w:val="CommentText"/>
      </w:pPr>
      <w:r>
        <w:t>Should there not be some control around this?</w:t>
      </w:r>
    </w:p>
    <w:p w:rsidR="001877C0" w:rsidRDefault="001877C0">
      <w:pPr>
        <w:pStyle w:val="CommentText"/>
      </w:pPr>
    </w:p>
    <w:p w:rsidR="001877C0" w:rsidRDefault="001877C0">
      <w:pPr>
        <w:pStyle w:val="CommentText"/>
      </w:pPr>
      <w:r>
        <w:t>Making the schema extendable is different from changing the schema and sending experimental values.</w:t>
      </w:r>
    </w:p>
  </w:comment>
  <w:comment w:id="462" w:author="Richard Halter" w:date="2010-07-30T10:31:00Z" w:initials="RLH">
    <w:p w:rsidR="001877C0" w:rsidRDefault="001877C0">
      <w:pPr>
        <w:pStyle w:val="CommentText"/>
      </w:pPr>
      <w:r>
        <w:rPr>
          <w:rStyle w:val="CommentReference"/>
        </w:rPr>
        <w:annotationRef/>
      </w:r>
      <w:r>
        <w:t>This implies the ZIS validates all messages to make sure as a minimum they are XML valid.  It optionally allows for XML Schema Validation.  Do we need to say this?</w:t>
      </w:r>
    </w:p>
  </w:comment>
  <w:comment w:id="463" w:author="Richard Halter" w:date="2010-07-30T10:31:00Z" w:initials="RLH">
    <w:p w:rsidR="001877C0" w:rsidRDefault="001877C0">
      <w:pPr>
        <w:pStyle w:val="CommentText"/>
      </w:pPr>
      <w:r>
        <w:rPr>
          <w:rStyle w:val="CommentReference"/>
        </w:rPr>
        <w:annotationRef/>
      </w:r>
      <w:r>
        <w:t>Somewhere we need to say invalid XML is XML that is not defined within the SIF Spec.</w:t>
      </w:r>
    </w:p>
  </w:comment>
  <w:comment w:id="468" w:author="Richard Halter" w:date="2010-07-30T10:31:00Z" w:initials="RLH">
    <w:p w:rsidR="001877C0" w:rsidRDefault="001877C0">
      <w:pPr>
        <w:pStyle w:val="CommentText"/>
      </w:pPr>
      <w:r>
        <w:rPr>
          <w:rStyle w:val="CommentReference"/>
        </w:rPr>
        <w:annotationRef/>
      </w:r>
      <w:r>
        <w:t>GUIDs are a Microsoft specific implementation of  a UUID</w:t>
      </w:r>
    </w:p>
  </w:comment>
  <w:comment w:id="477" w:author="Richard Halter" w:date="2010-07-30T10:31:00Z" w:initials="RLH">
    <w:p w:rsidR="001877C0" w:rsidRDefault="001877C0">
      <w:pPr>
        <w:pStyle w:val="CommentText"/>
      </w:pPr>
      <w:r>
        <w:rPr>
          <w:rStyle w:val="CommentReference"/>
        </w:rPr>
        <w:annotationRef/>
      </w:r>
      <w:r>
        <w:t>Do we need to discuss the various levels of security:</w:t>
      </w:r>
    </w:p>
    <w:p w:rsidR="001877C0" w:rsidRDefault="001877C0" w:rsidP="0029629B">
      <w:pPr>
        <w:pStyle w:val="CommentText"/>
        <w:numPr>
          <w:ilvl w:val="0"/>
          <w:numId w:val="38"/>
        </w:numPr>
      </w:pPr>
      <w:r>
        <w:t>Session Layer – establishes the original connection</w:t>
      </w:r>
    </w:p>
    <w:p w:rsidR="001877C0" w:rsidRDefault="001877C0" w:rsidP="0029629B">
      <w:pPr>
        <w:pStyle w:val="CommentText"/>
        <w:numPr>
          <w:ilvl w:val="0"/>
          <w:numId w:val="38"/>
        </w:numPr>
      </w:pPr>
      <w:r>
        <w:t>Role Layer – establishes what one can do on the connection</w:t>
      </w:r>
    </w:p>
    <w:p w:rsidR="001877C0" w:rsidRDefault="001877C0" w:rsidP="0029629B">
      <w:pPr>
        <w:pStyle w:val="CommentText"/>
        <w:numPr>
          <w:ilvl w:val="0"/>
          <w:numId w:val="38"/>
        </w:numPr>
      </w:pPr>
      <w:r>
        <w:t xml:space="preserve">Transport Layer – secures the transport of the message </w:t>
      </w:r>
    </w:p>
    <w:p w:rsidR="001877C0" w:rsidRDefault="001877C0" w:rsidP="0029629B">
      <w:pPr>
        <w:pStyle w:val="CommentText"/>
        <w:numPr>
          <w:ilvl w:val="0"/>
          <w:numId w:val="38"/>
        </w:numPr>
      </w:pPr>
      <w:r>
        <w:t>Message Layer – secures the message riding on the transport – separate from the transport</w:t>
      </w:r>
    </w:p>
    <w:p w:rsidR="001877C0" w:rsidRDefault="001877C0" w:rsidP="0029629B">
      <w:pPr>
        <w:pStyle w:val="CommentText"/>
        <w:numPr>
          <w:ilvl w:val="0"/>
          <w:numId w:val="38"/>
        </w:numPr>
      </w:pPr>
      <w:r>
        <w:t>Data Layer – securies parts of the message e.g. social security number – separate from the message.</w:t>
      </w:r>
    </w:p>
    <w:p w:rsidR="001877C0" w:rsidRDefault="001877C0" w:rsidP="00DA7AD0">
      <w:pPr>
        <w:pStyle w:val="CommentText"/>
      </w:pPr>
    </w:p>
    <w:p w:rsidR="001877C0" w:rsidRDefault="001877C0" w:rsidP="00DA7AD0">
      <w:pPr>
        <w:pStyle w:val="CommentText"/>
      </w:pPr>
      <w:r>
        <w:t>The Session, role and transport levels are covered in the SIF Spec.  Do we need to cover the others?</w:t>
      </w:r>
    </w:p>
  </w:comment>
  <w:comment w:id="479" w:author="Richard Halter" w:date="2010-07-30T10:31:00Z" w:initials="RLH">
    <w:p w:rsidR="001877C0" w:rsidRDefault="001877C0">
      <w:pPr>
        <w:pStyle w:val="CommentText"/>
      </w:pPr>
      <w:r>
        <w:rPr>
          <w:rStyle w:val="CommentReference"/>
        </w:rPr>
        <w:annotationRef/>
      </w:r>
      <w:r>
        <w:t>This covers session level security</w:t>
      </w:r>
    </w:p>
  </w:comment>
  <w:comment w:id="480" w:author="Richard Halter" w:date="2010-07-30T10:31:00Z" w:initials="RLH">
    <w:p w:rsidR="001877C0" w:rsidRDefault="001877C0">
      <w:pPr>
        <w:pStyle w:val="CommentText"/>
      </w:pPr>
      <w:r>
        <w:rPr>
          <w:rStyle w:val="CommentReference"/>
        </w:rPr>
        <w:annotationRef/>
      </w:r>
      <w:r>
        <w:t>HTTPS provides the transport layer security</w:t>
      </w:r>
    </w:p>
  </w:comment>
  <w:comment w:id="491" w:author="Richard Halter" w:date="2010-07-30T10:31:00Z" w:initials="RLH">
    <w:p w:rsidR="001877C0" w:rsidRDefault="001877C0">
      <w:pPr>
        <w:pStyle w:val="CommentText"/>
      </w:pPr>
      <w:r>
        <w:rPr>
          <w:rStyle w:val="CommentReference"/>
        </w:rPr>
        <w:annotationRef/>
      </w:r>
      <w:r>
        <w:t>Is this correct?</w:t>
      </w:r>
    </w:p>
  </w:comment>
  <w:comment w:id="502" w:author="Richard Halter" w:date="2010-07-30T10:31:00Z" w:initials="RLH">
    <w:p w:rsidR="001877C0" w:rsidRDefault="001877C0">
      <w:pPr>
        <w:pStyle w:val="CommentText"/>
      </w:pPr>
      <w:r>
        <w:rPr>
          <w:rStyle w:val="CommentReference"/>
        </w:rPr>
        <w:annotationRef/>
      </w:r>
      <w:r>
        <w:t>Is this by message or by zone?</w:t>
      </w:r>
    </w:p>
  </w:comment>
  <w:comment w:id="504" w:author="Richard Halter" w:date="2010-07-30T10:37:00Z" w:initials="RLH">
    <w:p w:rsidR="001877C0" w:rsidRDefault="001877C0">
      <w:pPr>
        <w:pStyle w:val="CommentText"/>
      </w:pPr>
      <w:r>
        <w:rPr>
          <w:rStyle w:val="CommentReference"/>
        </w:rPr>
        <w:annotationRef/>
      </w:r>
      <w:r>
        <w:t>Do we need anything on the references to these levels?</w:t>
      </w:r>
    </w:p>
  </w:comment>
  <w:comment w:id="513" w:author="Richard Halter" w:date="2010-08-02T15:20:00Z" w:initials="RLH">
    <w:p w:rsidR="001877C0" w:rsidRDefault="001877C0">
      <w:pPr>
        <w:pStyle w:val="CommentText"/>
      </w:pPr>
      <w:r>
        <w:rPr>
          <w:rStyle w:val="CommentReference"/>
        </w:rPr>
        <w:annotationRef/>
      </w:r>
      <w:r>
        <w:t>I don’t know if this is still true</w:t>
      </w:r>
    </w:p>
  </w:comment>
  <w:comment w:id="518" w:author="Richard Halter" w:date="2010-08-09T13:20:00Z" w:initials="RLH">
    <w:p w:rsidR="001877C0" w:rsidRDefault="001877C0">
      <w:pPr>
        <w:pStyle w:val="CommentText"/>
      </w:pPr>
      <w:r>
        <w:rPr>
          <w:rStyle w:val="CommentReference"/>
        </w:rPr>
        <w:annotationRef/>
      </w:r>
      <w:r>
        <w:t>In other places we talk about agents not buffering messages.  Is this consistent?</w:t>
      </w:r>
    </w:p>
  </w:comment>
  <w:comment w:id="520" w:author="Richard Halter" w:date="2010-07-30T10:44:00Z" w:initials="RLH">
    <w:p w:rsidR="001877C0" w:rsidRDefault="001877C0">
      <w:pPr>
        <w:pStyle w:val="CommentText"/>
      </w:pPr>
      <w:r>
        <w:rPr>
          <w:rStyle w:val="CommentReference"/>
        </w:rPr>
        <w:annotationRef/>
      </w:r>
      <w:r>
        <w:t>Should this be a final or are we overloading the term? Delete in one one case, block in another.</w:t>
      </w:r>
    </w:p>
  </w:comment>
  <w:comment w:id="537" w:author="Richard Halter" w:date="2010-07-30T10:59:00Z" w:initials="RLH">
    <w:p w:rsidR="001877C0" w:rsidRDefault="001877C0">
      <w:pPr>
        <w:pStyle w:val="CommentText"/>
      </w:pPr>
      <w:r>
        <w:rPr>
          <w:rStyle w:val="CommentReference"/>
        </w:rPr>
        <w:annotationRef/>
      </w:r>
      <w:r>
        <w:t>NOTE: is there a description on how to monitor the ZIS?  I can see an agent which receives these LogEntry messages and reports status to the ZIS administrator to use in a dashboard.  Or is that the vendor’s responsibility?</w:t>
      </w:r>
    </w:p>
  </w:comment>
  <w:comment w:id="545" w:author="Richard Halter" w:date="2010-08-03T13:21:00Z" w:initials="RLH">
    <w:p w:rsidR="001877C0" w:rsidRDefault="001877C0">
      <w:pPr>
        <w:pStyle w:val="CommentText"/>
      </w:pPr>
      <w:r>
        <w:rPr>
          <w:rStyle w:val="CommentReference"/>
        </w:rPr>
        <w:annotationRef/>
      </w:r>
      <w:r>
        <w:t>This is a replication of the SMB discussion.  Do we want the same discussion in two places or do we want to link to the SMB discussion?</w:t>
      </w:r>
    </w:p>
  </w:comment>
  <w:comment w:id="556" w:author="Richard Halter" w:date="2010-08-03T13:31:00Z" w:initials="RLH">
    <w:p w:rsidR="001877C0" w:rsidRDefault="001877C0">
      <w:pPr>
        <w:pStyle w:val="CommentText"/>
      </w:pPr>
      <w:r>
        <w:rPr>
          <w:rStyle w:val="CommentReference"/>
        </w:rPr>
        <w:annotationRef/>
      </w:r>
      <w:r>
        <w:t>How does it get there?  Is this some sort of translation?</w:t>
      </w:r>
    </w:p>
  </w:comment>
  <w:comment w:id="569" w:author="Richard Halter" w:date="2010-08-03T13:36:00Z" w:initials="RLH">
    <w:p w:rsidR="001877C0" w:rsidRDefault="001877C0" w:rsidP="001C538F">
      <w:pPr>
        <w:pStyle w:val="CommentText"/>
      </w:pPr>
      <w:r>
        <w:rPr>
          <w:rStyle w:val="CommentReference"/>
        </w:rPr>
        <w:annotationRef/>
      </w:r>
      <w:r>
        <w:t>How does it get there?  Is this some sort of translation?</w:t>
      </w:r>
    </w:p>
  </w:comment>
  <w:comment w:id="576" w:author="Richard Halter" w:date="2010-08-16T10:14:00Z" w:initials="RLH">
    <w:p w:rsidR="001877C0" w:rsidRDefault="001877C0">
      <w:pPr>
        <w:pStyle w:val="CommentText"/>
      </w:pPr>
      <w:r>
        <w:rPr>
          <w:rStyle w:val="CommentReference"/>
        </w:rPr>
        <w:annotationRef/>
      </w:r>
      <w:r>
        <w:t>Do we need a drawing showing message synchronization?  That is making sure we know things are in sync.</w:t>
      </w:r>
    </w:p>
    <w:p w:rsidR="001877C0" w:rsidRDefault="001877C0">
      <w:pPr>
        <w:pStyle w:val="CommentText"/>
      </w:pPr>
    </w:p>
    <w:p w:rsidR="001877C0" w:rsidRDefault="001877C0">
      <w:pPr>
        <w:pStyle w:val="CommentText"/>
      </w:pPr>
      <w:r>
        <w:t>Not sure where this would go?</w:t>
      </w:r>
    </w:p>
  </w:comment>
  <w:comment w:id="598" w:author="Richard Halter" w:date="2010-08-03T14:30:00Z" w:initials="RLH">
    <w:p w:rsidR="001877C0" w:rsidRDefault="001877C0">
      <w:pPr>
        <w:pStyle w:val="CommentText"/>
      </w:pPr>
      <w:r>
        <w:rPr>
          <w:rStyle w:val="CommentReference"/>
        </w:rPr>
        <w:annotationRef/>
      </w:r>
      <w:r>
        <w:t>What is the status of deprecating SSL3.0 &amp; SSL 2.0?</w:t>
      </w:r>
    </w:p>
  </w:comment>
  <w:comment w:id="599" w:author="Richard Halter" w:date="2010-08-09T13:19:00Z" w:initials="RLH">
    <w:p w:rsidR="001877C0" w:rsidRDefault="001877C0">
      <w:pPr>
        <w:pStyle w:val="CommentText"/>
      </w:pPr>
      <w:r>
        <w:rPr>
          <w:rStyle w:val="CommentReference"/>
        </w:rPr>
        <w:annotationRef/>
      </w:r>
      <w:r>
        <w:t>We are referring to something not yet described (the subset)</w:t>
      </w:r>
    </w:p>
  </w:comment>
  <w:comment w:id="638" w:author="Richard Halter" w:date="2010-08-04T15:24:00Z" w:initials="RLH">
    <w:p w:rsidR="001877C0" w:rsidRDefault="001877C0">
      <w:pPr>
        <w:pStyle w:val="CommentText"/>
      </w:pPr>
      <w:r>
        <w:rPr>
          <w:rStyle w:val="CommentReference"/>
        </w:rPr>
        <w:annotationRef/>
      </w:r>
      <w:r>
        <w:t>Check out how this is done.</w:t>
      </w:r>
    </w:p>
  </w:comment>
  <w:comment w:id="660" w:author="Richard Halter" w:date="2010-08-04T21:10:00Z" w:initials="RLH">
    <w:p w:rsidR="001877C0" w:rsidRDefault="001877C0">
      <w:pPr>
        <w:pStyle w:val="CommentText"/>
      </w:pPr>
      <w:r>
        <w:rPr>
          <w:rStyle w:val="CommentReference"/>
        </w:rPr>
        <w:annotationRef/>
      </w:r>
      <w:r>
        <w:t>This description is awkward</w:t>
      </w:r>
    </w:p>
  </w:comment>
  <w:comment w:id="758" w:author="Richard Halter" w:date="2010-08-05T15:37:00Z" w:initials="RLH">
    <w:p w:rsidR="001877C0" w:rsidRDefault="001877C0">
      <w:pPr>
        <w:pStyle w:val="CommentText"/>
      </w:pPr>
      <w:r>
        <w:rPr>
          <w:rStyle w:val="CommentReference"/>
        </w:rPr>
        <w:annotationRef/>
      </w:r>
      <w:r>
        <w:t>Are we describing a recursive relationship?</w:t>
      </w:r>
    </w:p>
  </w:comment>
  <w:comment w:id="830" w:author="Richard Halter" w:date="2010-08-16T13:55:00Z" w:initials="RLH">
    <w:p w:rsidR="001877C0" w:rsidRDefault="001877C0">
      <w:pPr>
        <w:pStyle w:val="CommentText"/>
      </w:pPr>
      <w:r>
        <w:rPr>
          <w:rStyle w:val="CommentReference"/>
        </w:rPr>
        <w:annotationRef/>
      </w:r>
      <w:r>
        <w:t>If we are putting this into the Sleep mode then why is this an error?</w:t>
      </w:r>
    </w:p>
  </w:comment>
  <w:comment w:id="946" w:author="Richard Halter" w:date="2010-08-21T12:21:00Z" w:initials="RLH">
    <w:p w:rsidR="001877C0" w:rsidRDefault="001877C0">
      <w:pPr>
        <w:pStyle w:val="CommentText"/>
      </w:pPr>
      <w:r>
        <w:t xml:space="preserve">Should it be </w:t>
      </w:r>
      <w:r>
        <w:rPr>
          <w:rStyle w:val="CommentReference"/>
        </w:rPr>
        <w:annotationRef/>
      </w:r>
      <w:r>
        <w:t>SIF_ServiceInput??</w:t>
      </w:r>
    </w:p>
  </w:comment>
  <w:comment w:id="1107" w:author="Richard Halter" w:date="2010-08-31T16:09:00Z" w:initials="RLH">
    <w:p w:rsidR="001877C0" w:rsidRDefault="001877C0">
      <w:pPr>
        <w:pStyle w:val="CommentText"/>
      </w:pPr>
      <w:r>
        <w:rPr>
          <w:rStyle w:val="CommentReference"/>
        </w:rPr>
        <w:annotationRef/>
      </w:r>
      <w:r>
        <w:t>Who are you responding to if this is the request message?</w:t>
      </w:r>
    </w:p>
  </w:comment>
  <w:comment w:id="1127" w:author="Richard Halter" w:date="2010-08-31T20:05:00Z" w:initials="RLH">
    <w:p w:rsidR="001877C0" w:rsidRDefault="001877C0">
      <w:pPr>
        <w:pStyle w:val="CommentText"/>
      </w:pPr>
      <w:r>
        <w:rPr>
          <w:rStyle w:val="CommentReference"/>
        </w:rPr>
        <w:annotationRef/>
      </w:r>
      <w:r>
        <w:t>Che ck this out I changed the sense of the branch…</w:t>
      </w:r>
    </w:p>
  </w:comment>
  <w:comment w:id="1262" w:author="Richard Halter" w:date="2010-09-01T15:03:00Z" w:initials="RLH">
    <w:p w:rsidR="001877C0" w:rsidRDefault="001877C0">
      <w:pPr>
        <w:pStyle w:val="CommentText"/>
      </w:pPr>
      <w:r>
        <w:rPr>
          <w:rStyle w:val="CommentReference"/>
        </w:rPr>
        <w:annotationRef/>
      </w:r>
      <w:r>
        <w:t>Makes no sense?</w:t>
      </w:r>
    </w:p>
  </w:comment>
  <w:comment w:id="1265" w:author="Richard Halter" w:date="2010-09-02T07:30:00Z" w:initials="RLH">
    <w:p w:rsidR="001877C0" w:rsidRDefault="001877C0">
      <w:pPr>
        <w:pStyle w:val="CommentText"/>
      </w:pPr>
      <w:r>
        <w:rPr>
          <w:rStyle w:val="CommentReference"/>
        </w:rPr>
        <w:annotationRef/>
      </w:r>
      <w:r>
        <w:t>Two places to go??? Step 13 or Step 2? I put step 13 in the flowchart</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454E5"/>
    <w:multiLevelType w:val="multilevel"/>
    <w:tmpl w:val="5844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909B0"/>
    <w:multiLevelType w:val="multilevel"/>
    <w:tmpl w:val="95D4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AA1F96"/>
    <w:multiLevelType w:val="multilevel"/>
    <w:tmpl w:val="D9A6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D055E1"/>
    <w:multiLevelType w:val="multilevel"/>
    <w:tmpl w:val="D3B8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DA6C80"/>
    <w:multiLevelType w:val="hybridMultilevel"/>
    <w:tmpl w:val="DB365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391255"/>
    <w:multiLevelType w:val="multilevel"/>
    <w:tmpl w:val="01C8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290F93"/>
    <w:multiLevelType w:val="hybridMultilevel"/>
    <w:tmpl w:val="42A897A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EB319F4"/>
    <w:multiLevelType w:val="multilevel"/>
    <w:tmpl w:val="BCEC4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635C48"/>
    <w:multiLevelType w:val="multilevel"/>
    <w:tmpl w:val="EA0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4E5AE4"/>
    <w:multiLevelType w:val="multilevel"/>
    <w:tmpl w:val="6B5E9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517AB5"/>
    <w:multiLevelType w:val="multilevel"/>
    <w:tmpl w:val="A0AA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C729F3"/>
    <w:multiLevelType w:val="hybridMultilevel"/>
    <w:tmpl w:val="115C5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0B6955"/>
    <w:multiLevelType w:val="hybridMultilevel"/>
    <w:tmpl w:val="C3B8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B13E15"/>
    <w:multiLevelType w:val="multilevel"/>
    <w:tmpl w:val="D336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B835E7"/>
    <w:multiLevelType w:val="multilevel"/>
    <w:tmpl w:val="1F5C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250E44"/>
    <w:multiLevelType w:val="hybridMultilevel"/>
    <w:tmpl w:val="E10C0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F76BF1"/>
    <w:multiLevelType w:val="hybridMultilevel"/>
    <w:tmpl w:val="70AE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CE38C5"/>
    <w:multiLevelType w:val="multilevel"/>
    <w:tmpl w:val="26DA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526E62"/>
    <w:multiLevelType w:val="multilevel"/>
    <w:tmpl w:val="CCB6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8F4619"/>
    <w:multiLevelType w:val="hybridMultilevel"/>
    <w:tmpl w:val="E4DC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F84974"/>
    <w:multiLevelType w:val="multilevel"/>
    <w:tmpl w:val="4B209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B652E4"/>
    <w:multiLevelType w:val="hybridMultilevel"/>
    <w:tmpl w:val="75DE3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C227B0"/>
    <w:multiLevelType w:val="multilevel"/>
    <w:tmpl w:val="7B44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905A77"/>
    <w:multiLevelType w:val="hybridMultilevel"/>
    <w:tmpl w:val="457AE482"/>
    <w:lvl w:ilvl="0" w:tplc="39B0853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6135FB"/>
    <w:multiLevelType w:val="multilevel"/>
    <w:tmpl w:val="450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9D2595"/>
    <w:multiLevelType w:val="hybridMultilevel"/>
    <w:tmpl w:val="F5EE4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F9548F"/>
    <w:multiLevelType w:val="hybridMultilevel"/>
    <w:tmpl w:val="5794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015D08"/>
    <w:multiLevelType w:val="hybridMultilevel"/>
    <w:tmpl w:val="5EBCB4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080A4F"/>
    <w:multiLevelType w:val="multilevel"/>
    <w:tmpl w:val="0F58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C35CD3"/>
    <w:multiLevelType w:val="hybridMultilevel"/>
    <w:tmpl w:val="C30A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8C6F74"/>
    <w:multiLevelType w:val="hybridMultilevel"/>
    <w:tmpl w:val="057CA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EC5E13"/>
    <w:multiLevelType w:val="multilevel"/>
    <w:tmpl w:val="A600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0479A7"/>
    <w:multiLevelType w:val="multilevel"/>
    <w:tmpl w:val="959E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372D8B"/>
    <w:multiLevelType w:val="hybridMultilevel"/>
    <w:tmpl w:val="D3C0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031AE1"/>
    <w:multiLevelType w:val="multilevel"/>
    <w:tmpl w:val="9EEE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D86F20"/>
    <w:multiLevelType w:val="hybridMultilevel"/>
    <w:tmpl w:val="F480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1F7032"/>
    <w:multiLevelType w:val="multilevel"/>
    <w:tmpl w:val="DAD0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AD2D31"/>
    <w:multiLevelType w:val="multilevel"/>
    <w:tmpl w:val="C2CA7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FC54E39"/>
    <w:multiLevelType w:val="multilevel"/>
    <w:tmpl w:val="65E6B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12061B8"/>
    <w:multiLevelType w:val="multilevel"/>
    <w:tmpl w:val="39A2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1F24D05"/>
    <w:multiLevelType w:val="hybridMultilevel"/>
    <w:tmpl w:val="DDC4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D12906"/>
    <w:multiLevelType w:val="hybridMultilevel"/>
    <w:tmpl w:val="253AA2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315BD5"/>
    <w:multiLevelType w:val="multilevel"/>
    <w:tmpl w:val="65781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562B84"/>
    <w:multiLevelType w:val="hybridMultilevel"/>
    <w:tmpl w:val="421EE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A7C704E"/>
    <w:multiLevelType w:val="hybridMultilevel"/>
    <w:tmpl w:val="5CAEF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A11B00"/>
    <w:multiLevelType w:val="multilevel"/>
    <w:tmpl w:val="F00A7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D1D37F3"/>
    <w:multiLevelType w:val="hybridMultilevel"/>
    <w:tmpl w:val="3698F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DCE36E8"/>
    <w:multiLevelType w:val="multilevel"/>
    <w:tmpl w:val="553E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E370A65"/>
    <w:multiLevelType w:val="multilevel"/>
    <w:tmpl w:val="0D68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FA0104A"/>
    <w:multiLevelType w:val="multilevel"/>
    <w:tmpl w:val="2D161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nsid w:val="736C4CF4"/>
    <w:multiLevelType w:val="multilevel"/>
    <w:tmpl w:val="F22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44A05EE"/>
    <w:multiLevelType w:val="hybridMultilevel"/>
    <w:tmpl w:val="30D24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8C03DCC"/>
    <w:multiLevelType w:val="hybridMultilevel"/>
    <w:tmpl w:val="FCCA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EFC621A"/>
    <w:multiLevelType w:val="multilevel"/>
    <w:tmpl w:val="8F78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F064B57"/>
    <w:multiLevelType w:val="multilevel"/>
    <w:tmpl w:val="F5181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4"/>
  </w:num>
  <w:num w:numId="3">
    <w:abstractNumId w:val="5"/>
  </w:num>
  <w:num w:numId="4">
    <w:abstractNumId w:val="7"/>
  </w:num>
  <w:num w:numId="5">
    <w:abstractNumId w:val="0"/>
  </w:num>
  <w:num w:numId="6">
    <w:abstractNumId w:val="34"/>
  </w:num>
  <w:num w:numId="7">
    <w:abstractNumId w:val="53"/>
  </w:num>
  <w:num w:numId="8">
    <w:abstractNumId w:val="31"/>
  </w:num>
  <w:num w:numId="9">
    <w:abstractNumId w:val="22"/>
  </w:num>
  <w:num w:numId="10">
    <w:abstractNumId w:val="24"/>
  </w:num>
  <w:num w:numId="11">
    <w:abstractNumId w:val="42"/>
  </w:num>
  <w:num w:numId="12">
    <w:abstractNumId w:val="50"/>
  </w:num>
  <w:num w:numId="13">
    <w:abstractNumId w:val="1"/>
  </w:num>
  <w:num w:numId="14">
    <w:abstractNumId w:val="3"/>
  </w:num>
  <w:num w:numId="15">
    <w:abstractNumId w:val="18"/>
  </w:num>
  <w:num w:numId="16">
    <w:abstractNumId w:val="9"/>
  </w:num>
  <w:num w:numId="17">
    <w:abstractNumId w:val="36"/>
  </w:num>
  <w:num w:numId="18">
    <w:abstractNumId w:val="10"/>
  </w:num>
  <w:num w:numId="19">
    <w:abstractNumId w:val="11"/>
  </w:num>
  <w:num w:numId="20">
    <w:abstractNumId w:val="37"/>
  </w:num>
  <w:num w:numId="21">
    <w:abstractNumId w:val="54"/>
  </w:num>
  <w:num w:numId="22">
    <w:abstractNumId w:val="45"/>
  </w:num>
  <w:num w:numId="23">
    <w:abstractNumId w:val="2"/>
  </w:num>
  <w:num w:numId="24">
    <w:abstractNumId w:val="39"/>
  </w:num>
  <w:num w:numId="25">
    <w:abstractNumId w:val="47"/>
  </w:num>
  <w:num w:numId="26">
    <w:abstractNumId w:val="32"/>
  </w:num>
  <w:num w:numId="27">
    <w:abstractNumId w:val="8"/>
  </w:num>
  <w:num w:numId="28">
    <w:abstractNumId w:val="20"/>
  </w:num>
  <w:num w:numId="29">
    <w:abstractNumId w:val="48"/>
  </w:num>
  <w:num w:numId="30">
    <w:abstractNumId w:val="17"/>
  </w:num>
  <w:num w:numId="31">
    <w:abstractNumId w:val="13"/>
  </w:num>
  <w:num w:numId="32">
    <w:abstractNumId w:val="38"/>
  </w:num>
  <w:num w:numId="33">
    <w:abstractNumId w:val="23"/>
  </w:num>
  <w:num w:numId="34">
    <w:abstractNumId w:val="41"/>
  </w:num>
  <w:num w:numId="35">
    <w:abstractNumId w:val="43"/>
  </w:num>
  <w:num w:numId="36">
    <w:abstractNumId w:val="46"/>
  </w:num>
  <w:num w:numId="37">
    <w:abstractNumId w:val="4"/>
  </w:num>
  <w:num w:numId="38">
    <w:abstractNumId w:val="27"/>
  </w:num>
  <w:num w:numId="39">
    <w:abstractNumId w:val="6"/>
  </w:num>
  <w:num w:numId="40">
    <w:abstractNumId w:val="40"/>
  </w:num>
  <w:num w:numId="41">
    <w:abstractNumId w:val="49"/>
  </w:num>
  <w:num w:numId="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num>
  <w:num w:numId="50">
    <w:abstractNumId w:val="21"/>
  </w:num>
  <w:num w:numId="51">
    <w:abstractNumId w:val="19"/>
  </w:num>
  <w:num w:numId="52">
    <w:abstractNumId w:val="12"/>
  </w:num>
  <w:num w:numId="53">
    <w:abstractNumId w:val="30"/>
  </w:num>
  <w:num w:numId="54">
    <w:abstractNumId w:val="44"/>
  </w:num>
  <w:num w:numId="55">
    <w:abstractNumId w:val="52"/>
  </w:num>
  <w:num w:numId="56">
    <w:abstractNumId w:val="25"/>
  </w:num>
  <w:num w:numId="57">
    <w:abstractNumId w:val="33"/>
  </w:num>
  <w:num w:numId="58">
    <w:abstractNumId w:val="15"/>
  </w:num>
  <w:num w:numId="59">
    <w:abstractNumId w:val="16"/>
  </w:num>
  <w:num w:numId="60">
    <w:abstractNumId w:val="35"/>
  </w:num>
  <w:num w:numId="61">
    <w:abstractNumId w:val="51"/>
  </w:num>
  <w:num w:numId="62">
    <w:abstractNumId w:val="29"/>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stylePaneFormatFilter w:val="3F04"/>
  <w:trackRevisions/>
  <w:defaultTabStop w:val="720"/>
  <w:characterSpacingControl w:val="doNotCompress"/>
  <w:compat/>
  <w:rsids>
    <w:rsidRoot w:val="00FA6BC9"/>
    <w:rsid w:val="0000008D"/>
    <w:rsid w:val="00000FC1"/>
    <w:rsid w:val="00001342"/>
    <w:rsid w:val="0000143B"/>
    <w:rsid w:val="00001814"/>
    <w:rsid w:val="0000185F"/>
    <w:rsid w:val="00001D39"/>
    <w:rsid w:val="00001EAF"/>
    <w:rsid w:val="00003002"/>
    <w:rsid w:val="00003544"/>
    <w:rsid w:val="00003DE6"/>
    <w:rsid w:val="00003FA9"/>
    <w:rsid w:val="00003FEF"/>
    <w:rsid w:val="00004212"/>
    <w:rsid w:val="0000522D"/>
    <w:rsid w:val="000055D2"/>
    <w:rsid w:val="0000575B"/>
    <w:rsid w:val="00005E70"/>
    <w:rsid w:val="00006524"/>
    <w:rsid w:val="000067B6"/>
    <w:rsid w:val="00006D9B"/>
    <w:rsid w:val="0000741B"/>
    <w:rsid w:val="000075D8"/>
    <w:rsid w:val="0000766D"/>
    <w:rsid w:val="00007E3D"/>
    <w:rsid w:val="000102B6"/>
    <w:rsid w:val="000106EE"/>
    <w:rsid w:val="0001144B"/>
    <w:rsid w:val="00011DF8"/>
    <w:rsid w:val="00013683"/>
    <w:rsid w:val="000137A2"/>
    <w:rsid w:val="000137FF"/>
    <w:rsid w:val="00013901"/>
    <w:rsid w:val="0001401D"/>
    <w:rsid w:val="00014A32"/>
    <w:rsid w:val="00014CEF"/>
    <w:rsid w:val="00015156"/>
    <w:rsid w:val="0001554E"/>
    <w:rsid w:val="00015587"/>
    <w:rsid w:val="0001564C"/>
    <w:rsid w:val="00016F0A"/>
    <w:rsid w:val="000171E7"/>
    <w:rsid w:val="000172AB"/>
    <w:rsid w:val="000176FB"/>
    <w:rsid w:val="0002007F"/>
    <w:rsid w:val="000208AC"/>
    <w:rsid w:val="00020C1C"/>
    <w:rsid w:val="00021AC7"/>
    <w:rsid w:val="00022257"/>
    <w:rsid w:val="0002271B"/>
    <w:rsid w:val="00022869"/>
    <w:rsid w:val="00022A53"/>
    <w:rsid w:val="00022C0B"/>
    <w:rsid w:val="000238DC"/>
    <w:rsid w:val="0002411A"/>
    <w:rsid w:val="00025407"/>
    <w:rsid w:val="000257A0"/>
    <w:rsid w:val="0002693D"/>
    <w:rsid w:val="00027752"/>
    <w:rsid w:val="000301A9"/>
    <w:rsid w:val="00030602"/>
    <w:rsid w:val="00030A4D"/>
    <w:rsid w:val="00031FBB"/>
    <w:rsid w:val="000320EF"/>
    <w:rsid w:val="0003222D"/>
    <w:rsid w:val="000324C3"/>
    <w:rsid w:val="00032FFC"/>
    <w:rsid w:val="00034303"/>
    <w:rsid w:val="000350CA"/>
    <w:rsid w:val="00036138"/>
    <w:rsid w:val="00036CF3"/>
    <w:rsid w:val="0003725C"/>
    <w:rsid w:val="00037430"/>
    <w:rsid w:val="00037FBD"/>
    <w:rsid w:val="0004091C"/>
    <w:rsid w:val="00040CD9"/>
    <w:rsid w:val="00040D4C"/>
    <w:rsid w:val="00040FFB"/>
    <w:rsid w:val="00041428"/>
    <w:rsid w:val="0004279B"/>
    <w:rsid w:val="000439CE"/>
    <w:rsid w:val="00043FB0"/>
    <w:rsid w:val="00044501"/>
    <w:rsid w:val="000446E3"/>
    <w:rsid w:val="00045550"/>
    <w:rsid w:val="000455A6"/>
    <w:rsid w:val="000462A4"/>
    <w:rsid w:val="00046C79"/>
    <w:rsid w:val="000473B3"/>
    <w:rsid w:val="00047B4C"/>
    <w:rsid w:val="00047CE7"/>
    <w:rsid w:val="0005039F"/>
    <w:rsid w:val="000504EE"/>
    <w:rsid w:val="000510AB"/>
    <w:rsid w:val="000511ED"/>
    <w:rsid w:val="0005169E"/>
    <w:rsid w:val="00051C97"/>
    <w:rsid w:val="00051D6E"/>
    <w:rsid w:val="00052F3E"/>
    <w:rsid w:val="00053BE3"/>
    <w:rsid w:val="00053BEF"/>
    <w:rsid w:val="000552C2"/>
    <w:rsid w:val="00055598"/>
    <w:rsid w:val="00055DA1"/>
    <w:rsid w:val="000566C4"/>
    <w:rsid w:val="000606BE"/>
    <w:rsid w:val="00060732"/>
    <w:rsid w:val="00062216"/>
    <w:rsid w:val="0006257F"/>
    <w:rsid w:val="00062779"/>
    <w:rsid w:val="00062B34"/>
    <w:rsid w:val="0006315B"/>
    <w:rsid w:val="000633DF"/>
    <w:rsid w:val="00063C32"/>
    <w:rsid w:val="00063EB5"/>
    <w:rsid w:val="000643D8"/>
    <w:rsid w:val="00064428"/>
    <w:rsid w:val="000648DA"/>
    <w:rsid w:val="00064ABE"/>
    <w:rsid w:val="00065499"/>
    <w:rsid w:val="000664B6"/>
    <w:rsid w:val="00066642"/>
    <w:rsid w:val="000669E4"/>
    <w:rsid w:val="00066DD2"/>
    <w:rsid w:val="00066E55"/>
    <w:rsid w:val="0006777B"/>
    <w:rsid w:val="00070542"/>
    <w:rsid w:val="000706D7"/>
    <w:rsid w:val="000708E1"/>
    <w:rsid w:val="00071754"/>
    <w:rsid w:val="00071968"/>
    <w:rsid w:val="00071A47"/>
    <w:rsid w:val="00071E01"/>
    <w:rsid w:val="00072186"/>
    <w:rsid w:val="00072D8C"/>
    <w:rsid w:val="0007342E"/>
    <w:rsid w:val="00073510"/>
    <w:rsid w:val="00073637"/>
    <w:rsid w:val="00074C17"/>
    <w:rsid w:val="000754B6"/>
    <w:rsid w:val="00075EAD"/>
    <w:rsid w:val="00076788"/>
    <w:rsid w:val="000778BE"/>
    <w:rsid w:val="00080F71"/>
    <w:rsid w:val="00080FBE"/>
    <w:rsid w:val="00081750"/>
    <w:rsid w:val="00081E56"/>
    <w:rsid w:val="000839A3"/>
    <w:rsid w:val="00084786"/>
    <w:rsid w:val="00086222"/>
    <w:rsid w:val="00086635"/>
    <w:rsid w:val="00086916"/>
    <w:rsid w:val="0008734B"/>
    <w:rsid w:val="000876CA"/>
    <w:rsid w:val="000879C2"/>
    <w:rsid w:val="00087D54"/>
    <w:rsid w:val="00087D71"/>
    <w:rsid w:val="00090828"/>
    <w:rsid w:val="000914ED"/>
    <w:rsid w:val="00092ABC"/>
    <w:rsid w:val="00092C70"/>
    <w:rsid w:val="00093406"/>
    <w:rsid w:val="00093943"/>
    <w:rsid w:val="000939E7"/>
    <w:rsid w:val="000939EC"/>
    <w:rsid w:val="00093BBC"/>
    <w:rsid w:val="0009418C"/>
    <w:rsid w:val="000942AD"/>
    <w:rsid w:val="0009458B"/>
    <w:rsid w:val="000945B7"/>
    <w:rsid w:val="000945DE"/>
    <w:rsid w:val="00094850"/>
    <w:rsid w:val="0009506B"/>
    <w:rsid w:val="00095556"/>
    <w:rsid w:val="00095AA3"/>
    <w:rsid w:val="000969B7"/>
    <w:rsid w:val="00097B06"/>
    <w:rsid w:val="000A047F"/>
    <w:rsid w:val="000A0ECD"/>
    <w:rsid w:val="000A136F"/>
    <w:rsid w:val="000A3016"/>
    <w:rsid w:val="000A3114"/>
    <w:rsid w:val="000A3283"/>
    <w:rsid w:val="000A4823"/>
    <w:rsid w:val="000A4E3E"/>
    <w:rsid w:val="000A51C6"/>
    <w:rsid w:val="000A52D5"/>
    <w:rsid w:val="000A5853"/>
    <w:rsid w:val="000A5964"/>
    <w:rsid w:val="000A6F89"/>
    <w:rsid w:val="000A7538"/>
    <w:rsid w:val="000B0115"/>
    <w:rsid w:val="000B0251"/>
    <w:rsid w:val="000B071B"/>
    <w:rsid w:val="000B0F4A"/>
    <w:rsid w:val="000B1616"/>
    <w:rsid w:val="000B1CC0"/>
    <w:rsid w:val="000B1E2D"/>
    <w:rsid w:val="000B2184"/>
    <w:rsid w:val="000B3091"/>
    <w:rsid w:val="000B3276"/>
    <w:rsid w:val="000B32E5"/>
    <w:rsid w:val="000B3398"/>
    <w:rsid w:val="000B3424"/>
    <w:rsid w:val="000B36B5"/>
    <w:rsid w:val="000B430C"/>
    <w:rsid w:val="000B45D8"/>
    <w:rsid w:val="000B4737"/>
    <w:rsid w:val="000B49FC"/>
    <w:rsid w:val="000B5619"/>
    <w:rsid w:val="000B5865"/>
    <w:rsid w:val="000B5A79"/>
    <w:rsid w:val="000B687F"/>
    <w:rsid w:val="000B7B23"/>
    <w:rsid w:val="000B7D7D"/>
    <w:rsid w:val="000C01DB"/>
    <w:rsid w:val="000C0919"/>
    <w:rsid w:val="000C0AC2"/>
    <w:rsid w:val="000C0B7E"/>
    <w:rsid w:val="000C10A9"/>
    <w:rsid w:val="000C129A"/>
    <w:rsid w:val="000C12E3"/>
    <w:rsid w:val="000C1860"/>
    <w:rsid w:val="000C1BE4"/>
    <w:rsid w:val="000C209E"/>
    <w:rsid w:val="000C27CD"/>
    <w:rsid w:val="000C2A40"/>
    <w:rsid w:val="000C3002"/>
    <w:rsid w:val="000C36FF"/>
    <w:rsid w:val="000C3AB8"/>
    <w:rsid w:val="000C46E2"/>
    <w:rsid w:val="000C5147"/>
    <w:rsid w:val="000C58B0"/>
    <w:rsid w:val="000C59DF"/>
    <w:rsid w:val="000C5B72"/>
    <w:rsid w:val="000C5E20"/>
    <w:rsid w:val="000C5F26"/>
    <w:rsid w:val="000C6ED5"/>
    <w:rsid w:val="000C7448"/>
    <w:rsid w:val="000C7910"/>
    <w:rsid w:val="000C7BB3"/>
    <w:rsid w:val="000D0589"/>
    <w:rsid w:val="000D07A8"/>
    <w:rsid w:val="000D0BBD"/>
    <w:rsid w:val="000D11AA"/>
    <w:rsid w:val="000D125C"/>
    <w:rsid w:val="000D1C45"/>
    <w:rsid w:val="000D1D69"/>
    <w:rsid w:val="000D22E5"/>
    <w:rsid w:val="000D23DB"/>
    <w:rsid w:val="000D296A"/>
    <w:rsid w:val="000D2B35"/>
    <w:rsid w:val="000D2E7D"/>
    <w:rsid w:val="000D3157"/>
    <w:rsid w:val="000D3B7C"/>
    <w:rsid w:val="000D3EBE"/>
    <w:rsid w:val="000D4B0C"/>
    <w:rsid w:val="000D4D82"/>
    <w:rsid w:val="000D64A2"/>
    <w:rsid w:val="000D6D0A"/>
    <w:rsid w:val="000D6E9C"/>
    <w:rsid w:val="000E00CC"/>
    <w:rsid w:val="000E00EF"/>
    <w:rsid w:val="000E0138"/>
    <w:rsid w:val="000E0901"/>
    <w:rsid w:val="000E0C14"/>
    <w:rsid w:val="000E1538"/>
    <w:rsid w:val="000E1EDF"/>
    <w:rsid w:val="000E1F88"/>
    <w:rsid w:val="000E2068"/>
    <w:rsid w:val="000E28FB"/>
    <w:rsid w:val="000E30B9"/>
    <w:rsid w:val="000E3D52"/>
    <w:rsid w:val="000E3E45"/>
    <w:rsid w:val="000E43DC"/>
    <w:rsid w:val="000E445E"/>
    <w:rsid w:val="000E4A42"/>
    <w:rsid w:val="000E4A4F"/>
    <w:rsid w:val="000E4E35"/>
    <w:rsid w:val="000E53D5"/>
    <w:rsid w:val="000E5A18"/>
    <w:rsid w:val="000E5A63"/>
    <w:rsid w:val="000E5CCF"/>
    <w:rsid w:val="000E61A4"/>
    <w:rsid w:val="000F06DE"/>
    <w:rsid w:val="000F0B7F"/>
    <w:rsid w:val="000F0D0D"/>
    <w:rsid w:val="000F18D1"/>
    <w:rsid w:val="000F1B53"/>
    <w:rsid w:val="000F20E6"/>
    <w:rsid w:val="000F2460"/>
    <w:rsid w:val="000F2A5F"/>
    <w:rsid w:val="000F2AC9"/>
    <w:rsid w:val="000F2E2A"/>
    <w:rsid w:val="000F2F2F"/>
    <w:rsid w:val="000F387F"/>
    <w:rsid w:val="000F5105"/>
    <w:rsid w:val="000F5250"/>
    <w:rsid w:val="000F52FB"/>
    <w:rsid w:val="000F5B5E"/>
    <w:rsid w:val="000F5B93"/>
    <w:rsid w:val="000F5BDE"/>
    <w:rsid w:val="000F6017"/>
    <w:rsid w:val="000F65C4"/>
    <w:rsid w:val="000F793F"/>
    <w:rsid w:val="000F7CD6"/>
    <w:rsid w:val="000F7DA9"/>
    <w:rsid w:val="000F7F9A"/>
    <w:rsid w:val="00100215"/>
    <w:rsid w:val="00100531"/>
    <w:rsid w:val="00100C81"/>
    <w:rsid w:val="00100D99"/>
    <w:rsid w:val="001017E1"/>
    <w:rsid w:val="00101D24"/>
    <w:rsid w:val="00102139"/>
    <w:rsid w:val="001023C8"/>
    <w:rsid w:val="00102A92"/>
    <w:rsid w:val="001034D7"/>
    <w:rsid w:val="0010365D"/>
    <w:rsid w:val="00103814"/>
    <w:rsid w:val="0010392A"/>
    <w:rsid w:val="00103AA5"/>
    <w:rsid w:val="00103BDE"/>
    <w:rsid w:val="00104FBC"/>
    <w:rsid w:val="001052D5"/>
    <w:rsid w:val="00105591"/>
    <w:rsid w:val="001056DC"/>
    <w:rsid w:val="0010607E"/>
    <w:rsid w:val="00106248"/>
    <w:rsid w:val="0010661F"/>
    <w:rsid w:val="00106B66"/>
    <w:rsid w:val="00106FEB"/>
    <w:rsid w:val="001079FF"/>
    <w:rsid w:val="0011002F"/>
    <w:rsid w:val="001108C9"/>
    <w:rsid w:val="001121C5"/>
    <w:rsid w:val="00112427"/>
    <w:rsid w:val="001127F0"/>
    <w:rsid w:val="00114952"/>
    <w:rsid w:val="001149F5"/>
    <w:rsid w:val="00114B0D"/>
    <w:rsid w:val="00114D2C"/>
    <w:rsid w:val="00114D46"/>
    <w:rsid w:val="00115A5D"/>
    <w:rsid w:val="00115DD9"/>
    <w:rsid w:val="00116D1A"/>
    <w:rsid w:val="00117145"/>
    <w:rsid w:val="00117C85"/>
    <w:rsid w:val="00117CAB"/>
    <w:rsid w:val="00120134"/>
    <w:rsid w:val="001204E5"/>
    <w:rsid w:val="001206B9"/>
    <w:rsid w:val="00120A7C"/>
    <w:rsid w:val="001213EC"/>
    <w:rsid w:val="001213FC"/>
    <w:rsid w:val="00121B5D"/>
    <w:rsid w:val="00121CA5"/>
    <w:rsid w:val="00122762"/>
    <w:rsid w:val="001227F9"/>
    <w:rsid w:val="00122B11"/>
    <w:rsid w:val="00122B1A"/>
    <w:rsid w:val="00123CE9"/>
    <w:rsid w:val="00123F53"/>
    <w:rsid w:val="00125A3F"/>
    <w:rsid w:val="00125CBD"/>
    <w:rsid w:val="001260CC"/>
    <w:rsid w:val="001262F1"/>
    <w:rsid w:val="00126587"/>
    <w:rsid w:val="0012728D"/>
    <w:rsid w:val="001277BA"/>
    <w:rsid w:val="001308C0"/>
    <w:rsid w:val="00130C19"/>
    <w:rsid w:val="001310C5"/>
    <w:rsid w:val="001317D3"/>
    <w:rsid w:val="00132935"/>
    <w:rsid w:val="00133AF6"/>
    <w:rsid w:val="00133DAF"/>
    <w:rsid w:val="00133DDD"/>
    <w:rsid w:val="00134079"/>
    <w:rsid w:val="00134188"/>
    <w:rsid w:val="00134A83"/>
    <w:rsid w:val="00134AC5"/>
    <w:rsid w:val="00134BF9"/>
    <w:rsid w:val="00135CC0"/>
    <w:rsid w:val="0013705D"/>
    <w:rsid w:val="00137854"/>
    <w:rsid w:val="00140065"/>
    <w:rsid w:val="00140155"/>
    <w:rsid w:val="00140749"/>
    <w:rsid w:val="00140EA4"/>
    <w:rsid w:val="00141B45"/>
    <w:rsid w:val="00142269"/>
    <w:rsid w:val="0014329E"/>
    <w:rsid w:val="001434CA"/>
    <w:rsid w:val="00143848"/>
    <w:rsid w:val="00145013"/>
    <w:rsid w:val="001450D6"/>
    <w:rsid w:val="001459E8"/>
    <w:rsid w:val="0014668E"/>
    <w:rsid w:val="00146DAD"/>
    <w:rsid w:val="00147360"/>
    <w:rsid w:val="001476CC"/>
    <w:rsid w:val="00147C27"/>
    <w:rsid w:val="001502B9"/>
    <w:rsid w:val="0015065D"/>
    <w:rsid w:val="00150B70"/>
    <w:rsid w:val="00150C23"/>
    <w:rsid w:val="00150EA3"/>
    <w:rsid w:val="00151431"/>
    <w:rsid w:val="00151555"/>
    <w:rsid w:val="00151F41"/>
    <w:rsid w:val="0015227C"/>
    <w:rsid w:val="001535E7"/>
    <w:rsid w:val="0015367E"/>
    <w:rsid w:val="001542C8"/>
    <w:rsid w:val="00154492"/>
    <w:rsid w:val="00155D05"/>
    <w:rsid w:val="00155D0F"/>
    <w:rsid w:val="00155FA2"/>
    <w:rsid w:val="00156053"/>
    <w:rsid w:val="00156431"/>
    <w:rsid w:val="001564B9"/>
    <w:rsid w:val="00156B12"/>
    <w:rsid w:val="0015706D"/>
    <w:rsid w:val="0015767D"/>
    <w:rsid w:val="001578ED"/>
    <w:rsid w:val="00160427"/>
    <w:rsid w:val="00160908"/>
    <w:rsid w:val="00160D5F"/>
    <w:rsid w:val="00160D8B"/>
    <w:rsid w:val="0016238E"/>
    <w:rsid w:val="0016257C"/>
    <w:rsid w:val="001626A6"/>
    <w:rsid w:val="00162D52"/>
    <w:rsid w:val="00164610"/>
    <w:rsid w:val="001646F2"/>
    <w:rsid w:val="00164C03"/>
    <w:rsid w:val="00164C97"/>
    <w:rsid w:val="00165448"/>
    <w:rsid w:val="001657F4"/>
    <w:rsid w:val="00165B9F"/>
    <w:rsid w:val="00166399"/>
    <w:rsid w:val="00166837"/>
    <w:rsid w:val="0016685D"/>
    <w:rsid w:val="00166B1A"/>
    <w:rsid w:val="00166C46"/>
    <w:rsid w:val="001674C9"/>
    <w:rsid w:val="0017089D"/>
    <w:rsid w:val="00170A46"/>
    <w:rsid w:val="00170AEB"/>
    <w:rsid w:val="00170B6B"/>
    <w:rsid w:val="00172224"/>
    <w:rsid w:val="001723E0"/>
    <w:rsid w:val="00172AD3"/>
    <w:rsid w:val="00172C0B"/>
    <w:rsid w:val="0017310A"/>
    <w:rsid w:val="00173173"/>
    <w:rsid w:val="00173E2B"/>
    <w:rsid w:val="00174726"/>
    <w:rsid w:val="00174DBB"/>
    <w:rsid w:val="00175391"/>
    <w:rsid w:val="00175845"/>
    <w:rsid w:val="00175CA1"/>
    <w:rsid w:val="00180175"/>
    <w:rsid w:val="001801AE"/>
    <w:rsid w:val="00180882"/>
    <w:rsid w:val="00181020"/>
    <w:rsid w:val="001817D0"/>
    <w:rsid w:val="00181BED"/>
    <w:rsid w:val="00181ECE"/>
    <w:rsid w:val="001821E3"/>
    <w:rsid w:val="001826F5"/>
    <w:rsid w:val="001835D3"/>
    <w:rsid w:val="001836D2"/>
    <w:rsid w:val="001838C6"/>
    <w:rsid w:val="00183A33"/>
    <w:rsid w:val="00183A8C"/>
    <w:rsid w:val="00183D82"/>
    <w:rsid w:val="00184808"/>
    <w:rsid w:val="001848B8"/>
    <w:rsid w:val="00184D05"/>
    <w:rsid w:val="0018518E"/>
    <w:rsid w:val="00185511"/>
    <w:rsid w:val="001855CD"/>
    <w:rsid w:val="001857AA"/>
    <w:rsid w:val="001859E7"/>
    <w:rsid w:val="00185CFB"/>
    <w:rsid w:val="001877C0"/>
    <w:rsid w:val="00187FD3"/>
    <w:rsid w:val="00190602"/>
    <w:rsid w:val="00190775"/>
    <w:rsid w:val="00190B26"/>
    <w:rsid w:val="001911A3"/>
    <w:rsid w:val="00191A96"/>
    <w:rsid w:val="00191BDE"/>
    <w:rsid w:val="00191E9C"/>
    <w:rsid w:val="0019266F"/>
    <w:rsid w:val="00192803"/>
    <w:rsid w:val="001943D8"/>
    <w:rsid w:val="00194852"/>
    <w:rsid w:val="001948C2"/>
    <w:rsid w:val="00194F00"/>
    <w:rsid w:val="001951B4"/>
    <w:rsid w:val="001951F6"/>
    <w:rsid w:val="00195828"/>
    <w:rsid w:val="001959B7"/>
    <w:rsid w:val="00195B6D"/>
    <w:rsid w:val="001965B9"/>
    <w:rsid w:val="001965EE"/>
    <w:rsid w:val="001A0587"/>
    <w:rsid w:val="001A0EAC"/>
    <w:rsid w:val="001A121E"/>
    <w:rsid w:val="001A15CB"/>
    <w:rsid w:val="001A19A5"/>
    <w:rsid w:val="001A1D4A"/>
    <w:rsid w:val="001A1F94"/>
    <w:rsid w:val="001A32EF"/>
    <w:rsid w:val="001A395D"/>
    <w:rsid w:val="001A3C1F"/>
    <w:rsid w:val="001A3C7F"/>
    <w:rsid w:val="001A3D5F"/>
    <w:rsid w:val="001A4EFF"/>
    <w:rsid w:val="001A55AE"/>
    <w:rsid w:val="001A56C6"/>
    <w:rsid w:val="001A65B1"/>
    <w:rsid w:val="001A66C9"/>
    <w:rsid w:val="001A6DD7"/>
    <w:rsid w:val="001A78FD"/>
    <w:rsid w:val="001A791A"/>
    <w:rsid w:val="001A7D48"/>
    <w:rsid w:val="001A7F06"/>
    <w:rsid w:val="001B0004"/>
    <w:rsid w:val="001B06AF"/>
    <w:rsid w:val="001B0A7A"/>
    <w:rsid w:val="001B16F3"/>
    <w:rsid w:val="001B23DF"/>
    <w:rsid w:val="001B2D07"/>
    <w:rsid w:val="001B314B"/>
    <w:rsid w:val="001B35E7"/>
    <w:rsid w:val="001B5BE7"/>
    <w:rsid w:val="001B5E52"/>
    <w:rsid w:val="001B746E"/>
    <w:rsid w:val="001B7F69"/>
    <w:rsid w:val="001C0D84"/>
    <w:rsid w:val="001C0D91"/>
    <w:rsid w:val="001C0F77"/>
    <w:rsid w:val="001C1671"/>
    <w:rsid w:val="001C167D"/>
    <w:rsid w:val="001C17ED"/>
    <w:rsid w:val="001C206C"/>
    <w:rsid w:val="001C2FFE"/>
    <w:rsid w:val="001C3144"/>
    <w:rsid w:val="001C33C5"/>
    <w:rsid w:val="001C346C"/>
    <w:rsid w:val="001C37DE"/>
    <w:rsid w:val="001C466A"/>
    <w:rsid w:val="001C4941"/>
    <w:rsid w:val="001C538F"/>
    <w:rsid w:val="001C53B8"/>
    <w:rsid w:val="001C5A8B"/>
    <w:rsid w:val="001C5B10"/>
    <w:rsid w:val="001C64CF"/>
    <w:rsid w:val="001C65FE"/>
    <w:rsid w:val="001C6600"/>
    <w:rsid w:val="001C6952"/>
    <w:rsid w:val="001C6CE1"/>
    <w:rsid w:val="001C6F3E"/>
    <w:rsid w:val="001C7643"/>
    <w:rsid w:val="001D0C12"/>
    <w:rsid w:val="001D0DB6"/>
    <w:rsid w:val="001D143E"/>
    <w:rsid w:val="001D1F77"/>
    <w:rsid w:val="001D3B57"/>
    <w:rsid w:val="001D4D87"/>
    <w:rsid w:val="001D5828"/>
    <w:rsid w:val="001D586E"/>
    <w:rsid w:val="001D7031"/>
    <w:rsid w:val="001D7056"/>
    <w:rsid w:val="001D7FAB"/>
    <w:rsid w:val="001E0194"/>
    <w:rsid w:val="001E085B"/>
    <w:rsid w:val="001E0C14"/>
    <w:rsid w:val="001E0EAE"/>
    <w:rsid w:val="001E1063"/>
    <w:rsid w:val="001E1501"/>
    <w:rsid w:val="001E1DF6"/>
    <w:rsid w:val="001E2757"/>
    <w:rsid w:val="001E29C3"/>
    <w:rsid w:val="001E47D6"/>
    <w:rsid w:val="001E4B89"/>
    <w:rsid w:val="001E4DF9"/>
    <w:rsid w:val="001E57B4"/>
    <w:rsid w:val="001E5B62"/>
    <w:rsid w:val="001E6852"/>
    <w:rsid w:val="001E6B02"/>
    <w:rsid w:val="001E6C3F"/>
    <w:rsid w:val="001E712F"/>
    <w:rsid w:val="001E7320"/>
    <w:rsid w:val="001E7B0E"/>
    <w:rsid w:val="001F04E2"/>
    <w:rsid w:val="001F0849"/>
    <w:rsid w:val="001F0F8B"/>
    <w:rsid w:val="001F14CB"/>
    <w:rsid w:val="001F1887"/>
    <w:rsid w:val="001F1C2E"/>
    <w:rsid w:val="001F205E"/>
    <w:rsid w:val="001F254F"/>
    <w:rsid w:val="001F269E"/>
    <w:rsid w:val="001F3860"/>
    <w:rsid w:val="001F4345"/>
    <w:rsid w:val="001F47FA"/>
    <w:rsid w:val="001F50C2"/>
    <w:rsid w:val="001F5CAC"/>
    <w:rsid w:val="001F5FFE"/>
    <w:rsid w:val="001F6463"/>
    <w:rsid w:val="001F68CA"/>
    <w:rsid w:val="001F7169"/>
    <w:rsid w:val="00200480"/>
    <w:rsid w:val="00200B7C"/>
    <w:rsid w:val="00200E7C"/>
    <w:rsid w:val="00201D3E"/>
    <w:rsid w:val="002021BA"/>
    <w:rsid w:val="002028EB"/>
    <w:rsid w:val="00202AF0"/>
    <w:rsid w:val="00202C49"/>
    <w:rsid w:val="002037B1"/>
    <w:rsid w:val="0020415C"/>
    <w:rsid w:val="00204563"/>
    <w:rsid w:val="0020468C"/>
    <w:rsid w:val="00204BD8"/>
    <w:rsid w:val="00204ED2"/>
    <w:rsid w:val="0020511F"/>
    <w:rsid w:val="00206491"/>
    <w:rsid w:val="00207632"/>
    <w:rsid w:val="00207794"/>
    <w:rsid w:val="00207EAE"/>
    <w:rsid w:val="002115DA"/>
    <w:rsid w:val="00211AC1"/>
    <w:rsid w:val="002123F6"/>
    <w:rsid w:val="0021297B"/>
    <w:rsid w:val="00212A1C"/>
    <w:rsid w:val="00212BAD"/>
    <w:rsid w:val="002137DC"/>
    <w:rsid w:val="00214660"/>
    <w:rsid w:val="002154CD"/>
    <w:rsid w:val="0021551F"/>
    <w:rsid w:val="0021564B"/>
    <w:rsid w:val="0021618C"/>
    <w:rsid w:val="00216225"/>
    <w:rsid w:val="0021623F"/>
    <w:rsid w:val="0021665F"/>
    <w:rsid w:val="0021682F"/>
    <w:rsid w:val="00216AD0"/>
    <w:rsid w:val="00216D8B"/>
    <w:rsid w:val="0021738C"/>
    <w:rsid w:val="002173C9"/>
    <w:rsid w:val="002175AF"/>
    <w:rsid w:val="00217676"/>
    <w:rsid w:val="002209B5"/>
    <w:rsid w:val="00221710"/>
    <w:rsid w:val="00222138"/>
    <w:rsid w:val="002228CF"/>
    <w:rsid w:val="00222B5C"/>
    <w:rsid w:val="00222DA2"/>
    <w:rsid w:val="00223A18"/>
    <w:rsid w:val="0022423B"/>
    <w:rsid w:val="00224445"/>
    <w:rsid w:val="00224604"/>
    <w:rsid w:val="00225045"/>
    <w:rsid w:val="0022536D"/>
    <w:rsid w:val="0022664E"/>
    <w:rsid w:val="00226B7E"/>
    <w:rsid w:val="002270F3"/>
    <w:rsid w:val="002271BF"/>
    <w:rsid w:val="002279F5"/>
    <w:rsid w:val="00230A33"/>
    <w:rsid w:val="00231223"/>
    <w:rsid w:val="002321E6"/>
    <w:rsid w:val="002329F0"/>
    <w:rsid w:val="00233C95"/>
    <w:rsid w:val="00234231"/>
    <w:rsid w:val="00234477"/>
    <w:rsid w:val="00234D44"/>
    <w:rsid w:val="00234F6C"/>
    <w:rsid w:val="002357EF"/>
    <w:rsid w:val="002358AA"/>
    <w:rsid w:val="002358C9"/>
    <w:rsid w:val="00235905"/>
    <w:rsid w:val="00235B25"/>
    <w:rsid w:val="00236961"/>
    <w:rsid w:val="00236992"/>
    <w:rsid w:val="002404A0"/>
    <w:rsid w:val="00240537"/>
    <w:rsid w:val="002407FD"/>
    <w:rsid w:val="00240FD6"/>
    <w:rsid w:val="002415EE"/>
    <w:rsid w:val="002416D2"/>
    <w:rsid w:val="002425CE"/>
    <w:rsid w:val="002428E7"/>
    <w:rsid w:val="00242D58"/>
    <w:rsid w:val="00242E9F"/>
    <w:rsid w:val="00242FBB"/>
    <w:rsid w:val="00243EA2"/>
    <w:rsid w:val="00243EF2"/>
    <w:rsid w:val="00244233"/>
    <w:rsid w:val="0024514B"/>
    <w:rsid w:val="0024568A"/>
    <w:rsid w:val="00245C7B"/>
    <w:rsid w:val="00246025"/>
    <w:rsid w:val="00246097"/>
    <w:rsid w:val="002464FB"/>
    <w:rsid w:val="00246B21"/>
    <w:rsid w:val="00246BBD"/>
    <w:rsid w:val="00246EA5"/>
    <w:rsid w:val="00247151"/>
    <w:rsid w:val="00247227"/>
    <w:rsid w:val="00247C49"/>
    <w:rsid w:val="002506C1"/>
    <w:rsid w:val="002506E6"/>
    <w:rsid w:val="00250933"/>
    <w:rsid w:val="00250C5A"/>
    <w:rsid w:val="00250F8F"/>
    <w:rsid w:val="00251056"/>
    <w:rsid w:val="00251570"/>
    <w:rsid w:val="0025166D"/>
    <w:rsid w:val="002516F7"/>
    <w:rsid w:val="002527BA"/>
    <w:rsid w:val="0025346F"/>
    <w:rsid w:val="00253494"/>
    <w:rsid w:val="00253746"/>
    <w:rsid w:val="00254175"/>
    <w:rsid w:val="00254A85"/>
    <w:rsid w:val="0025558B"/>
    <w:rsid w:val="00255FEA"/>
    <w:rsid w:val="0025624D"/>
    <w:rsid w:val="0025634F"/>
    <w:rsid w:val="00256F4E"/>
    <w:rsid w:val="0026061F"/>
    <w:rsid w:val="00261C99"/>
    <w:rsid w:val="00262D23"/>
    <w:rsid w:val="00262D97"/>
    <w:rsid w:val="00263350"/>
    <w:rsid w:val="00263EA6"/>
    <w:rsid w:val="002651A2"/>
    <w:rsid w:val="00265A5B"/>
    <w:rsid w:val="00265A9E"/>
    <w:rsid w:val="00265BEF"/>
    <w:rsid w:val="00265D40"/>
    <w:rsid w:val="002667E4"/>
    <w:rsid w:val="002667FE"/>
    <w:rsid w:val="00266A4D"/>
    <w:rsid w:val="00266B23"/>
    <w:rsid w:val="00267BAE"/>
    <w:rsid w:val="00267D98"/>
    <w:rsid w:val="002703B5"/>
    <w:rsid w:val="00270530"/>
    <w:rsid w:val="0027090A"/>
    <w:rsid w:val="00270B00"/>
    <w:rsid w:val="00270F1A"/>
    <w:rsid w:val="002712F6"/>
    <w:rsid w:val="0027223F"/>
    <w:rsid w:val="00272507"/>
    <w:rsid w:val="00272C1E"/>
    <w:rsid w:val="002731C2"/>
    <w:rsid w:val="002738F2"/>
    <w:rsid w:val="002749E8"/>
    <w:rsid w:val="00274C70"/>
    <w:rsid w:val="00274EF8"/>
    <w:rsid w:val="0027650C"/>
    <w:rsid w:val="00276E5D"/>
    <w:rsid w:val="00280147"/>
    <w:rsid w:val="00281F23"/>
    <w:rsid w:val="0028301D"/>
    <w:rsid w:val="00283CA0"/>
    <w:rsid w:val="00283D6C"/>
    <w:rsid w:val="00284B1A"/>
    <w:rsid w:val="00284B41"/>
    <w:rsid w:val="00285052"/>
    <w:rsid w:val="00285D1F"/>
    <w:rsid w:val="00286113"/>
    <w:rsid w:val="00286289"/>
    <w:rsid w:val="002867E1"/>
    <w:rsid w:val="002867F1"/>
    <w:rsid w:val="0028715E"/>
    <w:rsid w:val="0028717C"/>
    <w:rsid w:val="00287E7B"/>
    <w:rsid w:val="00287F1A"/>
    <w:rsid w:val="00290380"/>
    <w:rsid w:val="00290429"/>
    <w:rsid w:val="002905FB"/>
    <w:rsid w:val="00290AFD"/>
    <w:rsid w:val="0029101F"/>
    <w:rsid w:val="00291BDD"/>
    <w:rsid w:val="00291C12"/>
    <w:rsid w:val="0029260E"/>
    <w:rsid w:val="00292B14"/>
    <w:rsid w:val="002943B6"/>
    <w:rsid w:val="00295652"/>
    <w:rsid w:val="00295E59"/>
    <w:rsid w:val="00295EFE"/>
    <w:rsid w:val="0029629B"/>
    <w:rsid w:val="00296AC6"/>
    <w:rsid w:val="00296C19"/>
    <w:rsid w:val="00296C1E"/>
    <w:rsid w:val="002971CD"/>
    <w:rsid w:val="00297A9E"/>
    <w:rsid w:val="002A1612"/>
    <w:rsid w:val="002A2904"/>
    <w:rsid w:val="002A32DF"/>
    <w:rsid w:val="002A35C2"/>
    <w:rsid w:val="002A37C2"/>
    <w:rsid w:val="002A3A67"/>
    <w:rsid w:val="002A44C5"/>
    <w:rsid w:val="002A493B"/>
    <w:rsid w:val="002A4CFD"/>
    <w:rsid w:val="002A60CA"/>
    <w:rsid w:val="002A630F"/>
    <w:rsid w:val="002A659B"/>
    <w:rsid w:val="002A6ABB"/>
    <w:rsid w:val="002B0556"/>
    <w:rsid w:val="002B2830"/>
    <w:rsid w:val="002B294A"/>
    <w:rsid w:val="002B2D0D"/>
    <w:rsid w:val="002B2DE3"/>
    <w:rsid w:val="002B3057"/>
    <w:rsid w:val="002B3200"/>
    <w:rsid w:val="002B3281"/>
    <w:rsid w:val="002B3AA4"/>
    <w:rsid w:val="002B3BF2"/>
    <w:rsid w:val="002B41C1"/>
    <w:rsid w:val="002B4AB2"/>
    <w:rsid w:val="002B5433"/>
    <w:rsid w:val="002B56DE"/>
    <w:rsid w:val="002B6052"/>
    <w:rsid w:val="002B61A1"/>
    <w:rsid w:val="002B62F6"/>
    <w:rsid w:val="002B672F"/>
    <w:rsid w:val="002B682F"/>
    <w:rsid w:val="002B7625"/>
    <w:rsid w:val="002B77DB"/>
    <w:rsid w:val="002C0A1B"/>
    <w:rsid w:val="002C1F3F"/>
    <w:rsid w:val="002C3EB9"/>
    <w:rsid w:val="002C480D"/>
    <w:rsid w:val="002C51DA"/>
    <w:rsid w:val="002C59EB"/>
    <w:rsid w:val="002C60EA"/>
    <w:rsid w:val="002C61F2"/>
    <w:rsid w:val="002C6337"/>
    <w:rsid w:val="002C659C"/>
    <w:rsid w:val="002C6791"/>
    <w:rsid w:val="002C6A5B"/>
    <w:rsid w:val="002C7848"/>
    <w:rsid w:val="002D04BC"/>
    <w:rsid w:val="002D0CAB"/>
    <w:rsid w:val="002D0D02"/>
    <w:rsid w:val="002D1777"/>
    <w:rsid w:val="002D177D"/>
    <w:rsid w:val="002D1A07"/>
    <w:rsid w:val="002D2213"/>
    <w:rsid w:val="002D29BA"/>
    <w:rsid w:val="002D29DB"/>
    <w:rsid w:val="002D307F"/>
    <w:rsid w:val="002D3BA6"/>
    <w:rsid w:val="002D4158"/>
    <w:rsid w:val="002D4272"/>
    <w:rsid w:val="002D47C7"/>
    <w:rsid w:val="002D4B4A"/>
    <w:rsid w:val="002D4EA1"/>
    <w:rsid w:val="002D4FAF"/>
    <w:rsid w:val="002D64B1"/>
    <w:rsid w:val="002D692B"/>
    <w:rsid w:val="002D6CC0"/>
    <w:rsid w:val="002D7ECB"/>
    <w:rsid w:val="002E00C6"/>
    <w:rsid w:val="002E0AA8"/>
    <w:rsid w:val="002E0AC0"/>
    <w:rsid w:val="002E169B"/>
    <w:rsid w:val="002E1A97"/>
    <w:rsid w:val="002E2280"/>
    <w:rsid w:val="002E256B"/>
    <w:rsid w:val="002E257D"/>
    <w:rsid w:val="002E264B"/>
    <w:rsid w:val="002E2EC5"/>
    <w:rsid w:val="002E34C3"/>
    <w:rsid w:val="002E426C"/>
    <w:rsid w:val="002E430E"/>
    <w:rsid w:val="002E4671"/>
    <w:rsid w:val="002E51E0"/>
    <w:rsid w:val="002E56A2"/>
    <w:rsid w:val="002E58B9"/>
    <w:rsid w:val="002E6232"/>
    <w:rsid w:val="002E77F6"/>
    <w:rsid w:val="002E7C73"/>
    <w:rsid w:val="002E7FC7"/>
    <w:rsid w:val="002F03D6"/>
    <w:rsid w:val="002F07DC"/>
    <w:rsid w:val="002F1110"/>
    <w:rsid w:val="002F18A5"/>
    <w:rsid w:val="002F1B5A"/>
    <w:rsid w:val="002F1C0C"/>
    <w:rsid w:val="002F27DB"/>
    <w:rsid w:val="002F28B5"/>
    <w:rsid w:val="002F28BA"/>
    <w:rsid w:val="002F3027"/>
    <w:rsid w:val="002F5064"/>
    <w:rsid w:val="002F5799"/>
    <w:rsid w:val="002F5E0E"/>
    <w:rsid w:val="002F65D0"/>
    <w:rsid w:val="002F787A"/>
    <w:rsid w:val="002F79EF"/>
    <w:rsid w:val="00300135"/>
    <w:rsid w:val="00300224"/>
    <w:rsid w:val="00302432"/>
    <w:rsid w:val="0030283A"/>
    <w:rsid w:val="003030E3"/>
    <w:rsid w:val="003043B4"/>
    <w:rsid w:val="00304628"/>
    <w:rsid w:val="003049C2"/>
    <w:rsid w:val="00305E29"/>
    <w:rsid w:val="00306142"/>
    <w:rsid w:val="0030627B"/>
    <w:rsid w:val="0030653F"/>
    <w:rsid w:val="0030660F"/>
    <w:rsid w:val="0030706B"/>
    <w:rsid w:val="00307554"/>
    <w:rsid w:val="003105E8"/>
    <w:rsid w:val="00310B99"/>
    <w:rsid w:val="003110CD"/>
    <w:rsid w:val="00311334"/>
    <w:rsid w:val="003115E7"/>
    <w:rsid w:val="00311FD3"/>
    <w:rsid w:val="00312234"/>
    <w:rsid w:val="00312817"/>
    <w:rsid w:val="003128B2"/>
    <w:rsid w:val="00312A44"/>
    <w:rsid w:val="00312AA0"/>
    <w:rsid w:val="00313A97"/>
    <w:rsid w:val="0031403F"/>
    <w:rsid w:val="003140DB"/>
    <w:rsid w:val="00315046"/>
    <w:rsid w:val="0031512C"/>
    <w:rsid w:val="00315CBE"/>
    <w:rsid w:val="00315D00"/>
    <w:rsid w:val="00315D07"/>
    <w:rsid w:val="003160FB"/>
    <w:rsid w:val="00316297"/>
    <w:rsid w:val="00316C4D"/>
    <w:rsid w:val="0031750B"/>
    <w:rsid w:val="00320179"/>
    <w:rsid w:val="003209A1"/>
    <w:rsid w:val="00321921"/>
    <w:rsid w:val="0032221D"/>
    <w:rsid w:val="003226EE"/>
    <w:rsid w:val="00322729"/>
    <w:rsid w:val="003239D5"/>
    <w:rsid w:val="003239DF"/>
    <w:rsid w:val="00323AC4"/>
    <w:rsid w:val="003249B6"/>
    <w:rsid w:val="00324B5C"/>
    <w:rsid w:val="00324C7E"/>
    <w:rsid w:val="00324CF6"/>
    <w:rsid w:val="00324E78"/>
    <w:rsid w:val="0032549D"/>
    <w:rsid w:val="00325A57"/>
    <w:rsid w:val="00325E29"/>
    <w:rsid w:val="00325EB1"/>
    <w:rsid w:val="00326783"/>
    <w:rsid w:val="00326805"/>
    <w:rsid w:val="00326D71"/>
    <w:rsid w:val="0032703B"/>
    <w:rsid w:val="0032733F"/>
    <w:rsid w:val="00327A17"/>
    <w:rsid w:val="00331D96"/>
    <w:rsid w:val="00331F38"/>
    <w:rsid w:val="0033277D"/>
    <w:rsid w:val="00333368"/>
    <w:rsid w:val="003335EE"/>
    <w:rsid w:val="00334E9B"/>
    <w:rsid w:val="00334F99"/>
    <w:rsid w:val="00335320"/>
    <w:rsid w:val="003358CC"/>
    <w:rsid w:val="0033609B"/>
    <w:rsid w:val="00336B0C"/>
    <w:rsid w:val="00336FB4"/>
    <w:rsid w:val="00337124"/>
    <w:rsid w:val="003403A7"/>
    <w:rsid w:val="0034043C"/>
    <w:rsid w:val="00340C85"/>
    <w:rsid w:val="00340FEE"/>
    <w:rsid w:val="0034140F"/>
    <w:rsid w:val="00341484"/>
    <w:rsid w:val="0034189B"/>
    <w:rsid w:val="00341E04"/>
    <w:rsid w:val="00341E30"/>
    <w:rsid w:val="0034251E"/>
    <w:rsid w:val="003428DE"/>
    <w:rsid w:val="00343469"/>
    <w:rsid w:val="0034353F"/>
    <w:rsid w:val="00343FD9"/>
    <w:rsid w:val="003449EF"/>
    <w:rsid w:val="00344C31"/>
    <w:rsid w:val="00345A53"/>
    <w:rsid w:val="00346969"/>
    <w:rsid w:val="00347949"/>
    <w:rsid w:val="00350954"/>
    <w:rsid w:val="00350BF1"/>
    <w:rsid w:val="0035164B"/>
    <w:rsid w:val="0035182E"/>
    <w:rsid w:val="00351A60"/>
    <w:rsid w:val="0035287C"/>
    <w:rsid w:val="00352907"/>
    <w:rsid w:val="00352967"/>
    <w:rsid w:val="00353941"/>
    <w:rsid w:val="00353FAA"/>
    <w:rsid w:val="003540BD"/>
    <w:rsid w:val="00354EB0"/>
    <w:rsid w:val="00356549"/>
    <w:rsid w:val="00356AD8"/>
    <w:rsid w:val="00356B57"/>
    <w:rsid w:val="00360168"/>
    <w:rsid w:val="00360F80"/>
    <w:rsid w:val="003610CA"/>
    <w:rsid w:val="003610E4"/>
    <w:rsid w:val="00361491"/>
    <w:rsid w:val="00361B67"/>
    <w:rsid w:val="0036384C"/>
    <w:rsid w:val="00364C70"/>
    <w:rsid w:val="00364E41"/>
    <w:rsid w:val="0036591C"/>
    <w:rsid w:val="00365EC8"/>
    <w:rsid w:val="00366686"/>
    <w:rsid w:val="00366823"/>
    <w:rsid w:val="00366838"/>
    <w:rsid w:val="00366EA6"/>
    <w:rsid w:val="00367586"/>
    <w:rsid w:val="003679C8"/>
    <w:rsid w:val="00367D80"/>
    <w:rsid w:val="003702A6"/>
    <w:rsid w:val="00370E60"/>
    <w:rsid w:val="00371946"/>
    <w:rsid w:val="0037349E"/>
    <w:rsid w:val="0037396B"/>
    <w:rsid w:val="00374172"/>
    <w:rsid w:val="0037483E"/>
    <w:rsid w:val="00375AAD"/>
    <w:rsid w:val="00376A00"/>
    <w:rsid w:val="00376A3C"/>
    <w:rsid w:val="0037706D"/>
    <w:rsid w:val="003772CC"/>
    <w:rsid w:val="00377558"/>
    <w:rsid w:val="00377FCF"/>
    <w:rsid w:val="003804DF"/>
    <w:rsid w:val="0038072B"/>
    <w:rsid w:val="00381032"/>
    <w:rsid w:val="00381690"/>
    <w:rsid w:val="003819DB"/>
    <w:rsid w:val="00381A7B"/>
    <w:rsid w:val="00382850"/>
    <w:rsid w:val="003836B7"/>
    <w:rsid w:val="00383A66"/>
    <w:rsid w:val="003845ED"/>
    <w:rsid w:val="00384C8E"/>
    <w:rsid w:val="0038607C"/>
    <w:rsid w:val="00386FDB"/>
    <w:rsid w:val="00387372"/>
    <w:rsid w:val="003878A1"/>
    <w:rsid w:val="00387A44"/>
    <w:rsid w:val="00387E19"/>
    <w:rsid w:val="00390942"/>
    <w:rsid w:val="0039117A"/>
    <w:rsid w:val="0039148E"/>
    <w:rsid w:val="00392330"/>
    <w:rsid w:val="00392837"/>
    <w:rsid w:val="00392BBB"/>
    <w:rsid w:val="00393687"/>
    <w:rsid w:val="00394074"/>
    <w:rsid w:val="00394884"/>
    <w:rsid w:val="003951EF"/>
    <w:rsid w:val="003955A6"/>
    <w:rsid w:val="003957F8"/>
    <w:rsid w:val="00396C49"/>
    <w:rsid w:val="003971EF"/>
    <w:rsid w:val="00397222"/>
    <w:rsid w:val="003A07E7"/>
    <w:rsid w:val="003A2A94"/>
    <w:rsid w:val="003A346C"/>
    <w:rsid w:val="003A3D4F"/>
    <w:rsid w:val="003A460D"/>
    <w:rsid w:val="003A4BE8"/>
    <w:rsid w:val="003A4F15"/>
    <w:rsid w:val="003A570E"/>
    <w:rsid w:val="003A5A72"/>
    <w:rsid w:val="003A5D84"/>
    <w:rsid w:val="003A6844"/>
    <w:rsid w:val="003A6986"/>
    <w:rsid w:val="003A69FB"/>
    <w:rsid w:val="003A6D7C"/>
    <w:rsid w:val="003A6DC8"/>
    <w:rsid w:val="003A6F57"/>
    <w:rsid w:val="003A784B"/>
    <w:rsid w:val="003A7919"/>
    <w:rsid w:val="003A7D2A"/>
    <w:rsid w:val="003B0073"/>
    <w:rsid w:val="003B129C"/>
    <w:rsid w:val="003B1B6B"/>
    <w:rsid w:val="003B1D5A"/>
    <w:rsid w:val="003B1FE3"/>
    <w:rsid w:val="003B4794"/>
    <w:rsid w:val="003B498A"/>
    <w:rsid w:val="003B4D02"/>
    <w:rsid w:val="003B4D4D"/>
    <w:rsid w:val="003B5897"/>
    <w:rsid w:val="003B5ADE"/>
    <w:rsid w:val="003B6104"/>
    <w:rsid w:val="003B6AC6"/>
    <w:rsid w:val="003B6E60"/>
    <w:rsid w:val="003B6F79"/>
    <w:rsid w:val="003B7229"/>
    <w:rsid w:val="003B72F6"/>
    <w:rsid w:val="003B779A"/>
    <w:rsid w:val="003B7A41"/>
    <w:rsid w:val="003B7BE1"/>
    <w:rsid w:val="003C00A4"/>
    <w:rsid w:val="003C0E33"/>
    <w:rsid w:val="003C1424"/>
    <w:rsid w:val="003C1C8B"/>
    <w:rsid w:val="003C30B5"/>
    <w:rsid w:val="003C36A4"/>
    <w:rsid w:val="003C3D10"/>
    <w:rsid w:val="003C43F2"/>
    <w:rsid w:val="003C476E"/>
    <w:rsid w:val="003C5106"/>
    <w:rsid w:val="003C5CC4"/>
    <w:rsid w:val="003C670E"/>
    <w:rsid w:val="003C716F"/>
    <w:rsid w:val="003C7421"/>
    <w:rsid w:val="003C768B"/>
    <w:rsid w:val="003C7A75"/>
    <w:rsid w:val="003D03C3"/>
    <w:rsid w:val="003D08D4"/>
    <w:rsid w:val="003D0B4C"/>
    <w:rsid w:val="003D0EE1"/>
    <w:rsid w:val="003D192A"/>
    <w:rsid w:val="003D24B2"/>
    <w:rsid w:val="003D24F1"/>
    <w:rsid w:val="003D2615"/>
    <w:rsid w:val="003D277F"/>
    <w:rsid w:val="003D27B3"/>
    <w:rsid w:val="003D3531"/>
    <w:rsid w:val="003D359B"/>
    <w:rsid w:val="003D37F0"/>
    <w:rsid w:val="003D3EAD"/>
    <w:rsid w:val="003D3EF5"/>
    <w:rsid w:val="003D41FF"/>
    <w:rsid w:val="003D42B3"/>
    <w:rsid w:val="003D4370"/>
    <w:rsid w:val="003D48CD"/>
    <w:rsid w:val="003D498B"/>
    <w:rsid w:val="003D4AB4"/>
    <w:rsid w:val="003D5068"/>
    <w:rsid w:val="003D5132"/>
    <w:rsid w:val="003D6CDD"/>
    <w:rsid w:val="003D7A80"/>
    <w:rsid w:val="003D7C1C"/>
    <w:rsid w:val="003D7C85"/>
    <w:rsid w:val="003E0FAA"/>
    <w:rsid w:val="003E1675"/>
    <w:rsid w:val="003E1F9A"/>
    <w:rsid w:val="003E22FF"/>
    <w:rsid w:val="003E2528"/>
    <w:rsid w:val="003E2558"/>
    <w:rsid w:val="003E2602"/>
    <w:rsid w:val="003E264D"/>
    <w:rsid w:val="003E2CA1"/>
    <w:rsid w:val="003E2D26"/>
    <w:rsid w:val="003E3795"/>
    <w:rsid w:val="003E3909"/>
    <w:rsid w:val="003E42D6"/>
    <w:rsid w:val="003E4745"/>
    <w:rsid w:val="003E5595"/>
    <w:rsid w:val="003E5818"/>
    <w:rsid w:val="003E5CEC"/>
    <w:rsid w:val="003E5E10"/>
    <w:rsid w:val="003E6614"/>
    <w:rsid w:val="003E6729"/>
    <w:rsid w:val="003E6B1F"/>
    <w:rsid w:val="003E6BE6"/>
    <w:rsid w:val="003E79B4"/>
    <w:rsid w:val="003F0678"/>
    <w:rsid w:val="003F0DBA"/>
    <w:rsid w:val="003F0EA7"/>
    <w:rsid w:val="003F0F58"/>
    <w:rsid w:val="003F112A"/>
    <w:rsid w:val="003F1C63"/>
    <w:rsid w:val="003F1D40"/>
    <w:rsid w:val="003F203D"/>
    <w:rsid w:val="003F2FF9"/>
    <w:rsid w:val="003F3071"/>
    <w:rsid w:val="003F4BB3"/>
    <w:rsid w:val="003F54FD"/>
    <w:rsid w:val="003F55E4"/>
    <w:rsid w:val="003F59A3"/>
    <w:rsid w:val="003F5CB8"/>
    <w:rsid w:val="003F5FD7"/>
    <w:rsid w:val="003F64AE"/>
    <w:rsid w:val="003F656E"/>
    <w:rsid w:val="003F6919"/>
    <w:rsid w:val="003F77F1"/>
    <w:rsid w:val="004001D8"/>
    <w:rsid w:val="00400402"/>
    <w:rsid w:val="0040095E"/>
    <w:rsid w:val="00401790"/>
    <w:rsid w:val="004019D8"/>
    <w:rsid w:val="00401C96"/>
    <w:rsid w:val="004024B3"/>
    <w:rsid w:val="00403277"/>
    <w:rsid w:val="00403A1E"/>
    <w:rsid w:val="00403B96"/>
    <w:rsid w:val="00405123"/>
    <w:rsid w:val="00406B0C"/>
    <w:rsid w:val="0040714B"/>
    <w:rsid w:val="00407694"/>
    <w:rsid w:val="004076F6"/>
    <w:rsid w:val="00407F25"/>
    <w:rsid w:val="004106FB"/>
    <w:rsid w:val="00410E87"/>
    <w:rsid w:val="0041107D"/>
    <w:rsid w:val="00411B3E"/>
    <w:rsid w:val="00412689"/>
    <w:rsid w:val="00412D81"/>
    <w:rsid w:val="004134ED"/>
    <w:rsid w:val="00413B89"/>
    <w:rsid w:val="00414D63"/>
    <w:rsid w:val="00414E11"/>
    <w:rsid w:val="0041584E"/>
    <w:rsid w:val="00416C37"/>
    <w:rsid w:val="0042140C"/>
    <w:rsid w:val="00421464"/>
    <w:rsid w:val="004215D8"/>
    <w:rsid w:val="004224D8"/>
    <w:rsid w:val="004233EB"/>
    <w:rsid w:val="00423E3F"/>
    <w:rsid w:val="00424DF2"/>
    <w:rsid w:val="0042544B"/>
    <w:rsid w:val="0042559B"/>
    <w:rsid w:val="004258E3"/>
    <w:rsid w:val="00425A78"/>
    <w:rsid w:val="0042626E"/>
    <w:rsid w:val="00426339"/>
    <w:rsid w:val="00426709"/>
    <w:rsid w:val="00426D2F"/>
    <w:rsid w:val="00427976"/>
    <w:rsid w:val="00430619"/>
    <w:rsid w:val="0043091F"/>
    <w:rsid w:val="00430B05"/>
    <w:rsid w:val="00430C42"/>
    <w:rsid w:val="0043168C"/>
    <w:rsid w:val="00431F8F"/>
    <w:rsid w:val="004326B1"/>
    <w:rsid w:val="004330D5"/>
    <w:rsid w:val="00433A29"/>
    <w:rsid w:val="00433AD1"/>
    <w:rsid w:val="00433BC1"/>
    <w:rsid w:val="004345AC"/>
    <w:rsid w:val="0043474F"/>
    <w:rsid w:val="00434A6D"/>
    <w:rsid w:val="00434BFF"/>
    <w:rsid w:val="00434F23"/>
    <w:rsid w:val="0043566B"/>
    <w:rsid w:val="004359B6"/>
    <w:rsid w:val="0043600A"/>
    <w:rsid w:val="00436346"/>
    <w:rsid w:val="0043683F"/>
    <w:rsid w:val="00437439"/>
    <w:rsid w:val="00437476"/>
    <w:rsid w:val="004376C5"/>
    <w:rsid w:val="00437A90"/>
    <w:rsid w:val="00437AFE"/>
    <w:rsid w:val="00437E1D"/>
    <w:rsid w:val="004400AB"/>
    <w:rsid w:val="004402C4"/>
    <w:rsid w:val="00440825"/>
    <w:rsid w:val="004418AA"/>
    <w:rsid w:val="00443A30"/>
    <w:rsid w:val="00443D4A"/>
    <w:rsid w:val="0044437D"/>
    <w:rsid w:val="00444631"/>
    <w:rsid w:val="00444BD3"/>
    <w:rsid w:val="00445672"/>
    <w:rsid w:val="004459A4"/>
    <w:rsid w:val="00445A3A"/>
    <w:rsid w:val="00445ABD"/>
    <w:rsid w:val="004462CC"/>
    <w:rsid w:val="004476D4"/>
    <w:rsid w:val="004500D5"/>
    <w:rsid w:val="00450934"/>
    <w:rsid w:val="0045154C"/>
    <w:rsid w:val="00451E12"/>
    <w:rsid w:val="00452041"/>
    <w:rsid w:val="0045245F"/>
    <w:rsid w:val="00452477"/>
    <w:rsid w:val="00452B63"/>
    <w:rsid w:val="00452D99"/>
    <w:rsid w:val="00453ABB"/>
    <w:rsid w:val="00453C5A"/>
    <w:rsid w:val="00454388"/>
    <w:rsid w:val="004545CD"/>
    <w:rsid w:val="0045487E"/>
    <w:rsid w:val="00454A32"/>
    <w:rsid w:val="00455ABD"/>
    <w:rsid w:val="004564BD"/>
    <w:rsid w:val="00456829"/>
    <w:rsid w:val="00456B00"/>
    <w:rsid w:val="00456BF7"/>
    <w:rsid w:val="00456FF6"/>
    <w:rsid w:val="00457D81"/>
    <w:rsid w:val="004603AD"/>
    <w:rsid w:val="00460D3A"/>
    <w:rsid w:val="00461206"/>
    <w:rsid w:val="00461304"/>
    <w:rsid w:val="00461664"/>
    <w:rsid w:val="00461E36"/>
    <w:rsid w:val="004623FD"/>
    <w:rsid w:val="00462753"/>
    <w:rsid w:val="00462802"/>
    <w:rsid w:val="00462810"/>
    <w:rsid w:val="004629FC"/>
    <w:rsid w:val="00462EDD"/>
    <w:rsid w:val="00463A7E"/>
    <w:rsid w:val="00463FBC"/>
    <w:rsid w:val="004647BD"/>
    <w:rsid w:val="004654B6"/>
    <w:rsid w:val="0046766B"/>
    <w:rsid w:val="00467837"/>
    <w:rsid w:val="00470995"/>
    <w:rsid w:val="00472939"/>
    <w:rsid w:val="00473056"/>
    <w:rsid w:val="004730D7"/>
    <w:rsid w:val="004733FB"/>
    <w:rsid w:val="0047346D"/>
    <w:rsid w:val="004738C6"/>
    <w:rsid w:val="004738F6"/>
    <w:rsid w:val="00474C9B"/>
    <w:rsid w:val="00475493"/>
    <w:rsid w:val="00475499"/>
    <w:rsid w:val="00475AF3"/>
    <w:rsid w:val="00475CA9"/>
    <w:rsid w:val="00475D08"/>
    <w:rsid w:val="004768DE"/>
    <w:rsid w:val="00476CC0"/>
    <w:rsid w:val="00476E0E"/>
    <w:rsid w:val="00477410"/>
    <w:rsid w:val="00477686"/>
    <w:rsid w:val="00477A38"/>
    <w:rsid w:val="00477DF3"/>
    <w:rsid w:val="00477E97"/>
    <w:rsid w:val="0048099F"/>
    <w:rsid w:val="00481A99"/>
    <w:rsid w:val="00481E36"/>
    <w:rsid w:val="00481F85"/>
    <w:rsid w:val="004827A4"/>
    <w:rsid w:val="0048365A"/>
    <w:rsid w:val="004838C1"/>
    <w:rsid w:val="00484162"/>
    <w:rsid w:val="0048457C"/>
    <w:rsid w:val="00485B2F"/>
    <w:rsid w:val="00486896"/>
    <w:rsid w:val="00486B3E"/>
    <w:rsid w:val="00486ED6"/>
    <w:rsid w:val="004872B2"/>
    <w:rsid w:val="004877E3"/>
    <w:rsid w:val="00487FE5"/>
    <w:rsid w:val="0049011C"/>
    <w:rsid w:val="00490227"/>
    <w:rsid w:val="00490474"/>
    <w:rsid w:val="00490DED"/>
    <w:rsid w:val="00491A12"/>
    <w:rsid w:val="00491E67"/>
    <w:rsid w:val="004921FE"/>
    <w:rsid w:val="00492453"/>
    <w:rsid w:val="004929ED"/>
    <w:rsid w:val="00494A93"/>
    <w:rsid w:val="00495009"/>
    <w:rsid w:val="004953F4"/>
    <w:rsid w:val="0049587F"/>
    <w:rsid w:val="00496155"/>
    <w:rsid w:val="00497327"/>
    <w:rsid w:val="004975AB"/>
    <w:rsid w:val="00497711"/>
    <w:rsid w:val="00497C20"/>
    <w:rsid w:val="00497C3D"/>
    <w:rsid w:val="004A0F06"/>
    <w:rsid w:val="004A0F14"/>
    <w:rsid w:val="004A1B81"/>
    <w:rsid w:val="004A222D"/>
    <w:rsid w:val="004A28F5"/>
    <w:rsid w:val="004A295D"/>
    <w:rsid w:val="004A2B12"/>
    <w:rsid w:val="004A2E43"/>
    <w:rsid w:val="004A30EC"/>
    <w:rsid w:val="004A33D2"/>
    <w:rsid w:val="004A445C"/>
    <w:rsid w:val="004A4768"/>
    <w:rsid w:val="004A579F"/>
    <w:rsid w:val="004A5A64"/>
    <w:rsid w:val="004A5C37"/>
    <w:rsid w:val="004A61EE"/>
    <w:rsid w:val="004A6DBF"/>
    <w:rsid w:val="004A6DE2"/>
    <w:rsid w:val="004A735F"/>
    <w:rsid w:val="004A7C93"/>
    <w:rsid w:val="004A7D4E"/>
    <w:rsid w:val="004B06B9"/>
    <w:rsid w:val="004B0954"/>
    <w:rsid w:val="004B15AD"/>
    <w:rsid w:val="004B1E0D"/>
    <w:rsid w:val="004B328E"/>
    <w:rsid w:val="004B39DF"/>
    <w:rsid w:val="004B4724"/>
    <w:rsid w:val="004B4DE8"/>
    <w:rsid w:val="004B7221"/>
    <w:rsid w:val="004B770E"/>
    <w:rsid w:val="004B7BBE"/>
    <w:rsid w:val="004C0340"/>
    <w:rsid w:val="004C1F4C"/>
    <w:rsid w:val="004C2093"/>
    <w:rsid w:val="004C2240"/>
    <w:rsid w:val="004C2742"/>
    <w:rsid w:val="004C2F7A"/>
    <w:rsid w:val="004C3460"/>
    <w:rsid w:val="004C3530"/>
    <w:rsid w:val="004C3BB3"/>
    <w:rsid w:val="004C3F98"/>
    <w:rsid w:val="004C4084"/>
    <w:rsid w:val="004C4C5E"/>
    <w:rsid w:val="004C5DF4"/>
    <w:rsid w:val="004C6845"/>
    <w:rsid w:val="004C6AB1"/>
    <w:rsid w:val="004C6F0A"/>
    <w:rsid w:val="004C7254"/>
    <w:rsid w:val="004C7D00"/>
    <w:rsid w:val="004C7DDE"/>
    <w:rsid w:val="004D01CC"/>
    <w:rsid w:val="004D04BA"/>
    <w:rsid w:val="004D0638"/>
    <w:rsid w:val="004D0758"/>
    <w:rsid w:val="004D110C"/>
    <w:rsid w:val="004D13E1"/>
    <w:rsid w:val="004D1BAA"/>
    <w:rsid w:val="004D2079"/>
    <w:rsid w:val="004D22DE"/>
    <w:rsid w:val="004D2ACC"/>
    <w:rsid w:val="004D35DE"/>
    <w:rsid w:val="004D3B1B"/>
    <w:rsid w:val="004D3FA8"/>
    <w:rsid w:val="004D4268"/>
    <w:rsid w:val="004D4660"/>
    <w:rsid w:val="004D496F"/>
    <w:rsid w:val="004D4E7B"/>
    <w:rsid w:val="004D4EA6"/>
    <w:rsid w:val="004D506E"/>
    <w:rsid w:val="004D58FF"/>
    <w:rsid w:val="004D5D25"/>
    <w:rsid w:val="004D5E1D"/>
    <w:rsid w:val="004D64EC"/>
    <w:rsid w:val="004D68E2"/>
    <w:rsid w:val="004D725A"/>
    <w:rsid w:val="004D774D"/>
    <w:rsid w:val="004D7AC1"/>
    <w:rsid w:val="004E129F"/>
    <w:rsid w:val="004E15B9"/>
    <w:rsid w:val="004E2FF7"/>
    <w:rsid w:val="004E38DD"/>
    <w:rsid w:val="004E3D60"/>
    <w:rsid w:val="004E3FD9"/>
    <w:rsid w:val="004E45C5"/>
    <w:rsid w:val="004E4705"/>
    <w:rsid w:val="004E4AAD"/>
    <w:rsid w:val="004E4EA4"/>
    <w:rsid w:val="004E5588"/>
    <w:rsid w:val="004E5A41"/>
    <w:rsid w:val="004E61F0"/>
    <w:rsid w:val="004E647A"/>
    <w:rsid w:val="004E6869"/>
    <w:rsid w:val="004E6B77"/>
    <w:rsid w:val="004E765B"/>
    <w:rsid w:val="004E7A83"/>
    <w:rsid w:val="004E7EEE"/>
    <w:rsid w:val="004F0FBB"/>
    <w:rsid w:val="004F1887"/>
    <w:rsid w:val="004F26A5"/>
    <w:rsid w:val="004F2730"/>
    <w:rsid w:val="004F3430"/>
    <w:rsid w:val="004F35BE"/>
    <w:rsid w:val="004F373D"/>
    <w:rsid w:val="004F4455"/>
    <w:rsid w:val="004F4C8E"/>
    <w:rsid w:val="004F5006"/>
    <w:rsid w:val="004F548F"/>
    <w:rsid w:val="004F5CFE"/>
    <w:rsid w:val="004F61A2"/>
    <w:rsid w:val="004F6407"/>
    <w:rsid w:val="004F6836"/>
    <w:rsid w:val="004F7351"/>
    <w:rsid w:val="004F7368"/>
    <w:rsid w:val="004F7EDD"/>
    <w:rsid w:val="00500802"/>
    <w:rsid w:val="00500959"/>
    <w:rsid w:val="00500FD7"/>
    <w:rsid w:val="00501108"/>
    <w:rsid w:val="0050119D"/>
    <w:rsid w:val="00501507"/>
    <w:rsid w:val="00503717"/>
    <w:rsid w:val="00503E25"/>
    <w:rsid w:val="0050400D"/>
    <w:rsid w:val="005053F5"/>
    <w:rsid w:val="005055FA"/>
    <w:rsid w:val="005058FE"/>
    <w:rsid w:val="00505A06"/>
    <w:rsid w:val="00505B8C"/>
    <w:rsid w:val="00505EE0"/>
    <w:rsid w:val="00505F11"/>
    <w:rsid w:val="00505F86"/>
    <w:rsid w:val="005064F1"/>
    <w:rsid w:val="00506542"/>
    <w:rsid w:val="00506547"/>
    <w:rsid w:val="0050686F"/>
    <w:rsid w:val="0050795E"/>
    <w:rsid w:val="00507EED"/>
    <w:rsid w:val="005104E7"/>
    <w:rsid w:val="00511576"/>
    <w:rsid w:val="00512CBA"/>
    <w:rsid w:val="00513097"/>
    <w:rsid w:val="005143FF"/>
    <w:rsid w:val="005144A8"/>
    <w:rsid w:val="0051485A"/>
    <w:rsid w:val="00514FFF"/>
    <w:rsid w:val="00515A62"/>
    <w:rsid w:val="005164FB"/>
    <w:rsid w:val="005166F8"/>
    <w:rsid w:val="00517D50"/>
    <w:rsid w:val="005205EB"/>
    <w:rsid w:val="00520783"/>
    <w:rsid w:val="005211B1"/>
    <w:rsid w:val="005215E8"/>
    <w:rsid w:val="005219EE"/>
    <w:rsid w:val="00521D75"/>
    <w:rsid w:val="00521DA7"/>
    <w:rsid w:val="0052277C"/>
    <w:rsid w:val="00523050"/>
    <w:rsid w:val="00526167"/>
    <w:rsid w:val="00526898"/>
    <w:rsid w:val="00526C5D"/>
    <w:rsid w:val="00527C69"/>
    <w:rsid w:val="0053000C"/>
    <w:rsid w:val="00530F31"/>
    <w:rsid w:val="00531826"/>
    <w:rsid w:val="00531860"/>
    <w:rsid w:val="0053280D"/>
    <w:rsid w:val="00532B7B"/>
    <w:rsid w:val="005332B7"/>
    <w:rsid w:val="00533AD4"/>
    <w:rsid w:val="00533B1B"/>
    <w:rsid w:val="0053427F"/>
    <w:rsid w:val="00535067"/>
    <w:rsid w:val="0053570A"/>
    <w:rsid w:val="00536005"/>
    <w:rsid w:val="00536407"/>
    <w:rsid w:val="0053688F"/>
    <w:rsid w:val="00536C39"/>
    <w:rsid w:val="00536E6D"/>
    <w:rsid w:val="00540656"/>
    <w:rsid w:val="005406E5"/>
    <w:rsid w:val="00541BF7"/>
    <w:rsid w:val="005420B0"/>
    <w:rsid w:val="00543D29"/>
    <w:rsid w:val="0054424E"/>
    <w:rsid w:val="00544F4A"/>
    <w:rsid w:val="00544F9C"/>
    <w:rsid w:val="0054527F"/>
    <w:rsid w:val="00545F78"/>
    <w:rsid w:val="00546E8F"/>
    <w:rsid w:val="00546FAE"/>
    <w:rsid w:val="00547760"/>
    <w:rsid w:val="00550498"/>
    <w:rsid w:val="00550857"/>
    <w:rsid w:val="00550A7E"/>
    <w:rsid w:val="005511AB"/>
    <w:rsid w:val="0055133F"/>
    <w:rsid w:val="0055166C"/>
    <w:rsid w:val="00551940"/>
    <w:rsid w:val="00551C7E"/>
    <w:rsid w:val="00552F91"/>
    <w:rsid w:val="005532D8"/>
    <w:rsid w:val="00553944"/>
    <w:rsid w:val="005540E1"/>
    <w:rsid w:val="005545C1"/>
    <w:rsid w:val="00554A80"/>
    <w:rsid w:val="00554FBE"/>
    <w:rsid w:val="00555961"/>
    <w:rsid w:val="00555C15"/>
    <w:rsid w:val="0055626C"/>
    <w:rsid w:val="00556E04"/>
    <w:rsid w:val="005577FA"/>
    <w:rsid w:val="005601B4"/>
    <w:rsid w:val="005605B1"/>
    <w:rsid w:val="005605F8"/>
    <w:rsid w:val="00561DB6"/>
    <w:rsid w:val="00561DDD"/>
    <w:rsid w:val="00561F96"/>
    <w:rsid w:val="0056395D"/>
    <w:rsid w:val="00565430"/>
    <w:rsid w:val="00565EBB"/>
    <w:rsid w:val="0056610C"/>
    <w:rsid w:val="00567990"/>
    <w:rsid w:val="005701E3"/>
    <w:rsid w:val="005706CB"/>
    <w:rsid w:val="00570D78"/>
    <w:rsid w:val="00571C03"/>
    <w:rsid w:val="005734F6"/>
    <w:rsid w:val="00573769"/>
    <w:rsid w:val="005739F2"/>
    <w:rsid w:val="00573DB7"/>
    <w:rsid w:val="00573E52"/>
    <w:rsid w:val="00574158"/>
    <w:rsid w:val="00574343"/>
    <w:rsid w:val="0057475B"/>
    <w:rsid w:val="00574A4D"/>
    <w:rsid w:val="00575048"/>
    <w:rsid w:val="005752C5"/>
    <w:rsid w:val="005752DF"/>
    <w:rsid w:val="0057577F"/>
    <w:rsid w:val="00575A88"/>
    <w:rsid w:val="00575B19"/>
    <w:rsid w:val="00575F58"/>
    <w:rsid w:val="00580115"/>
    <w:rsid w:val="00580282"/>
    <w:rsid w:val="00580676"/>
    <w:rsid w:val="00580DC3"/>
    <w:rsid w:val="00580F4C"/>
    <w:rsid w:val="00581152"/>
    <w:rsid w:val="0058267E"/>
    <w:rsid w:val="00582CD2"/>
    <w:rsid w:val="00582EEE"/>
    <w:rsid w:val="00583092"/>
    <w:rsid w:val="00583174"/>
    <w:rsid w:val="00583454"/>
    <w:rsid w:val="00583E31"/>
    <w:rsid w:val="00584AEC"/>
    <w:rsid w:val="00584BE1"/>
    <w:rsid w:val="00584CAD"/>
    <w:rsid w:val="00584F1F"/>
    <w:rsid w:val="00585109"/>
    <w:rsid w:val="005853D8"/>
    <w:rsid w:val="005859D8"/>
    <w:rsid w:val="00586439"/>
    <w:rsid w:val="005866A1"/>
    <w:rsid w:val="005868F1"/>
    <w:rsid w:val="00586BDD"/>
    <w:rsid w:val="00586E3A"/>
    <w:rsid w:val="00587B63"/>
    <w:rsid w:val="00587CC6"/>
    <w:rsid w:val="0059017D"/>
    <w:rsid w:val="00591542"/>
    <w:rsid w:val="00591651"/>
    <w:rsid w:val="00592608"/>
    <w:rsid w:val="005926C1"/>
    <w:rsid w:val="0059304F"/>
    <w:rsid w:val="00594188"/>
    <w:rsid w:val="00594980"/>
    <w:rsid w:val="00595150"/>
    <w:rsid w:val="005956AE"/>
    <w:rsid w:val="005960C7"/>
    <w:rsid w:val="0059644F"/>
    <w:rsid w:val="00596A02"/>
    <w:rsid w:val="00596EDB"/>
    <w:rsid w:val="005971E8"/>
    <w:rsid w:val="005A07C2"/>
    <w:rsid w:val="005A18D5"/>
    <w:rsid w:val="005A1EB5"/>
    <w:rsid w:val="005A2308"/>
    <w:rsid w:val="005A284B"/>
    <w:rsid w:val="005A2D19"/>
    <w:rsid w:val="005A2DD4"/>
    <w:rsid w:val="005A3255"/>
    <w:rsid w:val="005A3378"/>
    <w:rsid w:val="005A33E8"/>
    <w:rsid w:val="005A3759"/>
    <w:rsid w:val="005A3B80"/>
    <w:rsid w:val="005A452C"/>
    <w:rsid w:val="005A455D"/>
    <w:rsid w:val="005A498E"/>
    <w:rsid w:val="005A4E77"/>
    <w:rsid w:val="005A4E92"/>
    <w:rsid w:val="005A68D9"/>
    <w:rsid w:val="005A74EE"/>
    <w:rsid w:val="005A7A9F"/>
    <w:rsid w:val="005B0DE9"/>
    <w:rsid w:val="005B12F0"/>
    <w:rsid w:val="005B1990"/>
    <w:rsid w:val="005B1D49"/>
    <w:rsid w:val="005B207C"/>
    <w:rsid w:val="005B252F"/>
    <w:rsid w:val="005B2704"/>
    <w:rsid w:val="005B2899"/>
    <w:rsid w:val="005B3277"/>
    <w:rsid w:val="005B33E8"/>
    <w:rsid w:val="005B3CB0"/>
    <w:rsid w:val="005B3E00"/>
    <w:rsid w:val="005B4FED"/>
    <w:rsid w:val="005B5572"/>
    <w:rsid w:val="005B5D8C"/>
    <w:rsid w:val="005B5F5D"/>
    <w:rsid w:val="005B5FB0"/>
    <w:rsid w:val="005B63A0"/>
    <w:rsid w:val="005B65D8"/>
    <w:rsid w:val="005B7275"/>
    <w:rsid w:val="005B74A0"/>
    <w:rsid w:val="005B76E1"/>
    <w:rsid w:val="005C036C"/>
    <w:rsid w:val="005C0977"/>
    <w:rsid w:val="005C0D9F"/>
    <w:rsid w:val="005C134F"/>
    <w:rsid w:val="005C13EF"/>
    <w:rsid w:val="005C1760"/>
    <w:rsid w:val="005C1864"/>
    <w:rsid w:val="005C19E4"/>
    <w:rsid w:val="005C2783"/>
    <w:rsid w:val="005C304D"/>
    <w:rsid w:val="005C3832"/>
    <w:rsid w:val="005C38F4"/>
    <w:rsid w:val="005C3E2F"/>
    <w:rsid w:val="005C4383"/>
    <w:rsid w:val="005C48D9"/>
    <w:rsid w:val="005C515F"/>
    <w:rsid w:val="005C5670"/>
    <w:rsid w:val="005C5795"/>
    <w:rsid w:val="005C5DEF"/>
    <w:rsid w:val="005C67E2"/>
    <w:rsid w:val="005C690C"/>
    <w:rsid w:val="005C6952"/>
    <w:rsid w:val="005C710F"/>
    <w:rsid w:val="005C7E66"/>
    <w:rsid w:val="005D02CF"/>
    <w:rsid w:val="005D0932"/>
    <w:rsid w:val="005D0B75"/>
    <w:rsid w:val="005D10FA"/>
    <w:rsid w:val="005D15B9"/>
    <w:rsid w:val="005D1B17"/>
    <w:rsid w:val="005D23DD"/>
    <w:rsid w:val="005D3DEE"/>
    <w:rsid w:val="005D3EC5"/>
    <w:rsid w:val="005D416C"/>
    <w:rsid w:val="005D49D7"/>
    <w:rsid w:val="005D562D"/>
    <w:rsid w:val="005D60BB"/>
    <w:rsid w:val="005D62C3"/>
    <w:rsid w:val="005D6807"/>
    <w:rsid w:val="005D7554"/>
    <w:rsid w:val="005D768D"/>
    <w:rsid w:val="005D7AFF"/>
    <w:rsid w:val="005D7E63"/>
    <w:rsid w:val="005E08CB"/>
    <w:rsid w:val="005E112A"/>
    <w:rsid w:val="005E2EDD"/>
    <w:rsid w:val="005E30E7"/>
    <w:rsid w:val="005E3663"/>
    <w:rsid w:val="005E3852"/>
    <w:rsid w:val="005E3970"/>
    <w:rsid w:val="005E4FCB"/>
    <w:rsid w:val="005E50A6"/>
    <w:rsid w:val="005E59D6"/>
    <w:rsid w:val="005E5C70"/>
    <w:rsid w:val="005E6A35"/>
    <w:rsid w:val="005E6A7C"/>
    <w:rsid w:val="005E7218"/>
    <w:rsid w:val="005E7291"/>
    <w:rsid w:val="005E72DD"/>
    <w:rsid w:val="005E73C8"/>
    <w:rsid w:val="005E7A8B"/>
    <w:rsid w:val="005F02EE"/>
    <w:rsid w:val="005F05D8"/>
    <w:rsid w:val="005F0F6D"/>
    <w:rsid w:val="005F1004"/>
    <w:rsid w:val="005F1013"/>
    <w:rsid w:val="005F1C57"/>
    <w:rsid w:val="005F2799"/>
    <w:rsid w:val="005F426F"/>
    <w:rsid w:val="005F4342"/>
    <w:rsid w:val="005F442F"/>
    <w:rsid w:val="005F5303"/>
    <w:rsid w:val="005F5779"/>
    <w:rsid w:val="005F5B09"/>
    <w:rsid w:val="005F65CF"/>
    <w:rsid w:val="005F6889"/>
    <w:rsid w:val="005F6D90"/>
    <w:rsid w:val="005F721A"/>
    <w:rsid w:val="005F7304"/>
    <w:rsid w:val="005F7875"/>
    <w:rsid w:val="00600B55"/>
    <w:rsid w:val="00600C75"/>
    <w:rsid w:val="00600D90"/>
    <w:rsid w:val="00601504"/>
    <w:rsid w:val="00601B67"/>
    <w:rsid w:val="00602568"/>
    <w:rsid w:val="00602CB6"/>
    <w:rsid w:val="00602CC6"/>
    <w:rsid w:val="006032C3"/>
    <w:rsid w:val="0060385C"/>
    <w:rsid w:val="00603994"/>
    <w:rsid w:val="00603B57"/>
    <w:rsid w:val="00604F2F"/>
    <w:rsid w:val="0060519D"/>
    <w:rsid w:val="00605374"/>
    <w:rsid w:val="0060616B"/>
    <w:rsid w:val="006065F2"/>
    <w:rsid w:val="0060744B"/>
    <w:rsid w:val="00607919"/>
    <w:rsid w:val="0061090B"/>
    <w:rsid w:val="00610FB6"/>
    <w:rsid w:val="006111C8"/>
    <w:rsid w:val="0061157A"/>
    <w:rsid w:val="00611B26"/>
    <w:rsid w:val="00611D24"/>
    <w:rsid w:val="00611E25"/>
    <w:rsid w:val="006124AF"/>
    <w:rsid w:val="00612C13"/>
    <w:rsid w:val="00613639"/>
    <w:rsid w:val="006140A7"/>
    <w:rsid w:val="006140F6"/>
    <w:rsid w:val="00614494"/>
    <w:rsid w:val="006146B8"/>
    <w:rsid w:val="006146D3"/>
    <w:rsid w:val="006153AB"/>
    <w:rsid w:val="00616525"/>
    <w:rsid w:val="006166C0"/>
    <w:rsid w:val="00617226"/>
    <w:rsid w:val="006173FF"/>
    <w:rsid w:val="006177BF"/>
    <w:rsid w:val="00620505"/>
    <w:rsid w:val="006205E5"/>
    <w:rsid w:val="00620CFA"/>
    <w:rsid w:val="0062147A"/>
    <w:rsid w:val="00621917"/>
    <w:rsid w:val="00622710"/>
    <w:rsid w:val="0062279B"/>
    <w:rsid w:val="00622A12"/>
    <w:rsid w:val="00623728"/>
    <w:rsid w:val="00623A9C"/>
    <w:rsid w:val="00624382"/>
    <w:rsid w:val="006247F5"/>
    <w:rsid w:val="006248D3"/>
    <w:rsid w:val="00624BF6"/>
    <w:rsid w:val="00625111"/>
    <w:rsid w:val="00625940"/>
    <w:rsid w:val="00625DB8"/>
    <w:rsid w:val="006272C3"/>
    <w:rsid w:val="006275BB"/>
    <w:rsid w:val="0062764B"/>
    <w:rsid w:val="006277AF"/>
    <w:rsid w:val="00630F7F"/>
    <w:rsid w:val="00631895"/>
    <w:rsid w:val="00632536"/>
    <w:rsid w:val="00632763"/>
    <w:rsid w:val="00632F3E"/>
    <w:rsid w:val="00633AB7"/>
    <w:rsid w:val="00633D09"/>
    <w:rsid w:val="00633F13"/>
    <w:rsid w:val="00634BEF"/>
    <w:rsid w:val="00634EEA"/>
    <w:rsid w:val="006351DC"/>
    <w:rsid w:val="006360E6"/>
    <w:rsid w:val="00636CED"/>
    <w:rsid w:val="00636E59"/>
    <w:rsid w:val="006374A0"/>
    <w:rsid w:val="006377D3"/>
    <w:rsid w:val="0063788E"/>
    <w:rsid w:val="00637AC8"/>
    <w:rsid w:val="00637E3F"/>
    <w:rsid w:val="00640246"/>
    <w:rsid w:val="006407AD"/>
    <w:rsid w:val="00640E26"/>
    <w:rsid w:val="00641071"/>
    <w:rsid w:val="00641AA7"/>
    <w:rsid w:val="006423B8"/>
    <w:rsid w:val="006424CC"/>
    <w:rsid w:val="00642870"/>
    <w:rsid w:val="00642AC9"/>
    <w:rsid w:val="00643275"/>
    <w:rsid w:val="00643C52"/>
    <w:rsid w:val="006445ED"/>
    <w:rsid w:val="00644E52"/>
    <w:rsid w:val="006458AA"/>
    <w:rsid w:val="00645B35"/>
    <w:rsid w:val="006466C9"/>
    <w:rsid w:val="00646BAB"/>
    <w:rsid w:val="0064765B"/>
    <w:rsid w:val="00647CEB"/>
    <w:rsid w:val="00650A2D"/>
    <w:rsid w:val="00650BA2"/>
    <w:rsid w:val="00650E0D"/>
    <w:rsid w:val="0065100B"/>
    <w:rsid w:val="006511D7"/>
    <w:rsid w:val="00651B9E"/>
    <w:rsid w:val="0065214D"/>
    <w:rsid w:val="006521AA"/>
    <w:rsid w:val="00652B23"/>
    <w:rsid w:val="006531F3"/>
    <w:rsid w:val="006537FB"/>
    <w:rsid w:val="006539CA"/>
    <w:rsid w:val="00653A0C"/>
    <w:rsid w:val="00653F37"/>
    <w:rsid w:val="00655575"/>
    <w:rsid w:val="0065573B"/>
    <w:rsid w:val="00655DD0"/>
    <w:rsid w:val="00655F41"/>
    <w:rsid w:val="006569A6"/>
    <w:rsid w:val="00656C74"/>
    <w:rsid w:val="00656FF3"/>
    <w:rsid w:val="006570CC"/>
    <w:rsid w:val="006602DA"/>
    <w:rsid w:val="00660504"/>
    <w:rsid w:val="0066071A"/>
    <w:rsid w:val="006608AC"/>
    <w:rsid w:val="00661223"/>
    <w:rsid w:val="0066169F"/>
    <w:rsid w:val="00661A19"/>
    <w:rsid w:val="0066229B"/>
    <w:rsid w:val="00662335"/>
    <w:rsid w:val="006625D5"/>
    <w:rsid w:val="006626F8"/>
    <w:rsid w:val="00662B3E"/>
    <w:rsid w:val="00664BA0"/>
    <w:rsid w:val="00664E57"/>
    <w:rsid w:val="00665156"/>
    <w:rsid w:val="006651FD"/>
    <w:rsid w:val="006653E2"/>
    <w:rsid w:val="0066599D"/>
    <w:rsid w:val="00665C70"/>
    <w:rsid w:val="00665FBB"/>
    <w:rsid w:val="0066632B"/>
    <w:rsid w:val="0066796F"/>
    <w:rsid w:val="00667FED"/>
    <w:rsid w:val="0067125B"/>
    <w:rsid w:val="006714CF"/>
    <w:rsid w:val="00671F37"/>
    <w:rsid w:val="0067201B"/>
    <w:rsid w:val="0067233A"/>
    <w:rsid w:val="006729E7"/>
    <w:rsid w:val="00672A00"/>
    <w:rsid w:val="00672AF9"/>
    <w:rsid w:val="00672B96"/>
    <w:rsid w:val="00673863"/>
    <w:rsid w:val="00673F66"/>
    <w:rsid w:val="00674229"/>
    <w:rsid w:val="00674992"/>
    <w:rsid w:val="00674D9C"/>
    <w:rsid w:val="0067632B"/>
    <w:rsid w:val="0067678D"/>
    <w:rsid w:val="00676F1C"/>
    <w:rsid w:val="00677294"/>
    <w:rsid w:val="00677362"/>
    <w:rsid w:val="006777F5"/>
    <w:rsid w:val="006779B9"/>
    <w:rsid w:val="00677AE3"/>
    <w:rsid w:val="0068041E"/>
    <w:rsid w:val="00680A76"/>
    <w:rsid w:val="00681DDC"/>
    <w:rsid w:val="00682152"/>
    <w:rsid w:val="00682379"/>
    <w:rsid w:val="00682FA5"/>
    <w:rsid w:val="00683577"/>
    <w:rsid w:val="00683802"/>
    <w:rsid w:val="0068387C"/>
    <w:rsid w:val="006846CB"/>
    <w:rsid w:val="0068475F"/>
    <w:rsid w:val="0068553B"/>
    <w:rsid w:val="006862F5"/>
    <w:rsid w:val="006872A0"/>
    <w:rsid w:val="0068783F"/>
    <w:rsid w:val="00687865"/>
    <w:rsid w:val="00690964"/>
    <w:rsid w:val="00690ED6"/>
    <w:rsid w:val="00691781"/>
    <w:rsid w:val="00692340"/>
    <w:rsid w:val="006931AE"/>
    <w:rsid w:val="006931EF"/>
    <w:rsid w:val="006931F1"/>
    <w:rsid w:val="00693C75"/>
    <w:rsid w:val="00693CC3"/>
    <w:rsid w:val="006946B9"/>
    <w:rsid w:val="006956FD"/>
    <w:rsid w:val="00695BCD"/>
    <w:rsid w:val="00696F17"/>
    <w:rsid w:val="006A0571"/>
    <w:rsid w:val="006A0A4D"/>
    <w:rsid w:val="006A204A"/>
    <w:rsid w:val="006A250C"/>
    <w:rsid w:val="006A29EC"/>
    <w:rsid w:val="006A307B"/>
    <w:rsid w:val="006A3791"/>
    <w:rsid w:val="006A37D4"/>
    <w:rsid w:val="006A3D0F"/>
    <w:rsid w:val="006A46C9"/>
    <w:rsid w:val="006A4F41"/>
    <w:rsid w:val="006A50A5"/>
    <w:rsid w:val="006A5F4E"/>
    <w:rsid w:val="006A6717"/>
    <w:rsid w:val="006A6B47"/>
    <w:rsid w:val="006A6D0B"/>
    <w:rsid w:val="006A6EDC"/>
    <w:rsid w:val="006B0191"/>
    <w:rsid w:val="006B035B"/>
    <w:rsid w:val="006B0717"/>
    <w:rsid w:val="006B1177"/>
    <w:rsid w:val="006B11CB"/>
    <w:rsid w:val="006B265B"/>
    <w:rsid w:val="006B3384"/>
    <w:rsid w:val="006B37BF"/>
    <w:rsid w:val="006B3811"/>
    <w:rsid w:val="006B38BC"/>
    <w:rsid w:val="006B42C0"/>
    <w:rsid w:val="006B4956"/>
    <w:rsid w:val="006B506E"/>
    <w:rsid w:val="006B516A"/>
    <w:rsid w:val="006B5266"/>
    <w:rsid w:val="006B5958"/>
    <w:rsid w:val="006B5989"/>
    <w:rsid w:val="006B6007"/>
    <w:rsid w:val="006B6082"/>
    <w:rsid w:val="006B6614"/>
    <w:rsid w:val="006B6EF2"/>
    <w:rsid w:val="006B72B0"/>
    <w:rsid w:val="006B7C69"/>
    <w:rsid w:val="006C0237"/>
    <w:rsid w:val="006C058E"/>
    <w:rsid w:val="006C0C53"/>
    <w:rsid w:val="006C1129"/>
    <w:rsid w:val="006C121A"/>
    <w:rsid w:val="006C1751"/>
    <w:rsid w:val="006C32A2"/>
    <w:rsid w:val="006C3C0C"/>
    <w:rsid w:val="006C4209"/>
    <w:rsid w:val="006C4415"/>
    <w:rsid w:val="006C449F"/>
    <w:rsid w:val="006C479F"/>
    <w:rsid w:val="006C48DB"/>
    <w:rsid w:val="006C5007"/>
    <w:rsid w:val="006C513D"/>
    <w:rsid w:val="006C5398"/>
    <w:rsid w:val="006C591D"/>
    <w:rsid w:val="006C61C8"/>
    <w:rsid w:val="006C6680"/>
    <w:rsid w:val="006C7064"/>
    <w:rsid w:val="006C75EE"/>
    <w:rsid w:val="006C7FC9"/>
    <w:rsid w:val="006D0144"/>
    <w:rsid w:val="006D029A"/>
    <w:rsid w:val="006D0553"/>
    <w:rsid w:val="006D0C74"/>
    <w:rsid w:val="006D0CC4"/>
    <w:rsid w:val="006D12D0"/>
    <w:rsid w:val="006D1983"/>
    <w:rsid w:val="006D3290"/>
    <w:rsid w:val="006D4043"/>
    <w:rsid w:val="006D4731"/>
    <w:rsid w:val="006D5134"/>
    <w:rsid w:val="006D55EE"/>
    <w:rsid w:val="006D609F"/>
    <w:rsid w:val="006D6C2B"/>
    <w:rsid w:val="006D6D60"/>
    <w:rsid w:val="006D78D8"/>
    <w:rsid w:val="006D7951"/>
    <w:rsid w:val="006E003C"/>
    <w:rsid w:val="006E0128"/>
    <w:rsid w:val="006E03E8"/>
    <w:rsid w:val="006E0ED2"/>
    <w:rsid w:val="006E1021"/>
    <w:rsid w:val="006E185F"/>
    <w:rsid w:val="006E1F1F"/>
    <w:rsid w:val="006E1FE8"/>
    <w:rsid w:val="006E33CD"/>
    <w:rsid w:val="006E46F8"/>
    <w:rsid w:val="006E52F4"/>
    <w:rsid w:val="006E60C2"/>
    <w:rsid w:val="006E6BB2"/>
    <w:rsid w:val="006E7167"/>
    <w:rsid w:val="006E7259"/>
    <w:rsid w:val="006E7F52"/>
    <w:rsid w:val="006F0213"/>
    <w:rsid w:val="006F0575"/>
    <w:rsid w:val="006F066B"/>
    <w:rsid w:val="006F1020"/>
    <w:rsid w:val="006F24C6"/>
    <w:rsid w:val="006F28BD"/>
    <w:rsid w:val="006F3703"/>
    <w:rsid w:val="006F37C4"/>
    <w:rsid w:val="006F37C7"/>
    <w:rsid w:val="006F3C18"/>
    <w:rsid w:val="006F3FAB"/>
    <w:rsid w:val="006F410D"/>
    <w:rsid w:val="006F4646"/>
    <w:rsid w:val="006F4777"/>
    <w:rsid w:val="006F4890"/>
    <w:rsid w:val="006F48AC"/>
    <w:rsid w:val="006F5858"/>
    <w:rsid w:val="006F5F98"/>
    <w:rsid w:val="006F6854"/>
    <w:rsid w:val="006F782C"/>
    <w:rsid w:val="0070080E"/>
    <w:rsid w:val="00701821"/>
    <w:rsid w:val="00701885"/>
    <w:rsid w:val="00702DC2"/>
    <w:rsid w:val="0070362E"/>
    <w:rsid w:val="00703FBA"/>
    <w:rsid w:val="0070437B"/>
    <w:rsid w:val="00704860"/>
    <w:rsid w:val="00704ABA"/>
    <w:rsid w:val="0070542E"/>
    <w:rsid w:val="00705ADC"/>
    <w:rsid w:val="00706219"/>
    <w:rsid w:val="00706514"/>
    <w:rsid w:val="00706F6E"/>
    <w:rsid w:val="007072B3"/>
    <w:rsid w:val="00707E3A"/>
    <w:rsid w:val="00710622"/>
    <w:rsid w:val="00710D34"/>
    <w:rsid w:val="00710F04"/>
    <w:rsid w:val="007115A2"/>
    <w:rsid w:val="00711B57"/>
    <w:rsid w:val="00712B5D"/>
    <w:rsid w:val="00712DD5"/>
    <w:rsid w:val="00712E46"/>
    <w:rsid w:val="00712F2C"/>
    <w:rsid w:val="0071397E"/>
    <w:rsid w:val="00714972"/>
    <w:rsid w:val="007154DE"/>
    <w:rsid w:val="00715D88"/>
    <w:rsid w:val="00716C0A"/>
    <w:rsid w:val="00716DE8"/>
    <w:rsid w:val="0071711C"/>
    <w:rsid w:val="00717572"/>
    <w:rsid w:val="00717754"/>
    <w:rsid w:val="00717EA6"/>
    <w:rsid w:val="00717F82"/>
    <w:rsid w:val="0072141A"/>
    <w:rsid w:val="007219A9"/>
    <w:rsid w:val="00722D41"/>
    <w:rsid w:val="00723441"/>
    <w:rsid w:val="007237CF"/>
    <w:rsid w:val="00723F2C"/>
    <w:rsid w:val="00724B9C"/>
    <w:rsid w:val="00724BAE"/>
    <w:rsid w:val="00724FF4"/>
    <w:rsid w:val="007264B0"/>
    <w:rsid w:val="00726833"/>
    <w:rsid w:val="00726A53"/>
    <w:rsid w:val="00726C0D"/>
    <w:rsid w:val="00726CDE"/>
    <w:rsid w:val="00726D8F"/>
    <w:rsid w:val="00727381"/>
    <w:rsid w:val="00727FA6"/>
    <w:rsid w:val="0073013F"/>
    <w:rsid w:val="00730607"/>
    <w:rsid w:val="00730E49"/>
    <w:rsid w:val="00731E2F"/>
    <w:rsid w:val="00732EAC"/>
    <w:rsid w:val="007332E5"/>
    <w:rsid w:val="00733497"/>
    <w:rsid w:val="00733898"/>
    <w:rsid w:val="00733A82"/>
    <w:rsid w:val="00733E8B"/>
    <w:rsid w:val="00733F82"/>
    <w:rsid w:val="00733FAD"/>
    <w:rsid w:val="00734C4B"/>
    <w:rsid w:val="00734ECC"/>
    <w:rsid w:val="00735140"/>
    <w:rsid w:val="007353BB"/>
    <w:rsid w:val="00736C05"/>
    <w:rsid w:val="0073706C"/>
    <w:rsid w:val="007376B6"/>
    <w:rsid w:val="00737CFB"/>
    <w:rsid w:val="00740544"/>
    <w:rsid w:val="007422A7"/>
    <w:rsid w:val="007436ED"/>
    <w:rsid w:val="0074384E"/>
    <w:rsid w:val="00743B1B"/>
    <w:rsid w:val="00743D64"/>
    <w:rsid w:val="00744CC1"/>
    <w:rsid w:val="00744D36"/>
    <w:rsid w:val="00744DF5"/>
    <w:rsid w:val="007453F9"/>
    <w:rsid w:val="00745B95"/>
    <w:rsid w:val="00745C30"/>
    <w:rsid w:val="00747160"/>
    <w:rsid w:val="007471E0"/>
    <w:rsid w:val="007473DC"/>
    <w:rsid w:val="0075082E"/>
    <w:rsid w:val="00750D3C"/>
    <w:rsid w:val="00751008"/>
    <w:rsid w:val="007511B3"/>
    <w:rsid w:val="00751842"/>
    <w:rsid w:val="00752070"/>
    <w:rsid w:val="007529A4"/>
    <w:rsid w:val="00753DA8"/>
    <w:rsid w:val="00754275"/>
    <w:rsid w:val="00755486"/>
    <w:rsid w:val="0075619A"/>
    <w:rsid w:val="00757100"/>
    <w:rsid w:val="0075721E"/>
    <w:rsid w:val="00757D26"/>
    <w:rsid w:val="00760088"/>
    <w:rsid w:val="0076025E"/>
    <w:rsid w:val="00761D14"/>
    <w:rsid w:val="00761D68"/>
    <w:rsid w:val="00762180"/>
    <w:rsid w:val="0076226E"/>
    <w:rsid w:val="007624FE"/>
    <w:rsid w:val="00762E55"/>
    <w:rsid w:val="00763A66"/>
    <w:rsid w:val="00763AA8"/>
    <w:rsid w:val="00763D15"/>
    <w:rsid w:val="00763E82"/>
    <w:rsid w:val="0076425F"/>
    <w:rsid w:val="00764984"/>
    <w:rsid w:val="00764D7A"/>
    <w:rsid w:val="00764EB2"/>
    <w:rsid w:val="0076515F"/>
    <w:rsid w:val="00765223"/>
    <w:rsid w:val="00765B46"/>
    <w:rsid w:val="007662C3"/>
    <w:rsid w:val="00766841"/>
    <w:rsid w:val="00766C5B"/>
    <w:rsid w:val="0077111F"/>
    <w:rsid w:val="00771466"/>
    <w:rsid w:val="00771487"/>
    <w:rsid w:val="00772858"/>
    <w:rsid w:val="0077347D"/>
    <w:rsid w:val="00773FF0"/>
    <w:rsid w:val="00774734"/>
    <w:rsid w:val="00774C87"/>
    <w:rsid w:val="00775408"/>
    <w:rsid w:val="00775713"/>
    <w:rsid w:val="00775BE7"/>
    <w:rsid w:val="00776107"/>
    <w:rsid w:val="007768F6"/>
    <w:rsid w:val="007776B0"/>
    <w:rsid w:val="00777A49"/>
    <w:rsid w:val="00777C6D"/>
    <w:rsid w:val="0078129D"/>
    <w:rsid w:val="00781474"/>
    <w:rsid w:val="007851A2"/>
    <w:rsid w:val="00785DD9"/>
    <w:rsid w:val="00786124"/>
    <w:rsid w:val="007861C3"/>
    <w:rsid w:val="007862DE"/>
    <w:rsid w:val="00786E74"/>
    <w:rsid w:val="00786EC4"/>
    <w:rsid w:val="00786F22"/>
    <w:rsid w:val="00786F74"/>
    <w:rsid w:val="007870EA"/>
    <w:rsid w:val="00787770"/>
    <w:rsid w:val="00787ADA"/>
    <w:rsid w:val="00787B3F"/>
    <w:rsid w:val="00790142"/>
    <w:rsid w:val="007904B0"/>
    <w:rsid w:val="00790551"/>
    <w:rsid w:val="00790AF8"/>
    <w:rsid w:val="00791FEF"/>
    <w:rsid w:val="0079200F"/>
    <w:rsid w:val="0079243C"/>
    <w:rsid w:val="00792CE4"/>
    <w:rsid w:val="007933EF"/>
    <w:rsid w:val="00794625"/>
    <w:rsid w:val="00794981"/>
    <w:rsid w:val="00794A92"/>
    <w:rsid w:val="007951D2"/>
    <w:rsid w:val="007953F2"/>
    <w:rsid w:val="0079546C"/>
    <w:rsid w:val="00795751"/>
    <w:rsid w:val="00795F48"/>
    <w:rsid w:val="0079642E"/>
    <w:rsid w:val="00796DFE"/>
    <w:rsid w:val="007A07EF"/>
    <w:rsid w:val="007A0CB5"/>
    <w:rsid w:val="007A1EA3"/>
    <w:rsid w:val="007A211B"/>
    <w:rsid w:val="007A24DF"/>
    <w:rsid w:val="007A36AD"/>
    <w:rsid w:val="007A3E3D"/>
    <w:rsid w:val="007A3E7D"/>
    <w:rsid w:val="007A42F4"/>
    <w:rsid w:val="007A4621"/>
    <w:rsid w:val="007A4B42"/>
    <w:rsid w:val="007A513E"/>
    <w:rsid w:val="007A540A"/>
    <w:rsid w:val="007A6117"/>
    <w:rsid w:val="007A6362"/>
    <w:rsid w:val="007A6C7B"/>
    <w:rsid w:val="007A7D3A"/>
    <w:rsid w:val="007A7DED"/>
    <w:rsid w:val="007A7F28"/>
    <w:rsid w:val="007B0FA2"/>
    <w:rsid w:val="007B208D"/>
    <w:rsid w:val="007B23C2"/>
    <w:rsid w:val="007B255A"/>
    <w:rsid w:val="007B26EC"/>
    <w:rsid w:val="007B286E"/>
    <w:rsid w:val="007B2C90"/>
    <w:rsid w:val="007B4262"/>
    <w:rsid w:val="007B5137"/>
    <w:rsid w:val="007B5411"/>
    <w:rsid w:val="007B577C"/>
    <w:rsid w:val="007B589C"/>
    <w:rsid w:val="007B59E2"/>
    <w:rsid w:val="007B687A"/>
    <w:rsid w:val="007B710E"/>
    <w:rsid w:val="007B713B"/>
    <w:rsid w:val="007B71BD"/>
    <w:rsid w:val="007B7CFC"/>
    <w:rsid w:val="007B7F91"/>
    <w:rsid w:val="007C00FB"/>
    <w:rsid w:val="007C01A6"/>
    <w:rsid w:val="007C03F4"/>
    <w:rsid w:val="007C0A93"/>
    <w:rsid w:val="007C15CF"/>
    <w:rsid w:val="007C1893"/>
    <w:rsid w:val="007C1EE2"/>
    <w:rsid w:val="007C1FEF"/>
    <w:rsid w:val="007C2049"/>
    <w:rsid w:val="007C2104"/>
    <w:rsid w:val="007C28BB"/>
    <w:rsid w:val="007C2A4B"/>
    <w:rsid w:val="007C2A7F"/>
    <w:rsid w:val="007C2E9A"/>
    <w:rsid w:val="007C2F09"/>
    <w:rsid w:val="007C3058"/>
    <w:rsid w:val="007C3228"/>
    <w:rsid w:val="007C32E1"/>
    <w:rsid w:val="007C36AC"/>
    <w:rsid w:val="007C485D"/>
    <w:rsid w:val="007C5780"/>
    <w:rsid w:val="007C5AD7"/>
    <w:rsid w:val="007C5C73"/>
    <w:rsid w:val="007C6456"/>
    <w:rsid w:val="007C6BAE"/>
    <w:rsid w:val="007C7068"/>
    <w:rsid w:val="007C7606"/>
    <w:rsid w:val="007C7CDC"/>
    <w:rsid w:val="007D015D"/>
    <w:rsid w:val="007D024A"/>
    <w:rsid w:val="007D03F5"/>
    <w:rsid w:val="007D0AD0"/>
    <w:rsid w:val="007D223B"/>
    <w:rsid w:val="007D247F"/>
    <w:rsid w:val="007D2556"/>
    <w:rsid w:val="007D2C60"/>
    <w:rsid w:val="007D2CC9"/>
    <w:rsid w:val="007D352A"/>
    <w:rsid w:val="007D3B90"/>
    <w:rsid w:val="007D3B9C"/>
    <w:rsid w:val="007D3E9A"/>
    <w:rsid w:val="007D459F"/>
    <w:rsid w:val="007D46E5"/>
    <w:rsid w:val="007D4831"/>
    <w:rsid w:val="007D48CE"/>
    <w:rsid w:val="007D49D4"/>
    <w:rsid w:val="007D55EC"/>
    <w:rsid w:val="007D5735"/>
    <w:rsid w:val="007D5F3B"/>
    <w:rsid w:val="007D63D0"/>
    <w:rsid w:val="007D6477"/>
    <w:rsid w:val="007D6E10"/>
    <w:rsid w:val="007D702C"/>
    <w:rsid w:val="007D7635"/>
    <w:rsid w:val="007D79E8"/>
    <w:rsid w:val="007D7B6E"/>
    <w:rsid w:val="007E0321"/>
    <w:rsid w:val="007E039C"/>
    <w:rsid w:val="007E0600"/>
    <w:rsid w:val="007E07AD"/>
    <w:rsid w:val="007E07EC"/>
    <w:rsid w:val="007E1650"/>
    <w:rsid w:val="007E1D8A"/>
    <w:rsid w:val="007E39CD"/>
    <w:rsid w:val="007E3ED3"/>
    <w:rsid w:val="007E52EE"/>
    <w:rsid w:val="007E54F0"/>
    <w:rsid w:val="007E5C57"/>
    <w:rsid w:val="007E5E7F"/>
    <w:rsid w:val="007E6307"/>
    <w:rsid w:val="007E6788"/>
    <w:rsid w:val="007E69DB"/>
    <w:rsid w:val="007E6D0F"/>
    <w:rsid w:val="007E778C"/>
    <w:rsid w:val="007E77FC"/>
    <w:rsid w:val="007F0B1A"/>
    <w:rsid w:val="007F18CC"/>
    <w:rsid w:val="007F1F5A"/>
    <w:rsid w:val="007F2088"/>
    <w:rsid w:val="007F2AB1"/>
    <w:rsid w:val="007F2CBD"/>
    <w:rsid w:val="007F2EFF"/>
    <w:rsid w:val="007F335B"/>
    <w:rsid w:val="007F3772"/>
    <w:rsid w:val="007F3797"/>
    <w:rsid w:val="007F3996"/>
    <w:rsid w:val="007F3BAA"/>
    <w:rsid w:val="007F5DD2"/>
    <w:rsid w:val="007F7CCD"/>
    <w:rsid w:val="00800402"/>
    <w:rsid w:val="008011D1"/>
    <w:rsid w:val="00801328"/>
    <w:rsid w:val="008014BE"/>
    <w:rsid w:val="00801F09"/>
    <w:rsid w:val="00802735"/>
    <w:rsid w:val="00802E92"/>
    <w:rsid w:val="00803604"/>
    <w:rsid w:val="00803D7D"/>
    <w:rsid w:val="008048D6"/>
    <w:rsid w:val="008051CE"/>
    <w:rsid w:val="00805274"/>
    <w:rsid w:val="008063B3"/>
    <w:rsid w:val="00807BD6"/>
    <w:rsid w:val="00810B72"/>
    <w:rsid w:val="00810D8C"/>
    <w:rsid w:val="0081155E"/>
    <w:rsid w:val="00811CCC"/>
    <w:rsid w:val="008121FC"/>
    <w:rsid w:val="00812530"/>
    <w:rsid w:val="008126C4"/>
    <w:rsid w:val="00812767"/>
    <w:rsid w:val="00812B2A"/>
    <w:rsid w:val="00812EAD"/>
    <w:rsid w:val="008134B8"/>
    <w:rsid w:val="00813756"/>
    <w:rsid w:val="008139D0"/>
    <w:rsid w:val="008139FB"/>
    <w:rsid w:val="00814102"/>
    <w:rsid w:val="00814358"/>
    <w:rsid w:val="008147C6"/>
    <w:rsid w:val="00814A8B"/>
    <w:rsid w:val="00814C4C"/>
    <w:rsid w:val="008157A8"/>
    <w:rsid w:val="00815BCF"/>
    <w:rsid w:val="008162AE"/>
    <w:rsid w:val="00817137"/>
    <w:rsid w:val="00820E3D"/>
    <w:rsid w:val="00820F0E"/>
    <w:rsid w:val="008210CE"/>
    <w:rsid w:val="008210EA"/>
    <w:rsid w:val="00821FE3"/>
    <w:rsid w:val="008222AA"/>
    <w:rsid w:val="00822732"/>
    <w:rsid w:val="00822E9C"/>
    <w:rsid w:val="00824E16"/>
    <w:rsid w:val="008253E3"/>
    <w:rsid w:val="00825BA0"/>
    <w:rsid w:val="00825F97"/>
    <w:rsid w:val="00825FF2"/>
    <w:rsid w:val="0082605F"/>
    <w:rsid w:val="008262AC"/>
    <w:rsid w:val="00826937"/>
    <w:rsid w:val="00826C71"/>
    <w:rsid w:val="008272DC"/>
    <w:rsid w:val="008275EB"/>
    <w:rsid w:val="008279A8"/>
    <w:rsid w:val="008308AC"/>
    <w:rsid w:val="00831D83"/>
    <w:rsid w:val="0083233A"/>
    <w:rsid w:val="008354BF"/>
    <w:rsid w:val="00835729"/>
    <w:rsid w:val="00835762"/>
    <w:rsid w:val="0083613D"/>
    <w:rsid w:val="00837247"/>
    <w:rsid w:val="008373F5"/>
    <w:rsid w:val="008379E2"/>
    <w:rsid w:val="00837BE2"/>
    <w:rsid w:val="00837C5C"/>
    <w:rsid w:val="00840164"/>
    <w:rsid w:val="00840532"/>
    <w:rsid w:val="008407F4"/>
    <w:rsid w:val="00841536"/>
    <w:rsid w:val="00841DC6"/>
    <w:rsid w:val="00842244"/>
    <w:rsid w:val="0084247A"/>
    <w:rsid w:val="00842616"/>
    <w:rsid w:val="00842E97"/>
    <w:rsid w:val="0084305E"/>
    <w:rsid w:val="00843440"/>
    <w:rsid w:val="00843FEB"/>
    <w:rsid w:val="008446F5"/>
    <w:rsid w:val="008447E1"/>
    <w:rsid w:val="00844854"/>
    <w:rsid w:val="008449CD"/>
    <w:rsid w:val="00844BC6"/>
    <w:rsid w:val="00844FD6"/>
    <w:rsid w:val="008451AC"/>
    <w:rsid w:val="0084554F"/>
    <w:rsid w:val="0084557D"/>
    <w:rsid w:val="00846CAA"/>
    <w:rsid w:val="00846DB6"/>
    <w:rsid w:val="00847617"/>
    <w:rsid w:val="0085044F"/>
    <w:rsid w:val="00851469"/>
    <w:rsid w:val="008518E6"/>
    <w:rsid w:val="00851970"/>
    <w:rsid w:val="0085269B"/>
    <w:rsid w:val="0085273B"/>
    <w:rsid w:val="00852A59"/>
    <w:rsid w:val="00852C4C"/>
    <w:rsid w:val="0085371B"/>
    <w:rsid w:val="0085374D"/>
    <w:rsid w:val="008538FC"/>
    <w:rsid w:val="00853941"/>
    <w:rsid w:val="0085416A"/>
    <w:rsid w:val="008543F7"/>
    <w:rsid w:val="00854449"/>
    <w:rsid w:val="00854833"/>
    <w:rsid w:val="00854D48"/>
    <w:rsid w:val="0085525B"/>
    <w:rsid w:val="0085692F"/>
    <w:rsid w:val="0085711C"/>
    <w:rsid w:val="008571E9"/>
    <w:rsid w:val="008579DE"/>
    <w:rsid w:val="00860475"/>
    <w:rsid w:val="008605CB"/>
    <w:rsid w:val="00860B7F"/>
    <w:rsid w:val="008611E8"/>
    <w:rsid w:val="00861C89"/>
    <w:rsid w:val="00861DE2"/>
    <w:rsid w:val="00862C42"/>
    <w:rsid w:val="0086310D"/>
    <w:rsid w:val="0086311D"/>
    <w:rsid w:val="00863B77"/>
    <w:rsid w:val="00863C3D"/>
    <w:rsid w:val="008644CA"/>
    <w:rsid w:val="00864DF0"/>
    <w:rsid w:val="00865561"/>
    <w:rsid w:val="008663BB"/>
    <w:rsid w:val="008668E2"/>
    <w:rsid w:val="00866E5D"/>
    <w:rsid w:val="00867001"/>
    <w:rsid w:val="0086713C"/>
    <w:rsid w:val="0087112E"/>
    <w:rsid w:val="00871AC0"/>
    <w:rsid w:val="00872E35"/>
    <w:rsid w:val="00872EB3"/>
    <w:rsid w:val="00873033"/>
    <w:rsid w:val="008736B6"/>
    <w:rsid w:val="008742BD"/>
    <w:rsid w:val="00874E3E"/>
    <w:rsid w:val="00876A04"/>
    <w:rsid w:val="00876A0C"/>
    <w:rsid w:val="008777FC"/>
    <w:rsid w:val="00877ECF"/>
    <w:rsid w:val="00880115"/>
    <w:rsid w:val="008801F6"/>
    <w:rsid w:val="00880714"/>
    <w:rsid w:val="00881291"/>
    <w:rsid w:val="00881A99"/>
    <w:rsid w:val="00881DE9"/>
    <w:rsid w:val="00881E05"/>
    <w:rsid w:val="008828FC"/>
    <w:rsid w:val="00882B2B"/>
    <w:rsid w:val="00882BBD"/>
    <w:rsid w:val="00882BF1"/>
    <w:rsid w:val="00882C52"/>
    <w:rsid w:val="0088339E"/>
    <w:rsid w:val="00883558"/>
    <w:rsid w:val="00883C91"/>
    <w:rsid w:val="0088489B"/>
    <w:rsid w:val="00885925"/>
    <w:rsid w:val="00886392"/>
    <w:rsid w:val="00886750"/>
    <w:rsid w:val="0088742A"/>
    <w:rsid w:val="00887F24"/>
    <w:rsid w:val="00890A97"/>
    <w:rsid w:val="008912E6"/>
    <w:rsid w:val="008925CE"/>
    <w:rsid w:val="00892F99"/>
    <w:rsid w:val="008932E0"/>
    <w:rsid w:val="00893B8C"/>
    <w:rsid w:val="00893C1E"/>
    <w:rsid w:val="0089461B"/>
    <w:rsid w:val="00894BF6"/>
    <w:rsid w:val="00895136"/>
    <w:rsid w:val="00895418"/>
    <w:rsid w:val="00895D3E"/>
    <w:rsid w:val="0089601A"/>
    <w:rsid w:val="008970A5"/>
    <w:rsid w:val="008975A7"/>
    <w:rsid w:val="008A0A46"/>
    <w:rsid w:val="008A2006"/>
    <w:rsid w:val="008A2984"/>
    <w:rsid w:val="008A2E22"/>
    <w:rsid w:val="008A3C16"/>
    <w:rsid w:val="008A4821"/>
    <w:rsid w:val="008A4CB7"/>
    <w:rsid w:val="008A4E7F"/>
    <w:rsid w:val="008A4FC9"/>
    <w:rsid w:val="008A590D"/>
    <w:rsid w:val="008A64D8"/>
    <w:rsid w:val="008A6EDF"/>
    <w:rsid w:val="008A70AB"/>
    <w:rsid w:val="008A7111"/>
    <w:rsid w:val="008A723A"/>
    <w:rsid w:val="008A742B"/>
    <w:rsid w:val="008A75AF"/>
    <w:rsid w:val="008A76CB"/>
    <w:rsid w:val="008A7974"/>
    <w:rsid w:val="008B03BA"/>
    <w:rsid w:val="008B03FC"/>
    <w:rsid w:val="008B0F40"/>
    <w:rsid w:val="008B13B1"/>
    <w:rsid w:val="008B1561"/>
    <w:rsid w:val="008B164A"/>
    <w:rsid w:val="008B26C0"/>
    <w:rsid w:val="008B2C18"/>
    <w:rsid w:val="008B39B1"/>
    <w:rsid w:val="008B448A"/>
    <w:rsid w:val="008B57BE"/>
    <w:rsid w:val="008B596D"/>
    <w:rsid w:val="008B6378"/>
    <w:rsid w:val="008B67AC"/>
    <w:rsid w:val="008B6B64"/>
    <w:rsid w:val="008B7935"/>
    <w:rsid w:val="008C0138"/>
    <w:rsid w:val="008C117B"/>
    <w:rsid w:val="008C19CE"/>
    <w:rsid w:val="008C243D"/>
    <w:rsid w:val="008C31BE"/>
    <w:rsid w:val="008C3523"/>
    <w:rsid w:val="008C36DB"/>
    <w:rsid w:val="008C3EF4"/>
    <w:rsid w:val="008C4005"/>
    <w:rsid w:val="008C4CE9"/>
    <w:rsid w:val="008C55C6"/>
    <w:rsid w:val="008C60E4"/>
    <w:rsid w:val="008C6279"/>
    <w:rsid w:val="008C6502"/>
    <w:rsid w:val="008C6D0C"/>
    <w:rsid w:val="008C777C"/>
    <w:rsid w:val="008C7B3E"/>
    <w:rsid w:val="008D039E"/>
    <w:rsid w:val="008D0522"/>
    <w:rsid w:val="008D1A86"/>
    <w:rsid w:val="008D2368"/>
    <w:rsid w:val="008D2E6A"/>
    <w:rsid w:val="008D378D"/>
    <w:rsid w:val="008D496F"/>
    <w:rsid w:val="008D4A2F"/>
    <w:rsid w:val="008D4DCE"/>
    <w:rsid w:val="008D5310"/>
    <w:rsid w:val="008D66E9"/>
    <w:rsid w:val="008D6879"/>
    <w:rsid w:val="008D7B82"/>
    <w:rsid w:val="008D7F96"/>
    <w:rsid w:val="008E01B3"/>
    <w:rsid w:val="008E0B45"/>
    <w:rsid w:val="008E0C4B"/>
    <w:rsid w:val="008E1E09"/>
    <w:rsid w:val="008E2418"/>
    <w:rsid w:val="008E2D5A"/>
    <w:rsid w:val="008E2EC7"/>
    <w:rsid w:val="008E368A"/>
    <w:rsid w:val="008E4000"/>
    <w:rsid w:val="008E457B"/>
    <w:rsid w:val="008E5A4D"/>
    <w:rsid w:val="008E5F08"/>
    <w:rsid w:val="008E6F5F"/>
    <w:rsid w:val="008E712B"/>
    <w:rsid w:val="008E72C9"/>
    <w:rsid w:val="008F04A6"/>
    <w:rsid w:val="008F0A27"/>
    <w:rsid w:val="008F0BB4"/>
    <w:rsid w:val="008F141E"/>
    <w:rsid w:val="008F17DC"/>
    <w:rsid w:val="008F2474"/>
    <w:rsid w:val="008F28C6"/>
    <w:rsid w:val="008F332F"/>
    <w:rsid w:val="008F3B93"/>
    <w:rsid w:val="008F42D3"/>
    <w:rsid w:val="008F44AC"/>
    <w:rsid w:val="008F485B"/>
    <w:rsid w:val="008F56E0"/>
    <w:rsid w:val="008F67F5"/>
    <w:rsid w:val="008F6D73"/>
    <w:rsid w:val="008F6E32"/>
    <w:rsid w:val="008F7D1F"/>
    <w:rsid w:val="008F7F0D"/>
    <w:rsid w:val="009020D6"/>
    <w:rsid w:val="00902A87"/>
    <w:rsid w:val="00903485"/>
    <w:rsid w:val="00903845"/>
    <w:rsid w:val="009048B8"/>
    <w:rsid w:val="009049A3"/>
    <w:rsid w:val="009050F4"/>
    <w:rsid w:val="00906271"/>
    <w:rsid w:val="0090634C"/>
    <w:rsid w:val="009065E6"/>
    <w:rsid w:val="00906D8E"/>
    <w:rsid w:val="00907A36"/>
    <w:rsid w:val="00907BFD"/>
    <w:rsid w:val="00910258"/>
    <w:rsid w:val="00910694"/>
    <w:rsid w:val="00911178"/>
    <w:rsid w:val="00911AD8"/>
    <w:rsid w:val="00911CA1"/>
    <w:rsid w:val="009120E2"/>
    <w:rsid w:val="0091252C"/>
    <w:rsid w:val="009129DC"/>
    <w:rsid w:val="00913971"/>
    <w:rsid w:val="00913CEE"/>
    <w:rsid w:val="00913D21"/>
    <w:rsid w:val="00913D5F"/>
    <w:rsid w:val="00914032"/>
    <w:rsid w:val="00914951"/>
    <w:rsid w:val="009149A7"/>
    <w:rsid w:val="00915B79"/>
    <w:rsid w:val="00915E4B"/>
    <w:rsid w:val="00915F9E"/>
    <w:rsid w:val="00916570"/>
    <w:rsid w:val="00916771"/>
    <w:rsid w:val="009168E0"/>
    <w:rsid w:val="00916958"/>
    <w:rsid w:val="00917D2B"/>
    <w:rsid w:val="00920242"/>
    <w:rsid w:val="00920270"/>
    <w:rsid w:val="009204D8"/>
    <w:rsid w:val="0092115B"/>
    <w:rsid w:val="009212B8"/>
    <w:rsid w:val="0092132F"/>
    <w:rsid w:val="00921B0A"/>
    <w:rsid w:val="009221EA"/>
    <w:rsid w:val="009222E3"/>
    <w:rsid w:val="009224C3"/>
    <w:rsid w:val="00922BAA"/>
    <w:rsid w:val="009234C1"/>
    <w:rsid w:val="00923605"/>
    <w:rsid w:val="00923A66"/>
    <w:rsid w:val="00923C29"/>
    <w:rsid w:val="009249BF"/>
    <w:rsid w:val="00924C33"/>
    <w:rsid w:val="00924CAE"/>
    <w:rsid w:val="00924F72"/>
    <w:rsid w:val="0092551C"/>
    <w:rsid w:val="0092573A"/>
    <w:rsid w:val="009258DE"/>
    <w:rsid w:val="00925F1A"/>
    <w:rsid w:val="00926530"/>
    <w:rsid w:val="0092714B"/>
    <w:rsid w:val="00927D6D"/>
    <w:rsid w:val="00927EDE"/>
    <w:rsid w:val="00930465"/>
    <w:rsid w:val="009320B2"/>
    <w:rsid w:val="009325F8"/>
    <w:rsid w:val="0093281E"/>
    <w:rsid w:val="00932EE0"/>
    <w:rsid w:val="00932F3C"/>
    <w:rsid w:val="00932F48"/>
    <w:rsid w:val="0093369B"/>
    <w:rsid w:val="00933DE3"/>
    <w:rsid w:val="00934AFB"/>
    <w:rsid w:val="00934E2A"/>
    <w:rsid w:val="00935725"/>
    <w:rsid w:val="009358C1"/>
    <w:rsid w:val="00935FF7"/>
    <w:rsid w:val="009362C4"/>
    <w:rsid w:val="009376BC"/>
    <w:rsid w:val="009378F5"/>
    <w:rsid w:val="00937CC4"/>
    <w:rsid w:val="00937CFA"/>
    <w:rsid w:val="00941007"/>
    <w:rsid w:val="00941054"/>
    <w:rsid w:val="009411BC"/>
    <w:rsid w:val="00941FE7"/>
    <w:rsid w:val="0094210B"/>
    <w:rsid w:val="00942506"/>
    <w:rsid w:val="00942A6B"/>
    <w:rsid w:val="00943A29"/>
    <w:rsid w:val="00943C66"/>
    <w:rsid w:val="00944744"/>
    <w:rsid w:val="009453EA"/>
    <w:rsid w:val="009454E4"/>
    <w:rsid w:val="009463BB"/>
    <w:rsid w:val="0094649F"/>
    <w:rsid w:val="009468BC"/>
    <w:rsid w:val="0094704D"/>
    <w:rsid w:val="00947064"/>
    <w:rsid w:val="0095044D"/>
    <w:rsid w:val="0095144B"/>
    <w:rsid w:val="00951783"/>
    <w:rsid w:val="0095183F"/>
    <w:rsid w:val="009528DE"/>
    <w:rsid w:val="00952E72"/>
    <w:rsid w:val="00953146"/>
    <w:rsid w:val="009536E6"/>
    <w:rsid w:val="0095371B"/>
    <w:rsid w:val="009549FB"/>
    <w:rsid w:val="00954F44"/>
    <w:rsid w:val="00955035"/>
    <w:rsid w:val="009557C7"/>
    <w:rsid w:val="00955982"/>
    <w:rsid w:val="00955C4E"/>
    <w:rsid w:val="009565CE"/>
    <w:rsid w:val="009570B7"/>
    <w:rsid w:val="00957F3B"/>
    <w:rsid w:val="009601AC"/>
    <w:rsid w:val="00960785"/>
    <w:rsid w:val="009609C0"/>
    <w:rsid w:val="00960C8D"/>
    <w:rsid w:val="00960CB2"/>
    <w:rsid w:val="00961D3A"/>
    <w:rsid w:val="009623DF"/>
    <w:rsid w:val="00962EC4"/>
    <w:rsid w:val="0096353A"/>
    <w:rsid w:val="009641C7"/>
    <w:rsid w:val="0096450C"/>
    <w:rsid w:val="00964ED9"/>
    <w:rsid w:val="00965F64"/>
    <w:rsid w:val="00966FC5"/>
    <w:rsid w:val="0096705F"/>
    <w:rsid w:val="00970DF9"/>
    <w:rsid w:val="00970EFD"/>
    <w:rsid w:val="00971049"/>
    <w:rsid w:val="00971145"/>
    <w:rsid w:val="009714FA"/>
    <w:rsid w:val="00971C10"/>
    <w:rsid w:val="009730F8"/>
    <w:rsid w:val="0097326A"/>
    <w:rsid w:val="00973F75"/>
    <w:rsid w:val="009745F9"/>
    <w:rsid w:val="009748D9"/>
    <w:rsid w:val="00974AC8"/>
    <w:rsid w:val="00974F95"/>
    <w:rsid w:val="00975065"/>
    <w:rsid w:val="009757A8"/>
    <w:rsid w:val="0097627C"/>
    <w:rsid w:val="00976F33"/>
    <w:rsid w:val="009775BD"/>
    <w:rsid w:val="009777A0"/>
    <w:rsid w:val="00977A82"/>
    <w:rsid w:val="00980891"/>
    <w:rsid w:val="00980AF5"/>
    <w:rsid w:val="00980BE6"/>
    <w:rsid w:val="00981416"/>
    <w:rsid w:val="00981770"/>
    <w:rsid w:val="009833C0"/>
    <w:rsid w:val="0098344B"/>
    <w:rsid w:val="00983960"/>
    <w:rsid w:val="00983B59"/>
    <w:rsid w:val="00983BE5"/>
    <w:rsid w:val="00984174"/>
    <w:rsid w:val="0098519A"/>
    <w:rsid w:val="00985496"/>
    <w:rsid w:val="00985B11"/>
    <w:rsid w:val="00986AE2"/>
    <w:rsid w:val="00986B25"/>
    <w:rsid w:val="00986DA9"/>
    <w:rsid w:val="009871EB"/>
    <w:rsid w:val="00987917"/>
    <w:rsid w:val="00987C9D"/>
    <w:rsid w:val="00987DAF"/>
    <w:rsid w:val="00987E01"/>
    <w:rsid w:val="00990501"/>
    <w:rsid w:val="00990DE1"/>
    <w:rsid w:val="0099227F"/>
    <w:rsid w:val="0099246C"/>
    <w:rsid w:val="00993171"/>
    <w:rsid w:val="00993C1F"/>
    <w:rsid w:val="00994093"/>
    <w:rsid w:val="009942D0"/>
    <w:rsid w:val="0099465D"/>
    <w:rsid w:val="009952A8"/>
    <w:rsid w:val="00995A8A"/>
    <w:rsid w:val="00995C38"/>
    <w:rsid w:val="00995CDA"/>
    <w:rsid w:val="00996265"/>
    <w:rsid w:val="009963B5"/>
    <w:rsid w:val="0099695E"/>
    <w:rsid w:val="00996B75"/>
    <w:rsid w:val="00996E1A"/>
    <w:rsid w:val="0099780D"/>
    <w:rsid w:val="009979FB"/>
    <w:rsid w:val="00997ACC"/>
    <w:rsid w:val="009A038C"/>
    <w:rsid w:val="009A07E6"/>
    <w:rsid w:val="009A0BE4"/>
    <w:rsid w:val="009A0C99"/>
    <w:rsid w:val="009A1C8F"/>
    <w:rsid w:val="009A2586"/>
    <w:rsid w:val="009A359F"/>
    <w:rsid w:val="009A4306"/>
    <w:rsid w:val="009A468B"/>
    <w:rsid w:val="009A54BD"/>
    <w:rsid w:val="009A6450"/>
    <w:rsid w:val="009A6752"/>
    <w:rsid w:val="009A6F1A"/>
    <w:rsid w:val="009A714B"/>
    <w:rsid w:val="009A74EF"/>
    <w:rsid w:val="009A7916"/>
    <w:rsid w:val="009B02BC"/>
    <w:rsid w:val="009B108B"/>
    <w:rsid w:val="009B153F"/>
    <w:rsid w:val="009B1A13"/>
    <w:rsid w:val="009B1DE9"/>
    <w:rsid w:val="009B1EAF"/>
    <w:rsid w:val="009B22FC"/>
    <w:rsid w:val="009B2808"/>
    <w:rsid w:val="009B3095"/>
    <w:rsid w:val="009B3F37"/>
    <w:rsid w:val="009B5557"/>
    <w:rsid w:val="009B5723"/>
    <w:rsid w:val="009B5A03"/>
    <w:rsid w:val="009B64F1"/>
    <w:rsid w:val="009B6575"/>
    <w:rsid w:val="009B667F"/>
    <w:rsid w:val="009B702C"/>
    <w:rsid w:val="009B7AF3"/>
    <w:rsid w:val="009C0510"/>
    <w:rsid w:val="009C0D07"/>
    <w:rsid w:val="009C1299"/>
    <w:rsid w:val="009C14B5"/>
    <w:rsid w:val="009C1BB0"/>
    <w:rsid w:val="009C1C85"/>
    <w:rsid w:val="009C2255"/>
    <w:rsid w:val="009C3129"/>
    <w:rsid w:val="009C35D0"/>
    <w:rsid w:val="009C36E5"/>
    <w:rsid w:val="009C414E"/>
    <w:rsid w:val="009C49F8"/>
    <w:rsid w:val="009C4AB7"/>
    <w:rsid w:val="009C4FAF"/>
    <w:rsid w:val="009C4FEC"/>
    <w:rsid w:val="009C5E74"/>
    <w:rsid w:val="009C6703"/>
    <w:rsid w:val="009C6D63"/>
    <w:rsid w:val="009C6E24"/>
    <w:rsid w:val="009C7161"/>
    <w:rsid w:val="009C747A"/>
    <w:rsid w:val="009C7D3D"/>
    <w:rsid w:val="009C7F2F"/>
    <w:rsid w:val="009D0068"/>
    <w:rsid w:val="009D0148"/>
    <w:rsid w:val="009D0BCD"/>
    <w:rsid w:val="009D130E"/>
    <w:rsid w:val="009D1661"/>
    <w:rsid w:val="009D1976"/>
    <w:rsid w:val="009D1C02"/>
    <w:rsid w:val="009D2062"/>
    <w:rsid w:val="009D2B1D"/>
    <w:rsid w:val="009D3471"/>
    <w:rsid w:val="009D3BFB"/>
    <w:rsid w:val="009D3CD2"/>
    <w:rsid w:val="009D4949"/>
    <w:rsid w:val="009D4C30"/>
    <w:rsid w:val="009D52CC"/>
    <w:rsid w:val="009D59AA"/>
    <w:rsid w:val="009D5CAF"/>
    <w:rsid w:val="009D619E"/>
    <w:rsid w:val="009D69CF"/>
    <w:rsid w:val="009D6D0C"/>
    <w:rsid w:val="009D775E"/>
    <w:rsid w:val="009E07D9"/>
    <w:rsid w:val="009E08BB"/>
    <w:rsid w:val="009E100E"/>
    <w:rsid w:val="009E1431"/>
    <w:rsid w:val="009E15BD"/>
    <w:rsid w:val="009E18E1"/>
    <w:rsid w:val="009E1B3F"/>
    <w:rsid w:val="009E32D7"/>
    <w:rsid w:val="009E32DC"/>
    <w:rsid w:val="009E3F9F"/>
    <w:rsid w:val="009E4A69"/>
    <w:rsid w:val="009E760E"/>
    <w:rsid w:val="009E7906"/>
    <w:rsid w:val="009F06DF"/>
    <w:rsid w:val="009F0A60"/>
    <w:rsid w:val="009F10B0"/>
    <w:rsid w:val="009F1583"/>
    <w:rsid w:val="009F2289"/>
    <w:rsid w:val="009F2DBC"/>
    <w:rsid w:val="009F2F01"/>
    <w:rsid w:val="009F366E"/>
    <w:rsid w:val="009F4D0F"/>
    <w:rsid w:val="009F56C1"/>
    <w:rsid w:val="009F5F7D"/>
    <w:rsid w:val="009F66BB"/>
    <w:rsid w:val="009F68D9"/>
    <w:rsid w:val="009F77CB"/>
    <w:rsid w:val="009F7C24"/>
    <w:rsid w:val="00A0080A"/>
    <w:rsid w:val="00A00B76"/>
    <w:rsid w:val="00A00D03"/>
    <w:rsid w:val="00A01B2B"/>
    <w:rsid w:val="00A01BB0"/>
    <w:rsid w:val="00A027E7"/>
    <w:rsid w:val="00A02AA2"/>
    <w:rsid w:val="00A02E23"/>
    <w:rsid w:val="00A035B8"/>
    <w:rsid w:val="00A04297"/>
    <w:rsid w:val="00A04A61"/>
    <w:rsid w:val="00A04B7B"/>
    <w:rsid w:val="00A04C65"/>
    <w:rsid w:val="00A053AC"/>
    <w:rsid w:val="00A05AB6"/>
    <w:rsid w:val="00A05ABB"/>
    <w:rsid w:val="00A05B0D"/>
    <w:rsid w:val="00A05F2F"/>
    <w:rsid w:val="00A06218"/>
    <w:rsid w:val="00A06932"/>
    <w:rsid w:val="00A075F5"/>
    <w:rsid w:val="00A101C9"/>
    <w:rsid w:val="00A11B01"/>
    <w:rsid w:val="00A11D70"/>
    <w:rsid w:val="00A147F3"/>
    <w:rsid w:val="00A1483B"/>
    <w:rsid w:val="00A148AE"/>
    <w:rsid w:val="00A150D6"/>
    <w:rsid w:val="00A15575"/>
    <w:rsid w:val="00A165D1"/>
    <w:rsid w:val="00A16612"/>
    <w:rsid w:val="00A20952"/>
    <w:rsid w:val="00A2104E"/>
    <w:rsid w:val="00A21172"/>
    <w:rsid w:val="00A22BB9"/>
    <w:rsid w:val="00A22EFC"/>
    <w:rsid w:val="00A23708"/>
    <w:rsid w:val="00A23C35"/>
    <w:rsid w:val="00A23DD6"/>
    <w:rsid w:val="00A23F6C"/>
    <w:rsid w:val="00A24A28"/>
    <w:rsid w:val="00A25C0C"/>
    <w:rsid w:val="00A25D9E"/>
    <w:rsid w:val="00A268E6"/>
    <w:rsid w:val="00A26B6A"/>
    <w:rsid w:val="00A26BCD"/>
    <w:rsid w:val="00A26C9B"/>
    <w:rsid w:val="00A27575"/>
    <w:rsid w:val="00A30358"/>
    <w:rsid w:val="00A30DC0"/>
    <w:rsid w:val="00A31C4B"/>
    <w:rsid w:val="00A3216C"/>
    <w:rsid w:val="00A32264"/>
    <w:rsid w:val="00A32536"/>
    <w:rsid w:val="00A32CF7"/>
    <w:rsid w:val="00A33137"/>
    <w:rsid w:val="00A3338D"/>
    <w:rsid w:val="00A33C84"/>
    <w:rsid w:val="00A34843"/>
    <w:rsid w:val="00A35D96"/>
    <w:rsid w:val="00A35F81"/>
    <w:rsid w:val="00A3611D"/>
    <w:rsid w:val="00A3622A"/>
    <w:rsid w:val="00A3644B"/>
    <w:rsid w:val="00A36509"/>
    <w:rsid w:val="00A3666B"/>
    <w:rsid w:val="00A36B78"/>
    <w:rsid w:val="00A37841"/>
    <w:rsid w:val="00A37954"/>
    <w:rsid w:val="00A37CF2"/>
    <w:rsid w:val="00A4033A"/>
    <w:rsid w:val="00A40967"/>
    <w:rsid w:val="00A427C5"/>
    <w:rsid w:val="00A42A68"/>
    <w:rsid w:val="00A42B0F"/>
    <w:rsid w:val="00A42E5D"/>
    <w:rsid w:val="00A4322C"/>
    <w:rsid w:val="00A436AA"/>
    <w:rsid w:val="00A4415D"/>
    <w:rsid w:val="00A4424E"/>
    <w:rsid w:val="00A447B2"/>
    <w:rsid w:val="00A4484C"/>
    <w:rsid w:val="00A45BFD"/>
    <w:rsid w:val="00A45D1F"/>
    <w:rsid w:val="00A46236"/>
    <w:rsid w:val="00A4626B"/>
    <w:rsid w:val="00A46CB9"/>
    <w:rsid w:val="00A4714C"/>
    <w:rsid w:val="00A4752B"/>
    <w:rsid w:val="00A4768D"/>
    <w:rsid w:val="00A503E9"/>
    <w:rsid w:val="00A51734"/>
    <w:rsid w:val="00A519B7"/>
    <w:rsid w:val="00A52D04"/>
    <w:rsid w:val="00A53B9A"/>
    <w:rsid w:val="00A5478F"/>
    <w:rsid w:val="00A5571C"/>
    <w:rsid w:val="00A564CB"/>
    <w:rsid w:val="00A56FE5"/>
    <w:rsid w:val="00A570A8"/>
    <w:rsid w:val="00A57972"/>
    <w:rsid w:val="00A607F5"/>
    <w:rsid w:val="00A6136B"/>
    <w:rsid w:val="00A618F9"/>
    <w:rsid w:val="00A6253B"/>
    <w:rsid w:val="00A62551"/>
    <w:rsid w:val="00A62A08"/>
    <w:rsid w:val="00A62FCC"/>
    <w:rsid w:val="00A6318E"/>
    <w:rsid w:val="00A63B23"/>
    <w:rsid w:val="00A63E20"/>
    <w:rsid w:val="00A6689E"/>
    <w:rsid w:val="00A6763D"/>
    <w:rsid w:val="00A676BF"/>
    <w:rsid w:val="00A70BAC"/>
    <w:rsid w:val="00A726D0"/>
    <w:rsid w:val="00A729E3"/>
    <w:rsid w:val="00A72D23"/>
    <w:rsid w:val="00A7391B"/>
    <w:rsid w:val="00A73DC0"/>
    <w:rsid w:val="00A74547"/>
    <w:rsid w:val="00A74CB7"/>
    <w:rsid w:val="00A74DEE"/>
    <w:rsid w:val="00A75C54"/>
    <w:rsid w:val="00A760EF"/>
    <w:rsid w:val="00A76239"/>
    <w:rsid w:val="00A8021E"/>
    <w:rsid w:val="00A80A4E"/>
    <w:rsid w:val="00A80CAF"/>
    <w:rsid w:val="00A80DFD"/>
    <w:rsid w:val="00A80EF5"/>
    <w:rsid w:val="00A81031"/>
    <w:rsid w:val="00A819CD"/>
    <w:rsid w:val="00A8215F"/>
    <w:rsid w:val="00A8395E"/>
    <w:rsid w:val="00A852CB"/>
    <w:rsid w:val="00A8736A"/>
    <w:rsid w:val="00A90A16"/>
    <w:rsid w:val="00A90DFF"/>
    <w:rsid w:val="00A9102B"/>
    <w:rsid w:val="00A91BCB"/>
    <w:rsid w:val="00A91D67"/>
    <w:rsid w:val="00A92920"/>
    <w:rsid w:val="00A9299E"/>
    <w:rsid w:val="00A92C22"/>
    <w:rsid w:val="00A93674"/>
    <w:rsid w:val="00A937FD"/>
    <w:rsid w:val="00A93BBD"/>
    <w:rsid w:val="00A943CF"/>
    <w:rsid w:val="00A95405"/>
    <w:rsid w:val="00A95FF8"/>
    <w:rsid w:val="00A96515"/>
    <w:rsid w:val="00A96E65"/>
    <w:rsid w:val="00A97183"/>
    <w:rsid w:val="00A971A2"/>
    <w:rsid w:val="00AA055D"/>
    <w:rsid w:val="00AA060D"/>
    <w:rsid w:val="00AA0836"/>
    <w:rsid w:val="00AA0CB5"/>
    <w:rsid w:val="00AA0E09"/>
    <w:rsid w:val="00AA0F6B"/>
    <w:rsid w:val="00AA0FF4"/>
    <w:rsid w:val="00AA12D7"/>
    <w:rsid w:val="00AA3151"/>
    <w:rsid w:val="00AA3153"/>
    <w:rsid w:val="00AA3C8B"/>
    <w:rsid w:val="00AA3DEC"/>
    <w:rsid w:val="00AA3FA2"/>
    <w:rsid w:val="00AA41E0"/>
    <w:rsid w:val="00AA4494"/>
    <w:rsid w:val="00AA4A9E"/>
    <w:rsid w:val="00AA4A9F"/>
    <w:rsid w:val="00AA52F7"/>
    <w:rsid w:val="00AA5521"/>
    <w:rsid w:val="00AA62F9"/>
    <w:rsid w:val="00AA6B09"/>
    <w:rsid w:val="00AA6CCC"/>
    <w:rsid w:val="00AA7320"/>
    <w:rsid w:val="00AA7584"/>
    <w:rsid w:val="00AA783D"/>
    <w:rsid w:val="00AB0256"/>
    <w:rsid w:val="00AB07FB"/>
    <w:rsid w:val="00AB1575"/>
    <w:rsid w:val="00AB18FA"/>
    <w:rsid w:val="00AB1969"/>
    <w:rsid w:val="00AB23F7"/>
    <w:rsid w:val="00AB2693"/>
    <w:rsid w:val="00AB26C4"/>
    <w:rsid w:val="00AB2B86"/>
    <w:rsid w:val="00AB38F5"/>
    <w:rsid w:val="00AB4FCA"/>
    <w:rsid w:val="00AB52CB"/>
    <w:rsid w:val="00AB565B"/>
    <w:rsid w:val="00AB56D2"/>
    <w:rsid w:val="00AB5F15"/>
    <w:rsid w:val="00AB633A"/>
    <w:rsid w:val="00AB6C15"/>
    <w:rsid w:val="00AB6D38"/>
    <w:rsid w:val="00AC0E79"/>
    <w:rsid w:val="00AC1354"/>
    <w:rsid w:val="00AC230B"/>
    <w:rsid w:val="00AC239C"/>
    <w:rsid w:val="00AC255A"/>
    <w:rsid w:val="00AC36AC"/>
    <w:rsid w:val="00AC36E5"/>
    <w:rsid w:val="00AC4968"/>
    <w:rsid w:val="00AC5097"/>
    <w:rsid w:val="00AC52B1"/>
    <w:rsid w:val="00AC5935"/>
    <w:rsid w:val="00AC5EDC"/>
    <w:rsid w:val="00AC66F0"/>
    <w:rsid w:val="00AC703B"/>
    <w:rsid w:val="00AC7717"/>
    <w:rsid w:val="00AC783C"/>
    <w:rsid w:val="00AC7D45"/>
    <w:rsid w:val="00AC7F3E"/>
    <w:rsid w:val="00AD0210"/>
    <w:rsid w:val="00AD036B"/>
    <w:rsid w:val="00AD04B2"/>
    <w:rsid w:val="00AD125E"/>
    <w:rsid w:val="00AD15EC"/>
    <w:rsid w:val="00AD1BCA"/>
    <w:rsid w:val="00AD1D14"/>
    <w:rsid w:val="00AD1DBB"/>
    <w:rsid w:val="00AD2174"/>
    <w:rsid w:val="00AD24C3"/>
    <w:rsid w:val="00AD26F9"/>
    <w:rsid w:val="00AD28A7"/>
    <w:rsid w:val="00AD3069"/>
    <w:rsid w:val="00AD35B1"/>
    <w:rsid w:val="00AD412E"/>
    <w:rsid w:val="00AD4DFF"/>
    <w:rsid w:val="00AD5426"/>
    <w:rsid w:val="00AD55E9"/>
    <w:rsid w:val="00AD5F30"/>
    <w:rsid w:val="00AD6B59"/>
    <w:rsid w:val="00AD6C1F"/>
    <w:rsid w:val="00AD6E06"/>
    <w:rsid w:val="00AD7DFD"/>
    <w:rsid w:val="00AE03D7"/>
    <w:rsid w:val="00AE15AA"/>
    <w:rsid w:val="00AE17D1"/>
    <w:rsid w:val="00AE28FF"/>
    <w:rsid w:val="00AE2C5E"/>
    <w:rsid w:val="00AE3506"/>
    <w:rsid w:val="00AE3707"/>
    <w:rsid w:val="00AE37EE"/>
    <w:rsid w:val="00AE3BD4"/>
    <w:rsid w:val="00AE428E"/>
    <w:rsid w:val="00AE478A"/>
    <w:rsid w:val="00AE47BB"/>
    <w:rsid w:val="00AE4800"/>
    <w:rsid w:val="00AE4B6C"/>
    <w:rsid w:val="00AE5921"/>
    <w:rsid w:val="00AE5C0F"/>
    <w:rsid w:val="00AE613E"/>
    <w:rsid w:val="00AE6592"/>
    <w:rsid w:val="00AE65BB"/>
    <w:rsid w:val="00AE7FBE"/>
    <w:rsid w:val="00AF07B6"/>
    <w:rsid w:val="00AF1133"/>
    <w:rsid w:val="00AF11E5"/>
    <w:rsid w:val="00AF195C"/>
    <w:rsid w:val="00AF19A3"/>
    <w:rsid w:val="00AF1D57"/>
    <w:rsid w:val="00AF2104"/>
    <w:rsid w:val="00AF2863"/>
    <w:rsid w:val="00AF374F"/>
    <w:rsid w:val="00AF375B"/>
    <w:rsid w:val="00AF3858"/>
    <w:rsid w:val="00AF3ADF"/>
    <w:rsid w:val="00AF4F32"/>
    <w:rsid w:val="00AF53B1"/>
    <w:rsid w:val="00AF5567"/>
    <w:rsid w:val="00AF593E"/>
    <w:rsid w:val="00AF62F5"/>
    <w:rsid w:val="00AF643B"/>
    <w:rsid w:val="00AF7090"/>
    <w:rsid w:val="00AF7097"/>
    <w:rsid w:val="00AF7355"/>
    <w:rsid w:val="00AF7EA0"/>
    <w:rsid w:val="00AF7F60"/>
    <w:rsid w:val="00B00108"/>
    <w:rsid w:val="00B0031B"/>
    <w:rsid w:val="00B0245C"/>
    <w:rsid w:val="00B02719"/>
    <w:rsid w:val="00B02D67"/>
    <w:rsid w:val="00B03387"/>
    <w:rsid w:val="00B039E7"/>
    <w:rsid w:val="00B03FA2"/>
    <w:rsid w:val="00B0403F"/>
    <w:rsid w:val="00B04655"/>
    <w:rsid w:val="00B0502E"/>
    <w:rsid w:val="00B050CF"/>
    <w:rsid w:val="00B05122"/>
    <w:rsid w:val="00B05D05"/>
    <w:rsid w:val="00B05E0F"/>
    <w:rsid w:val="00B0659E"/>
    <w:rsid w:val="00B06905"/>
    <w:rsid w:val="00B07692"/>
    <w:rsid w:val="00B0772C"/>
    <w:rsid w:val="00B07784"/>
    <w:rsid w:val="00B079C0"/>
    <w:rsid w:val="00B07C5B"/>
    <w:rsid w:val="00B1048C"/>
    <w:rsid w:val="00B10BE1"/>
    <w:rsid w:val="00B10E43"/>
    <w:rsid w:val="00B10E75"/>
    <w:rsid w:val="00B1157A"/>
    <w:rsid w:val="00B117B5"/>
    <w:rsid w:val="00B11988"/>
    <w:rsid w:val="00B124DA"/>
    <w:rsid w:val="00B1259A"/>
    <w:rsid w:val="00B12F10"/>
    <w:rsid w:val="00B1325C"/>
    <w:rsid w:val="00B138CA"/>
    <w:rsid w:val="00B13C50"/>
    <w:rsid w:val="00B1454D"/>
    <w:rsid w:val="00B14BD2"/>
    <w:rsid w:val="00B14D59"/>
    <w:rsid w:val="00B14E53"/>
    <w:rsid w:val="00B15ADA"/>
    <w:rsid w:val="00B15DA7"/>
    <w:rsid w:val="00B16935"/>
    <w:rsid w:val="00B178EC"/>
    <w:rsid w:val="00B17B52"/>
    <w:rsid w:val="00B202D5"/>
    <w:rsid w:val="00B2044A"/>
    <w:rsid w:val="00B20D03"/>
    <w:rsid w:val="00B211A0"/>
    <w:rsid w:val="00B216F6"/>
    <w:rsid w:val="00B21D26"/>
    <w:rsid w:val="00B22199"/>
    <w:rsid w:val="00B22A99"/>
    <w:rsid w:val="00B23BBE"/>
    <w:rsid w:val="00B23CEA"/>
    <w:rsid w:val="00B23FEA"/>
    <w:rsid w:val="00B249A9"/>
    <w:rsid w:val="00B24D5C"/>
    <w:rsid w:val="00B24D6A"/>
    <w:rsid w:val="00B2585E"/>
    <w:rsid w:val="00B25A56"/>
    <w:rsid w:val="00B265D5"/>
    <w:rsid w:val="00B26FC3"/>
    <w:rsid w:val="00B2701F"/>
    <w:rsid w:val="00B27513"/>
    <w:rsid w:val="00B277B8"/>
    <w:rsid w:val="00B308FA"/>
    <w:rsid w:val="00B3097C"/>
    <w:rsid w:val="00B30D19"/>
    <w:rsid w:val="00B310BD"/>
    <w:rsid w:val="00B31B3C"/>
    <w:rsid w:val="00B3209D"/>
    <w:rsid w:val="00B320B4"/>
    <w:rsid w:val="00B32EC1"/>
    <w:rsid w:val="00B3323A"/>
    <w:rsid w:val="00B345C0"/>
    <w:rsid w:val="00B347F8"/>
    <w:rsid w:val="00B34A6D"/>
    <w:rsid w:val="00B355DB"/>
    <w:rsid w:val="00B3582E"/>
    <w:rsid w:val="00B35913"/>
    <w:rsid w:val="00B368AF"/>
    <w:rsid w:val="00B36D69"/>
    <w:rsid w:val="00B37053"/>
    <w:rsid w:val="00B371F8"/>
    <w:rsid w:val="00B40C1B"/>
    <w:rsid w:val="00B42F3D"/>
    <w:rsid w:val="00B4364B"/>
    <w:rsid w:val="00B43E9F"/>
    <w:rsid w:val="00B4545D"/>
    <w:rsid w:val="00B45710"/>
    <w:rsid w:val="00B46033"/>
    <w:rsid w:val="00B47C52"/>
    <w:rsid w:val="00B5018A"/>
    <w:rsid w:val="00B504A6"/>
    <w:rsid w:val="00B50532"/>
    <w:rsid w:val="00B5187B"/>
    <w:rsid w:val="00B51C01"/>
    <w:rsid w:val="00B529DA"/>
    <w:rsid w:val="00B52D0F"/>
    <w:rsid w:val="00B52D8D"/>
    <w:rsid w:val="00B531CF"/>
    <w:rsid w:val="00B532C3"/>
    <w:rsid w:val="00B539BC"/>
    <w:rsid w:val="00B54D81"/>
    <w:rsid w:val="00B54ECD"/>
    <w:rsid w:val="00B55AB9"/>
    <w:rsid w:val="00B561C9"/>
    <w:rsid w:val="00B564AF"/>
    <w:rsid w:val="00B56859"/>
    <w:rsid w:val="00B570A0"/>
    <w:rsid w:val="00B57E97"/>
    <w:rsid w:val="00B60267"/>
    <w:rsid w:val="00B60663"/>
    <w:rsid w:val="00B60EF3"/>
    <w:rsid w:val="00B61687"/>
    <w:rsid w:val="00B61FE4"/>
    <w:rsid w:val="00B62958"/>
    <w:rsid w:val="00B63449"/>
    <w:rsid w:val="00B63768"/>
    <w:rsid w:val="00B64A8B"/>
    <w:rsid w:val="00B6529A"/>
    <w:rsid w:val="00B65F77"/>
    <w:rsid w:val="00B6638B"/>
    <w:rsid w:val="00B66799"/>
    <w:rsid w:val="00B66884"/>
    <w:rsid w:val="00B6695A"/>
    <w:rsid w:val="00B66F96"/>
    <w:rsid w:val="00B671DB"/>
    <w:rsid w:val="00B676CB"/>
    <w:rsid w:val="00B6796E"/>
    <w:rsid w:val="00B70037"/>
    <w:rsid w:val="00B70167"/>
    <w:rsid w:val="00B701FC"/>
    <w:rsid w:val="00B7041F"/>
    <w:rsid w:val="00B70D67"/>
    <w:rsid w:val="00B711BA"/>
    <w:rsid w:val="00B7160E"/>
    <w:rsid w:val="00B721B3"/>
    <w:rsid w:val="00B7243A"/>
    <w:rsid w:val="00B72A86"/>
    <w:rsid w:val="00B74A8E"/>
    <w:rsid w:val="00B74B7B"/>
    <w:rsid w:val="00B74CAC"/>
    <w:rsid w:val="00B74F33"/>
    <w:rsid w:val="00B75666"/>
    <w:rsid w:val="00B75A0E"/>
    <w:rsid w:val="00B75DAB"/>
    <w:rsid w:val="00B75E4A"/>
    <w:rsid w:val="00B7610D"/>
    <w:rsid w:val="00B765D6"/>
    <w:rsid w:val="00B76F32"/>
    <w:rsid w:val="00B773A2"/>
    <w:rsid w:val="00B77B98"/>
    <w:rsid w:val="00B80255"/>
    <w:rsid w:val="00B81106"/>
    <w:rsid w:val="00B81AFC"/>
    <w:rsid w:val="00B82EC7"/>
    <w:rsid w:val="00B83016"/>
    <w:rsid w:val="00B83307"/>
    <w:rsid w:val="00B83601"/>
    <w:rsid w:val="00B83710"/>
    <w:rsid w:val="00B838A0"/>
    <w:rsid w:val="00B83DE2"/>
    <w:rsid w:val="00B840D2"/>
    <w:rsid w:val="00B843AB"/>
    <w:rsid w:val="00B84604"/>
    <w:rsid w:val="00B848A7"/>
    <w:rsid w:val="00B85529"/>
    <w:rsid w:val="00B857F5"/>
    <w:rsid w:val="00B85A77"/>
    <w:rsid w:val="00B86273"/>
    <w:rsid w:val="00B8637B"/>
    <w:rsid w:val="00B869D2"/>
    <w:rsid w:val="00B87483"/>
    <w:rsid w:val="00B87A53"/>
    <w:rsid w:val="00B87F25"/>
    <w:rsid w:val="00B90433"/>
    <w:rsid w:val="00B9062C"/>
    <w:rsid w:val="00B90BC0"/>
    <w:rsid w:val="00B90E8B"/>
    <w:rsid w:val="00B92326"/>
    <w:rsid w:val="00B92D3D"/>
    <w:rsid w:val="00B94848"/>
    <w:rsid w:val="00B94FD1"/>
    <w:rsid w:val="00B9516F"/>
    <w:rsid w:val="00B956E8"/>
    <w:rsid w:val="00B95CA9"/>
    <w:rsid w:val="00B964BF"/>
    <w:rsid w:val="00B968EB"/>
    <w:rsid w:val="00B97196"/>
    <w:rsid w:val="00B97423"/>
    <w:rsid w:val="00B97DC8"/>
    <w:rsid w:val="00BA043C"/>
    <w:rsid w:val="00BA0D54"/>
    <w:rsid w:val="00BA12C9"/>
    <w:rsid w:val="00BA1358"/>
    <w:rsid w:val="00BA196D"/>
    <w:rsid w:val="00BA1BB8"/>
    <w:rsid w:val="00BA1BC4"/>
    <w:rsid w:val="00BA1D74"/>
    <w:rsid w:val="00BA2820"/>
    <w:rsid w:val="00BA2FCD"/>
    <w:rsid w:val="00BA3303"/>
    <w:rsid w:val="00BA41AD"/>
    <w:rsid w:val="00BA44EA"/>
    <w:rsid w:val="00BA495F"/>
    <w:rsid w:val="00BA4AE4"/>
    <w:rsid w:val="00BA4E4E"/>
    <w:rsid w:val="00BA5310"/>
    <w:rsid w:val="00BA5E4C"/>
    <w:rsid w:val="00BA60B8"/>
    <w:rsid w:val="00BA6A0A"/>
    <w:rsid w:val="00BA79D3"/>
    <w:rsid w:val="00BA7BCA"/>
    <w:rsid w:val="00BA7E11"/>
    <w:rsid w:val="00BB0006"/>
    <w:rsid w:val="00BB0226"/>
    <w:rsid w:val="00BB0B21"/>
    <w:rsid w:val="00BB0D4B"/>
    <w:rsid w:val="00BB21D4"/>
    <w:rsid w:val="00BB2819"/>
    <w:rsid w:val="00BB28FE"/>
    <w:rsid w:val="00BB3758"/>
    <w:rsid w:val="00BB3987"/>
    <w:rsid w:val="00BB427C"/>
    <w:rsid w:val="00BB535A"/>
    <w:rsid w:val="00BB59EC"/>
    <w:rsid w:val="00BB5DDA"/>
    <w:rsid w:val="00BB6516"/>
    <w:rsid w:val="00BB6A8F"/>
    <w:rsid w:val="00BB7F23"/>
    <w:rsid w:val="00BC0152"/>
    <w:rsid w:val="00BC0B46"/>
    <w:rsid w:val="00BC120C"/>
    <w:rsid w:val="00BC26B3"/>
    <w:rsid w:val="00BC28C8"/>
    <w:rsid w:val="00BC333B"/>
    <w:rsid w:val="00BC3957"/>
    <w:rsid w:val="00BC3A71"/>
    <w:rsid w:val="00BC3C53"/>
    <w:rsid w:val="00BC4384"/>
    <w:rsid w:val="00BC4443"/>
    <w:rsid w:val="00BC4B81"/>
    <w:rsid w:val="00BC57B2"/>
    <w:rsid w:val="00BC67E8"/>
    <w:rsid w:val="00BC699C"/>
    <w:rsid w:val="00BC6C3F"/>
    <w:rsid w:val="00BC6E9A"/>
    <w:rsid w:val="00BC7397"/>
    <w:rsid w:val="00BC78F9"/>
    <w:rsid w:val="00BD039F"/>
    <w:rsid w:val="00BD062B"/>
    <w:rsid w:val="00BD0CC0"/>
    <w:rsid w:val="00BD1278"/>
    <w:rsid w:val="00BD2313"/>
    <w:rsid w:val="00BD2B17"/>
    <w:rsid w:val="00BD3B8B"/>
    <w:rsid w:val="00BD3C95"/>
    <w:rsid w:val="00BD3FDD"/>
    <w:rsid w:val="00BD4077"/>
    <w:rsid w:val="00BD418B"/>
    <w:rsid w:val="00BD5534"/>
    <w:rsid w:val="00BD6130"/>
    <w:rsid w:val="00BD6664"/>
    <w:rsid w:val="00BD733E"/>
    <w:rsid w:val="00BD75E6"/>
    <w:rsid w:val="00BE0271"/>
    <w:rsid w:val="00BE0557"/>
    <w:rsid w:val="00BE0B78"/>
    <w:rsid w:val="00BE0C77"/>
    <w:rsid w:val="00BE0F10"/>
    <w:rsid w:val="00BE2355"/>
    <w:rsid w:val="00BE23A4"/>
    <w:rsid w:val="00BE288E"/>
    <w:rsid w:val="00BE2A0A"/>
    <w:rsid w:val="00BE2A38"/>
    <w:rsid w:val="00BE2A9D"/>
    <w:rsid w:val="00BE37E6"/>
    <w:rsid w:val="00BE3F19"/>
    <w:rsid w:val="00BE4B83"/>
    <w:rsid w:val="00BE4E43"/>
    <w:rsid w:val="00BE5469"/>
    <w:rsid w:val="00BE6C49"/>
    <w:rsid w:val="00BE6D34"/>
    <w:rsid w:val="00BE7A1C"/>
    <w:rsid w:val="00BE7AB9"/>
    <w:rsid w:val="00BF1129"/>
    <w:rsid w:val="00BF1361"/>
    <w:rsid w:val="00BF13B1"/>
    <w:rsid w:val="00BF2688"/>
    <w:rsid w:val="00BF323E"/>
    <w:rsid w:val="00BF33F6"/>
    <w:rsid w:val="00BF34AB"/>
    <w:rsid w:val="00BF36C4"/>
    <w:rsid w:val="00BF3BA4"/>
    <w:rsid w:val="00BF3BD3"/>
    <w:rsid w:val="00BF3F25"/>
    <w:rsid w:val="00BF5367"/>
    <w:rsid w:val="00BF5BD3"/>
    <w:rsid w:val="00BF7A6F"/>
    <w:rsid w:val="00BF7BD4"/>
    <w:rsid w:val="00C00440"/>
    <w:rsid w:val="00C01109"/>
    <w:rsid w:val="00C01A81"/>
    <w:rsid w:val="00C02953"/>
    <w:rsid w:val="00C031B2"/>
    <w:rsid w:val="00C03EC1"/>
    <w:rsid w:val="00C04F4D"/>
    <w:rsid w:val="00C05F0E"/>
    <w:rsid w:val="00C060E3"/>
    <w:rsid w:val="00C06818"/>
    <w:rsid w:val="00C06BCF"/>
    <w:rsid w:val="00C06E26"/>
    <w:rsid w:val="00C074E8"/>
    <w:rsid w:val="00C104DF"/>
    <w:rsid w:val="00C11375"/>
    <w:rsid w:val="00C11B4C"/>
    <w:rsid w:val="00C12124"/>
    <w:rsid w:val="00C12596"/>
    <w:rsid w:val="00C1307B"/>
    <w:rsid w:val="00C13C99"/>
    <w:rsid w:val="00C13E0B"/>
    <w:rsid w:val="00C14162"/>
    <w:rsid w:val="00C14548"/>
    <w:rsid w:val="00C14606"/>
    <w:rsid w:val="00C146A5"/>
    <w:rsid w:val="00C14768"/>
    <w:rsid w:val="00C14987"/>
    <w:rsid w:val="00C14B58"/>
    <w:rsid w:val="00C14C15"/>
    <w:rsid w:val="00C14E74"/>
    <w:rsid w:val="00C15488"/>
    <w:rsid w:val="00C15A6C"/>
    <w:rsid w:val="00C15F87"/>
    <w:rsid w:val="00C15FF6"/>
    <w:rsid w:val="00C1658F"/>
    <w:rsid w:val="00C16833"/>
    <w:rsid w:val="00C17550"/>
    <w:rsid w:val="00C17FE2"/>
    <w:rsid w:val="00C20A84"/>
    <w:rsid w:val="00C20BCA"/>
    <w:rsid w:val="00C20F43"/>
    <w:rsid w:val="00C215B5"/>
    <w:rsid w:val="00C21841"/>
    <w:rsid w:val="00C21F0E"/>
    <w:rsid w:val="00C22128"/>
    <w:rsid w:val="00C22507"/>
    <w:rsid w:val="00C231CB"/>
    <w:rsid w:val="00C234BF"/>
    <w:rsid w:val="00C236E6"/>
    <w:rsid w:val="00C239B7"/>
    <w:rsid w:val="00C23BF1"/>
    <w:rsid w:val="00C242AB"/>
    <w:rsid w:val="00C24AAD"/>
    <w:rsid w:val="00C2518A"/>
    <w:rsid w:val="00C25376"/>
    <w:rsid w:val="00C25469"/>
    <w:rsid w:val="00C25B6A"/>
    <w:rsid w:val="00C26F00"/>
    <w:rsid w:val="00C26F50"/>
    <w:rsid w:val="00C26F6E"/>
    <w:rsid w:val="00C27138"/>
    <w:rsid w:val="00C27F0C"/>
    <w:rsid w:val="00C30180"/>
    <w:rsid w:val="00C30A17"/>
    <w:rsid w:val="00C30B5D"/>
    <w:rsid w:val="00C30CA3"/>
    <w:rsid w:val="00C31244"/>
    <w:rsid w:val="00C320DD"/>
    <w:rsid w:val="00C32A8C"/>
    <w:rsid w:val="00C332F7"/>
    <w:rsid w:val="00C3332B"/>
    <w:rsid w:val="00C33D82"/>
    <w:rsid w:val="00C34673"/>
    <w:rsid w:val="00C3624C"/>
    <w:rsid w:val="00C371B2"/>
    <w:rsid w:val="00C40DD3"/>
    <w:rsid w:val="00C4117E"/>
    <w:rsid w:val="00C42167"/>
    <w:rsid w:val="00C421EE"/>
    <w:rsid w:val="00C42905"/>
    <w:rsid w:val="00C42C8F"/>
    <w:rsid w:val="00C42E3C"/>
    <w:rsid w:val="00C42E58"/>
    <w:rsid w:val="00C44A88"/>
    <w:rsid w:val="00C45467"/>
    <w:rsid w:val="00C45618"/>
    <w:rsid w:val="00C460C9"/>
    <w:rsid w:val="00C465C5"/>
    <w:rsid w:val="00C46AF7"/>
    <w:rsid w:val="00C47A6F"/>
    <w:rsid w:val="00C503BD"/>
    <w:rsid w:val="00C50CBF"/>
    <w:rsid w:val="00C50DE3"/>
    <w:rsid w:val="00C51979"/>
    <w:rsid w:val="00C52360"/>
    <w:rsid w:val="00C523CE"/>
    <w:rsid w:val="00C52986"/>
    <w:rsid w:val="00C52E59"/>
    <w:rsid w:val="00C535C6"/>
    <w:rsid w:val="00C5394E"/>
    <w:rsid w:val="00C53C93"/>
    <w:rsid w:val="00C5448F"/>
    <w:rsid w:val="00C5489E"/>
    <w:rsid w:val="00C5570E"/>
    <w:rsid w:val="00C56A4B"/>
    <w:rsid w:val="00C56E32"/>
    <w:rsid w:val="00C57027"/>
    <w:rsid w:val="00C572B0"/>
    <w:rsid w:val="00C57B4B"/>
    <w:rsid w:val="00C57C09"/>
    <w:rsid w:val="00C61055"/>
    <w:rsid w:val="00C6180F"/>
    <w:rsid w:val="00C61B64"/>
    <w:rsid w:val="00C625D9"/>
    <w:rsid w:val="00C62A93"/>
    <w:rsid w:val="00C62AB8"/>
    <w:rsid w:val="00C62DF0"/>
    <w:rsid w:val="00C6314E"/>
    <w:rsid w:val="00C63158"/>
    <w:rsid w:val="00C63237"/>
    <w:rsid w:val="00C63998"/>
    <w:rsid w:val="00C63C38"/>
    <w:rsid w:val="00C63DF7"/>
    <w:rsid w:val="00C63FC6"/>
    <w:rsid w:val="00C645E9"/>
    <w:rsid w:val="00C64631"/>
    <w:rsid w:val="00C64B20"/>
    <w:rsid w:val="00C64BF0"/>
    <w:rsid w:val="00C65334"/>
    <w:rsid w:val="00C65EA9"/>
    <w:rsid w:val="00C66067"/>
    <w:rsid w:val="00C66174"/>
    <w:rsid w:val="00C66439"/>
    <w:rsid w:val="00C67B67"/>
    <w:rsid w:val="00C67E29"/>
    <w:rsid w:val="00C709FF"/>
    <w:rsid w:val="00C70B43"/>
    <w:rsid w:val="00C7138E"/>
    <w:rsid w:val="00C71E36"/>
    <w:rsid w:val="00C72076"/>
    <w:rsid w:val="00C726D0"/>
    <w:rsid w:val="00C7302C"/>
    <w:rsid w:val="00C7341B"/>
    <w:rsid w:val="00C73DF6"/>
    <w:rsid w:val="00C7457F"/>
    <w:rsid w:val="00C74A56"/>
    <w:rsid w:val="00C74F4F"/>
    <w:rsid w:val="00C753D9"/>
    <w:rsid w:val="00C75727"/>
    <w:rsid w:val="00C75806"/>
    <w:rsid w:val="00C75F5F"/>
    <w:rsid w:val="00C763F9"/>
    <w:rsid w:val="00C7772A"/>
    <w:rsid w:val="00C77D9A"/>
    <w:rsid w:val="00C805A5"/>
    <w:rsid w:val="00C80996"/>
    <w:rsid w:val="00C809B8"/>
    <w:rsid w:val="00C818D0"/>
    <w:rsid w:val="00C81B2E"/>
    <w:rsid w:val="00C82676"/>
    <w:rsid w:val="00C828C7"/>
    <w:rsid w:val="00C82F9A"/>
    <w:rsid w:val="00C830BD"/>
    <w:rsid w:val="00C830C3"/>
    <w:rsid w:val="00C833C3"/>
    <w:rsid w:val="00C83E91"/>
    <w:rsid w:val="00C84900"/>
    <w:rsid w:val="00C84C21"/>
    <w:rsid w:val="00C8569A"/>
    <w:rsid w:val="00C859ED"/>
    <w:rsid w:val="00C86D0A"/>
    <w:rsid w:val="00C87052"/>
    <w:rsid w:val="00C87173"/>
    <w:rsid w:val="00C87292"/>
    <w:rsid w:val="00C90599"/>
    <w:rsid w:val="00C91067"/>
    <w:rsid w:val="00C91131"/>
    <w:rsid w:val="00C91CDD"/>
    <w:rsid w:val="00C91EF3"/>
    <w:rsid w:val="00C92FA8"/>
    <w:rsid w:val="00C93181"/>
    <w:rsid w:val="00C93246"/>
    <w:rsid w:val="00C93DB8"/>
    <w:rsid w:val="00C93DCD"/>
    <w:rsid w:val="00C942D8"/>
    <w:rsid w:val="00C94B86"/>
    <w:rsid w:val="00C9522D"/>
    <w:rsid w:val="00C95D2B"/>
    <w:rsid w:val="00C96522"/>
    <w:rsid w:val="00C96C28"/>
    <w:rsid w:val="00C973F6"/>
    <w:rsid w:val="00CA0CD1"/>
    <w:rsid w:val="00CA0E47"/>
    <w:rsid w:val="00CA0F1B"/>
    <w:rsid w:val="00CA1133"/>
    <w:rsid w:val="00CA12D0"/>
    <w:rsid w:val="00CA1CB2"/>
    <w:rsid w:val="00CA2630"/>
    <w:rsid w:val="00CA27EE"/>
    <w:rsid w:val="00CA2854"/>
    <w:rsid w:val="00CA2C35"/>
    <w:rsid w:val="00CA2D3F"/>
    <w:rsid w:val="00CA2F82"/>
    <w:rsid w:val="00CA31B4"/>
    <w:rsid w:val="00CA3356"/>
    <w:rsid w:val="00CA35B4"/>
    <w:rsid w:val="00CA3CBA"/>
    <w:rsid w:val="00CA43F8"/>
    <w:rsid w:val="00CA53C4"/>
    <w:rsid w:val="00CA59DF"/>
    <w:rsid w:val="00CA5C6F"/>
    <w:rsid w:val="00CA5D15"/>
    <w:rsid w:val="00CA5E3D"/>
    <w:rsid w:val="00CA74A7"/>
    <w:rsid w:val="00CA7578"/>
    <w:rsid w:val="00CA773F"/>
    <w:rsid w:val="00CA7835"/>
    <w:rsid w:val="00CA7F5C"/>
    <w:rsid w:val="00CB06F6"/>
    <w:rsid w:val="00CB075B"/>
    <w:rsid w:val="00CB1C3C"/>
    <w:rsid w:val="00CB1CA2"/>
    <w:rsid w:val="00CB2949"/>
    <w:rsid w:val="00CB474C"/>
    <w:rsid w:val="00CB4D11"/>
    <w:rsid w:val="00CB54B1"/>
    <w:rsid w:val="00CB5E54"/>
    <w:rsid w:val="00CB5F7E"/>
    <w:rsid w:val="00CB6151"/>
    <w:rsid w:val="00CB64A0"/>
    <w:rsid w:val="00CB65CB"/>
    <w:rsid w:val="00CB7514"/>
    <w:rsid w:val="00CB75F5"/>
    <w:rsid w:val="00CB78F5"/>
    <w:rsid w:val="00CB7EE5"/>
    <w:rsid w:val="00CC0EED"/>
    <w:rsid w:val="00CC120D"/>
    <w:rsid w:val="00CC121D"/>
    <w:rsid w:val="00CC1588"/>
    <w:rsid w:val="00CC1781"/>
    <w:rsid w:val="00CC1CF6"/>
    <w:rsid w:val="00CC2C9F"/>
    <w:rsid w:val="00CC2EE9"/>
    <w:rsid w:val="00CC4A7D"/>
    <w:rsid w:val="00CC4B32"/>
    <w:rsid w:val="00CC5F95"/>
    <w:rsid w:val="00CC6211"/>
    <w:rsid w:val="00CC737B"/>
    <w:rsid w:val="00CC7AEA"/>
    <w:rsid w:val="00CC7C69"/>
    <w:rsid w:val="00CD08AC"/>
    <w:rsid w:val="00CD0BF9"/>
    <w:rsid w:val="00CD0C89"/>
    <w:rsid w:val="00CD11A1"/>
    <w:rsid w:val="00CD288C"/>
    <w:rsid w:val="00CD2ED4"/>
    <w:rsid w:val="00CD2FA5"/>
    <w:rsid w:val="00CD33D8"/>
    <w:rsid w:val="00CD3ECD"/>
    <w:rsid w:val="00CD47FA"/>
    <w:rsid w:val="00CD5D62"/>
    <w:rsid w:val="00CD6965"/>
    <w:rsid w:val="00CD7EA2"/>
    <w:rsid w:val="00CE02BC"/>
    <w:rsid w:val="00CE0D59"/>
    <w:rsid w:val="00CE1777"/>
    <w:rsid w:val="00CE17A8"/>
    <w:rsid w:val="00CE1912"/>
    <w:rsid w:val="00CE1C2C"/>
    <w:rsid w:val="00CE1D60"/>
    <w:rsid w:val="00CE2A19"/>
    <w:rsid w:val="00CE3115"/>
    <w:rsid w:val="00CE33C5"/>
    <w:rsid w:val="00CE4453"/>
    <w:rsid w:val="00CE504A"/>
    <w:rsid w:val="00CE5090"/>
    <w:rsid w:val="00CE59D6"/>
    <w:rsid w:val="00CE6367"/>
    <w:rsid w:val="00CE7838"/>
    <w:rsid w:val="00CE7E14"/>
    <w:rsid w:val="00CF087D"/>
    <w:rsid w:val="00CF17DE"/>
    <w:rsid w:val="00CF3359"/>
    <w:rsid w:val="00CF39A8"/>
    <w:rsid w:val="00CF39ED"/>
    <w:rsid w:val="00CF3D34"/>
    <w:rsid w:val="00CF3E9F"/>
    <w:rsid w:val="00CF456D"/>
    <w:rsid w:val="00CF5DBF"/>
    <w:rsid w:val="00CF6002"/>
    <w:rsid w:val="00CF619D"/>
    <w:rsid w:val="00CF6640"/>
    <w:rsid w:val="00D00554"/>
    <w:rsid w:val="00D008D3"/>
    <w:rsid w:val="00D00EFD"/>
    <w:rsid w:val="00D00F5E"/>
    <w:rsid w:val="00D012AA"/>
    <w:rsid w:val="00D015B6"/>
    <w:rsid w:val="00D01CB9"/>
    <w:rsid w:val="00D0229F"/>
    <w:rsid w:val="00D02C33"/>
    <w:rsid w:val="00D02D8E"/>
    <w:rsid w:val="00D033F8"/>
    <w:rsid w:val="00D03C9F"/>
    <w:rsid w:val="00D04245"/>
    <w:rsid w:val="00D04858"/>
    <w:rsid w:val="00D04970"/>
    <w:rsid w:val="00D04A51"/>
    <w:rsid w:val="00D04CA1"/>
    <w:rsid w:val="00D04DD9"/>
    <w:rsid w:val="00D077A2"/>
    <w:rsid w:val="00D077E4"/>
    <w:rsid w:val="00D10335"/>
    <w:rsid w:val="00D109B3"/>
    <w:rsid w:val="00D10D07"/>
    <w:rsid w:val="00D116E2"/>
    <w:rsid w:val="00D11A9B"/>
    <w:rsid w:val="00D12940"/>
    <w:rsid w:val="00D138AA"/>
    <w:rsid w:val="00D13C0E"/>
    <w:rsid w:val="00D13F97"/>
    <w:rsid w:val="00D14371"/>
    <w:rsid w:val="00D15E9B"/>
    <w:rsid w:val="00D206AE"/>
    <w:rsid w:val="00D20EC5"/>
    <w:rsid w:val="00D213BD"/>
    <w:rsid w:val="00D21861"/>
    <w:rsid w:val="00D238EF"/>
    <w:rsid w:val="00D245A3"/>
    <w:rsid w:val="00D24748"/>
    <w:rsid w:val="00D24C75"/>
    <w:rsid w:val="00D2526D"/>
    <w:rsid w:val="00D25423"/>
    <w:rsid w:val="00D25564"/>
    <w:rsid w:val="00D260FE"/>
    <w:rsid w:val="00D26361"/>
    <w:rsid w:val="00D26515"/>
    <w:rsid w:val="00D26516"/>
    <w:rsid w:val="00D265D1"/>
    <w:rsid w:val="00D266D9"/>
    <w:rsid w:val="00D26C34"/>
    <w:rsid w:val="00D272CB"/>
    <w:rsid w:val="00D27888"/>
    <w:rsid w:val="00D30030"/>
    <w:rsid w:val="00D303E1"/>
    <w:rsid w:val="00D30A87"/>
    <w:rsid w:val="00D30AD4"/>
    <w:rsid w:val="00D30D2D"/>
    <w:rsid w:val="00D30D7D"/>
    <w:rsid w:val="00D319BA"/>
    <w:rsid w:val="00D3221C"/>
    <w:rsid w:val="00D3253D"/>
    <w:rsid w:val="00D328F0"/>
    <w:rsid w:val="00D32CE4"/>
    <w:rsid w:val="00D33141"/>
    <w:rsid w:val="00D33715"/>
    <w:rsid w:val="00D346C1"/>
    <w:rsid w:val="00D3567B"/>
    <w:rsid w:val="00D35739"/>
    <w:rsid w:val="00D35880"/>
    <w:rsid w:val="00D35C43"/>
    <w:rsid w:val="00D35CAB"/>
    <w:rsid w:val="00D36221"/>
    <w:rsid w:val="00D36755"/>
    <w:rsid w:val="00D36830"/>
    <w:rsid w:val="00D37771"/>
    <w:rsid w:val="00D40EB2"/>
    <w:rsid w:val="00D41A94"/>
    <w:rsid w:val="00D425F7"/>
    <w:rsid w:val="00D4279E"/>
    <w:rsid w:val="00D42979"/>
    <w:rsid w:val="00D43191"/>
    <w:rsid w:val="00D43492"/>
    <w:rsid w:val="00D43BCD"/>
    <w:rsid w:val="00D44176"/>
    <w:rsid w:val="00D45168"/>
    <w:rsid w:val="00D45478"/>
    <w:rsid w:val="00D46F2A"/>
    <w:rsid w:val="00D47668"/>
    <w:rsid w:val="00D478FC"/>
    <w:rsid w:val="00D47F41"/>
    <w:rsid w:val="00D5043B"/>
    <w:rsid w:val="00D5045E"/>
    <w:rsid w:val="00D50BE6"/>
    <w:rsid w:val="00D50DD7"/>
    <w:rsid w:val="00D51138"/>
    <w:rsid w:val="00D515A8"/>
    <w:rsid w:val="00D51E3F"/>
    <w:rsid w:val="00D5224F"/>
    <w:rsid w:val="00D52A74"/>
    <w:rsid w:val="00D5349E"/>
    <w:rsid w:val="00D53845"/>
    <w:rsid w:val="00D53AA4"/>
    <w:rsid w:val="00D5413F"/>
    <w:rsid w:val="00D5468E"/>
    <w:rsid w:val="00D5477C"/>
    <w:rsid w:val="00D54B4E"/>
    <w:rsid w:val="00D54F83"/>
    <w:rsid w:val="00D5502C"/>
    <w:rsid w:val="00D55A78"/>
    <w:rsid w:val="00D55B33"/>
    <w:rsid w:val="00D57086"/>
    <w:rsid w:val="00D60A04"/>
    <w:rsid w:val="00D617E7"/>
    <w:rsid w:val="00D62594"/>
    <w:rsid w:val="00D630AB"/>
    <w:rsid w:val="00D6318F"/>
    <w:rsid w:val="00D643E8"/>
    <w:rsid w:val="00D66A30"/>
    <w:rsid w:val="00D6784D"/>
    <w:rsid w:val="00D70065"/>
    <w:rsid w:val="00D70196"/>
    <w:rsid w:val="00D7021C"/>
    <w:rsid w:val="00D7053C"/>
    <w:rsid w:val="00D71133"/>
    <w:rsid w:val="00D72348"/>
    <w:rsid w:val="00D72741"/>
    <w:rsid w:val="00D728F5"/>
    <w:rsid w:val="00D73480"/>
    <w:rsid w:val="00D73558"/>
    <w:rsid w:val="00D73690"/>
    <w:rsid w:val="00D744B3"/>
    <w:rsid w:val="00D74F52"/>
    <w:rsid w:val="00D75292"/>
    <w:rsid w:val="00D75404"/>
    <w:rsid w:val="00D75636"/>
    <w:rsid w:val="00D75CD1"/>
    <w:rsid w:val="00D75E16"/>
    <w:rsid w:val="00D76034"/>
    <w:rsid w:val="00D7672B"/>
    <w:rsid w:val="00D76CCF"/>
    <w:rsid w:val="00D77493"/>
    <w:rsid w:val="00D774A6"/>
    <w:rsid w:val="00D7770A"/>
    <w:rsid w:val="00D80F26"/>
    <w:rsid w:val="00D817DB"/>
    <w:rsid w:val="00D81820"/>
    <w:rsid w:val="00D81A75"/>
    <w:rsid w:val="00D81C07"/>
    <w:rsid w:val="00D8262D"/>
    <w:rsid w:val="00D82748"/>
    <w:rsid w:val="00D834A9"/>
    <w:rsid w:val="00D834C5"/>
    <w:rsid w:val="00D836D9"/>
    <w:rsid w:val="00D83FB5"/>
    <w:rsid w:val="00D8423E"/>
    <w:rsid w:val="00D84777"/>
    <w:rsid w:val="00D8547D"/>
    <w:rsid w:val="00D85525"/>
    <w:rsid w:val="00D8564B"/>
    <w:rsid w:val="00D859E7"/>
    <w:rsid w:val="00D85A6E"/>
    <w:rsid w:val="00D85B37"/>
    <w:rsid w:val="00D85BC8"/>
    <w:rsid w:val="00D8602F"/>
    <w:rsid w:val="00D8744F"/>
    <w:rsid w:val="00D90234"/>
    <w:rsid w:val="00D9179E"/>
    <w:rsid w:val="00D91B72"/>
    <w:rsid w:val="00D91CC3"/>
    <w:rsid w:val="00D91F0C"/>
    <w:rsid w:val="00D92628"/>
    <w:rsid w:val="00D92776"/>
    <w:rsid w:val="00D92C98"/>
    <w:rsid w:val="00D9385A"/>
    <w:rsid w:val="00D94245"/>
    <w:rsid w:val="00D96DC0"/>
    <w:rsid w:val="00D96EE9"/>
    <w:rsid w:val="00D97121"/>
    <w:rsid w:val="00D972F1"/>
    <w:rsid w:val="00DA02A6"/>
    <w:rsid w:val="00DA0621"/>
    <w:rsid w:val="00DA0FBC"/>
    <w:rsid w:val="00DA1636"/>
    <w:rsid w:val="00DA2268"/>
    <w:rsid w:val="00DA2436"/>
    <w:rsid w:val="00DA2538"/>
    <w:rsid w:val="00DA2CDD"/>
    <w:rsid w:val="00DA2CFD"/>
    <w:rsid w:val="00DA2E61"/>
    <w:rsid w:val="00DA2EF9"/>
    <w:rsid w:val="00DA4414"/>
    <w:rsid w:val="00DA4FA0"/>
    <w:rsid w:val="00DA54E2"/>
    <w:rsid w:val="00DA5DEA"/>
    <w:rsid w:val="00DA61A8"/>
    <w:rsid w:val="00DA6559"/>
    <w:rsid w:val="00DA6AEA"/>
    <w:rsid w:val="00DA7AD0"/>
    <w:rsid w:val="00DB07CC"/>
    <w:rsid w:val="00DB0985"/>
    <w:rsid w:val="00DB0F99"/>
    <w:rsid w:val="00DB19D1"/>
    <w:rsid w:val="00DB250A"/>
    <w:rsid w:val="00DB31F0"/>
    <w:rsid w:val="00DB3797"/>
    <w:rsid w:val="00DB37A1"/>
    <w:rsid w:val="00DB3CAE"/>
    <w:rsid w:val="00DB3FBA"/>
    <w:rsid w:val="00DB4B23"/>
    <w:rsid w:val="00DB4C1D"/>
    <w:rsid w:val="00DB4CAF"/>
    <w:rsid w:val="00DB58C5"/>
    <w:rsid w:val="00DB5AB8"/>
    <w:rsid w:val="00DB63C6"/>
    <w:rsid w:val="00DB63D6"/>
    <w:rsid w:val="00DB640B"/>
    <w:rsid w:val="00DB65BA"/>
    <w:rsid w:val="00DB6706"/>
    <w:rsid w:val="00DB6A5D"/>
    <w:rsid w:val="00DB74C4"/>
    <w:rsid w:val="00DB7587"/>
    <w:rsid w:val="00DB7DDA"/>
    <w:rsid w:val="00DC03B3"/>
    <w:rsid w:val="00DC08AC"/>
    <w:rsid w:val="00DC0B9D"/>
    <w:rsid w:val="00DC0DF6"/>
    <w:rsid w:val="00DC1524"/>
    <w:rsid w:val="00DC247A"/>
    <w:rsid w:val="00DC25C9"/>
    <w:rsid w:val="00DC310F"/>
    <w:rsid w:val="00DC31C8"/>
    <w:rsid w:val="00DC336D"/>
    <w:rsid w:val="00DC381F"/>
    <w:rsid w:val="00DC4702"/>
    <w:rsid w:val="00DC4871"/>
    <w:rsid w:val="00DC48D0"/>
    <w:rsid w:val="00DC4E8F"/>
    <w:rsid w:val="00DC4F07"/>
    <w:rsid w:val="00DC52C8"/>
    <w:rsid w:val="00DC5CF4"/>
    <w:rsid w:val="00DC6184"/>
    <w:rsid w:val="00DC6317"/>
    <w:rsid w:val="00DC64A7"/>
    <w:rsid w:val="00DC703C"/>
    <w:rsid w:val="00DC7A93"/>
    <w:rsid w:val="00DD09D2"/>
    <w:rsid w:val="00DD15E1"/>
    <w:rsid w:val="00DD1CD3"/>
    <w:rsid w:val="00DD289B"/>
    <w:rsid w:val="00DD2BA7"/>
    <w:rsid w:val="00DD3568"/>
    <w:rsid w:val="00DD49A0"/>
    <w:rsid w:val="00DD58CB"/>
    <w:rsid w:val="00DD5E76"/>
    <w:rsid w:val="00DD6232"/>
    <w:rsid w:val="00DD64B3"/>
    <w:rsid w:val="00DD6816"/>
    <w:rsid w:val="00DD6899"/>
    <w:rsid w:val="00DD72DC"/>
    <w:rsid w:val="00DD7435"/>
    <w:rsid w:val="00DE0964"/>
    <w:rsid w:val="00DE0C23"/>
    <w:rsid w:val="00DE2673"/>
    <w:rsid w:val="00DE286B"/>
    <w:rsid w:val="00DE2C5F"/>
    <w:rsid w:val="00DE2F44"/>
    <w:rsid w:val="00DE3641"/>
    <w:rsid w:val="00DE3704"/>
    <w:rsid w:val="00DE3766"/>
    <w:rsid w:val="00DE3CE2"/>
    <w:rsid w:val="00DE4333"/>
    <w:rsid w:val="00DE4439"/>
    <w:rsid w:val="00DE4513"/>
    <w:rsid w:val="00DE4E50"/>
    <w:rsid w:val="00DE5B2C"/>
    <w:rsid w:val="00DE6111"/>
    <w:rsid w:val="00DE64BA"/>
    <w:rsid w:val="00DE6E97"/>
    <w:rsid w:val="00DE7003"/>
    <w:rsid w:val="00DE70B6"/>
    <w:rsid w:val="00DE78F4"/>
    <w:rsid w:val="00DF03DB"/>
    <w:rsid w:val="00DF0ADC"/>
    <w:rsid w:val="00DF0C9C"/>
    <w:rsid w:val="00DF160F"/>
    <w:rsid w:val="00DF1E87"/>
    <w:rsid w:val="00DF25D1"/>
    <w:rsid w:val="00DF3500"/>
    <w:rsid w:val="00DF4374"/>
    <w:rsid w:val="00DF45AB"/>
    <w:rsid w:val="00DF46C5"/>
    <w:rsid w:val="00DF4B01"/>
    <w:rsid w:val="00DF4B30"/>
    <w:rsid w:val="00DF5095"/>
    <w:rsid w:val="00DF60AE"/>
    <w:rsid w:val="00DF6231"/>
    <w:rsid w:val="00DF6A2B"/>
    <w:rsid w:val="00DF74F0"/>
    <w:rsid w:val="00DF7A94"/>
    <w:rsid w:val="00DF7ECF"/>
    <w:rsid w:val="00E00101"/>
    <w:rsid w:val="00E004E3"/>
    <w:rsid w:val="00E0061E"/>
    <w:rsid w:val="00E00D60"/>
    <w:rsid w:val="00E013E5"/>
    <w:rsid w:val="00E01A95"/>
    <w:rsid w:val="00E0225F"/>
    <w:rsid w:val="00E02485"/>
    <w:rsid w:val="00E0250B"/>
    <w:rsid w:val="00E02D11"/>
    <w:rsid w:val="00E034FC"/>
    <w:rsid w:val="00E035E4"/>
    <w:rsid w:val="00E0438B"/>
    <w:rsid w:val="00E044B2"/>
    <w:rsid w:val="00E04CE7"/>
    <w:rsid w:val="00E0546B"/>
    <w:rsid w:val="00E05D35"/>
    <w:rsid w:val="00E06451"/>
    <w:rsid w:val="00E0646B"/>
    <w:rsid w:val="00E067A3"/>
    <w:rsid w:val="00E06D7C"/>
    <w:rsid w:val="00E06FBC"/>
    <w:rsid w:val="00E06FC0"/>
    <w:rsid w:val="00E07994"/>
    <w:rsid w:val="00E10FBC"/>
    <w:rsid w:val="00E114CF"/>
    <w:rsid w:val="00E1193E"/>
    <w:rsid w:val="00E11B26"/>
    <w:rsid w:val="00E11E31"/>
    <w:rsid w:val="00E11E5B"/>
    <w:rsid w:val="00E1200C"/>
    <w:rsid w:val="00E12E2B"/>
    <w:rsid w:val="00E12F79"/>
    <w:rsid w:val="00E13488"/>
    <w:rsid w:val="00E13645"/>
    <w:rsid w:val="00E138E1"/>
    <w:rsid w:val="00E13A6E"/>
    <w:rsid w:val="00E13B4C"/>
    <w:rsid w:val="00E14259"/>
    <w:rsid w:val="00E14489"/>
    <w:rsid w:val="00E14886"/>
    <w:rsid w:val="00E149A5"/>
    <w:rsid w:val="00E14E18"/>
    <w:rsid w:val="00E14E34"/>
    <w:rsid w:val="00E150C9"/>
    <w:rsid w:val="00E151C3"/>
    <w:rsid w:val="00E15A43"/>
    <w:rsid w:val="00E15A69"/>
    <w:rsid w:val="00E160C3"/>
    <w:rsid w:val="00E16126"/>
    <w:rsid w:val="00E162AD"/>
    <w:rsid w:val="00E16CEC"/>
    <w:rsid w:val="00E16D01"/>
    <w:rsid w:val="00E16E51"/>
    <w:rsid w:val="00E16F5E"/>
    <w:rsid w:val="00E177FC"/>
    <w:rsid w:val="00E17876"/>
    <w:rsid w:val="00E17A2C"/>
    <w:rsid w:val="00E20296"/>
    <w:rsid w:val="00E20398"/>
    <w:rsid w:val="00E20470"/>
    <w:rsid w:val="00E20961"/>
    <w:rsid w:val="00E20A9D"/>
    <w:rsid w:val="00E2110C"/>
    <w:rsid w:val="00E2129F"/>
    <w:rsid w:val="00E21460"/>
    <w:rsid w:val="00E22154"/>
    <w:rsid w:val="00E22CDA"/>
    <w:rsid w:val="00E22E93"/>
    <w:rsid w:val="00E23220"/>
    <w:rsid w:val="00E23917"/>
    <w:rsid w:val="00E23C7F"/>
    <w:rsid w:val="00E24314"/>
    <w:rsid w:val="00E24746"/>
    <w:rsid w:val="00E24CC4"/>
    <w:rsid w:val="00E25141"/>
    <w:rsid w:val="00E25447"/>
    <w:rsid w:val="00E26852"/>
    <w:rsid w:val="00E26B6D"/>
    <w:rsid w:val="00E27607"/>
    <w:rsid w:val="00E27823"/>
    <w:rsid w:val="00E27860"/>
    <w:rsid w:val="00E27B1D"/>
    <w:rsid w:val="00E27E4C"/>
    <w:rsid w:val="00E30068"/>
    <w:rsid w:val="00E30A60"/>
    <w:rsid w:val="00E30E9B"/>
    <w:rsid w:val="00E3117C"/>
    <w:rsid w:val="00E31240"/>
    <w:rsid w:val="00E31D7F"/>
    <w:rsid w:val="00E3211F"/>
    <w:rsid w:val="00E322F3"/>
    <w:rsid w:val="00E32E14"/>
    <w:rsid w:val="00E33334"/>
    <w:rsid w:val="00E33A1A"/>
    <w:rsid w:val="00E33A47"/>
    <w:rsid w:val="00E33E77"/>
    <w:rsid w:val="00E3472D"/>
    <w:rsid w:val="00E347AE"/>
    <w:rsid w:val="00E35A3C"/>
    <w:rsid w:val="00E35CCE"/>
    <w:rsid w:val="00E35F33"/>
    <w:rsid w:val="00E3620B"/>
    <w:rsid w:val="00E363FC"/>
    <w:rsid w:val="00E36789"/>
    <w:rsid w:val="00E369C2"/>
    <w:rsid w:val="00E36B00"/>
    <w:rsid w:val="00E37027"/>
    <w:rsid w:val="00E372DE"/>
    <w:rsid w:val="00E37C75"/>
    <w:rsid w:val="00E40261"/>
    <w:rsid w:val="00E411DF"/>
    <w:rsid w:val="00E4199C"/>
    <w:rsid w:val="00E41A00"/>
    <w:rsid w:val="00E41C53"/>
    <w:rsid w:val="00E42776"/>
    <w:rsid w:val="00E43255"/>
    <w:rsid w:val="00E4355F"/>
    <w:rsid w:val="00E44022"/>
    <w:rsid w:val="00E446F9"/>
    <w:rsid w:val="00E44AB0"/>
    <w:rsid w:val="00E459D6"/>
    <w:rsid w:val="00E45ADF"/>
    <w:rsid w:val="00E45F8F"/>
    <w:rsid w:val="00E46225"/>
    <w:rsid w:val="00E47923"/>
    <w:rsid w:val="00E47CF4"/>
    <w:rsid w:val="00E50DBE"/>
    <w:rsid w:val="00E50F94"/>
    <w:rsid w:val="00E5138A"/>
    <w:rsid w:val="00E531A5"/>
    <w:rsid w:val="00E540E2"/>
    <w:rsid w:val="00E54A50"/>
    <w:rsid w:val="00E55BA9"/>
    <w:rsid w:val="00E55C08"/>
    <w:rsid w:val="00E55CC3"/>
    <w:rsid w:val="00E55FB9"/>
    <w:rsid w:val="00E56038"/>
    <w:rsid w:val="00E560EE"/>
    <w:rsid w:val="00E567FE"/>
    <w:rsid w:val="00E56B9D"/>
    <w:rsid w:val="00E56D70"/>
    <w:rsid w:val="00E604BB"/>
    <w:rsid w:val="00E604F5"/>
    <w:rsid w:val="00E60753"/>
    <w:rsid w:val="00E6092D"/>
    <w:rsid w:val="00E610D7"/>
    <w:rsid w:val="00E61166"/>
    <w:rsid w:val="00E61552"/>
    <w:rsid w:val="00E615E9"/>
    <w:rsid w:val="00E61BD5"/>
    <w:rsid w:val="00E6265D"/>
    <w:rsid w:val="00E637C0"/>
    <w:rsid w:val="00E640AA"/>
    <w:rsid w:val="00E643B0"/>
    <w:rsid w:val="00E64DF9"/>
    <w:rsid w:val="00E64F7B"/>
    <w:rsid w:val="00E66312"/>
    <w:rsid w:val="00E67820"/>
    <w:rsid w:val="00E679CF"/>
    <w:rsid w:val="00E706C1"/>
    <w:rsid w:val="00E707D6"/>
    <w:rsid w:val="00E71A77"/>
    <w:rsid w:val="00E72147"/>
    <w:rsid w:val="00E72588"/>
    <w:rsid w:val="00E72CFA"/>
    <w:rsid w:val="00E736E9"/>
    <w:rsid w:val="00E73EC4"/>
    <w:rsid w:val="00E74563"/>
    <w:rsid w:val="00E74807"/>
    <w:rsid w:val="00E74B1A"/>
    <w:rsid w:val="00E75961"/>
    <w:rsid w:val="00E75B31"/>
    <w:rsid w:val="00E75BF6"/>
    <w:rsid w:val="00E75D5F"/>
    <w:rsid w:val="00E77712"/>
    <w:rsid w:val="00E80BE9"/>
    <w:rsid w:val="00E80C80"/>
    <w:rsid w:val="00E81D0C"/>
    <w:rsid w:val="00E83485"/>
    <w:rsid w:val="00E844F8"/>
    <w:rsid w:val="00E84DD3"/>
    <w:rsid w:val="00E8552F"/>
    <w:rsid w:val="00E856A3"/>
    <w:rsid w:val="00E86063"/>
    <w:rsid w:val="00E862DF"/>
    <w:rsid w:val="00E86468"/>
    <w:rsid w:val="00E8650C"/>
    <w:rsid w:val="00E86921"/>
    <w:rsid w:val="00E87196"/>
    <w:rsid w:val="00E872F2"/>
    <w:rsid w:val="00E87A6B"/>
    <w:rsid w:val="00E87CFB"/>
    <w:rsid w:val="00E87E66"/>
    <w:rsid w:val="00E91D0B"/>
    <w:rsid w:val="00E92559"/>
    <w:rsid w:val="00E927BE"/>
    <w:rsid w:val="00E928CF"/>
    <w:rsid w:val="00E932AC"/>
    <w:rsid w:val="00E93953"/>
    <w:rsid w:val="00E94375"/>
    <w:rsid w:val="00E94494"/>
    <w:rsid w:val="00E94987"/>
    <w:rsid w:val="00E95535"/>
    <w:rsid w:val="00E95644"/>
    <w:rsid w:val="00E95C62"/>
    <w:rsid w:val="00E96166"/>
    <w:rsid w:val="00E96CDC"/>
    <w:rsid w:val="00E96DCA"/>
    <w:rsid w:val="00E973D5"/>
    <w:rsid w:val="00E97782"/>
    <w:rsid w:val="00E97D25"/>
    <w:rsid w:val="00E97DE7"/>
    <w:rsid w:val="00EA0305"/>
    <w:rsid w:val="00EA09FC"/>
    <w:rsid w:val="00EA0A98"/>
    <w:rsid w:val="00EA0C0F"/>
    <w:rsid w:val="00EA17FF"/>
    <w:rsid w:val="00EA2036"/>
    <w:rsid w:val="00EA319E"/>
    <w:rsid w:val="00EA3645"/>
    <w:rsid w:val="00EA36DB"/>
    <w:rsid w:val="00EA3AA7"/>
    <w:rsid w:val="00EA3B4B"/>
    <w:rsid w:val="00EA4232"/>
    <w:rsid w:val="00EA46CE"/>
    <w:rsid w:val="00EA4CA5"/>
    <w:rsid w:val="00EA52E3"/>
    <w:rsid w:val="00EA6F94"/>
    <w:rsid w:val="00EA7986"/>
    <w:rsid w:val="00EB1AE7"/>
    <w:rsid w:val="00EB2DE1"/>
    <w:rsid w:val="00EB315A"/>
    <w:rsid w:val="00EB3D2D"/>
    <w:rsid w:val="00EB4253"/>
    <w:rsid w:val="00EB51A5"/>
    <w:rsid w:val="00EB5A97"/>
    <w:rsid w:val="00EB6B59"/>
    <w:rsid w:val="00EB7F4A"/>
    <w:rsid w:val="00EC09FA"/>
    <w:rsid w:val="00EC0D39"/>
    <w:rsid w:val="00EC140C"/>
    <w:rsid w:val="00EC201F"/>
    <w:rsid w:val="00EC2959"/>
    <w:rsid w:val="00EC3897"/>
    <w:rsid w:val="00EC3E5F"/>
    <w:rsid w:val="00EC4998"/>
    <w:rsid w:val="00EC4FAD"/>
    <w:rsid w:val="00EC52C0"/>
    <w:rsid w:val="00EC52FB"/>
    <w:rsid w:val="00EC5460"/>
    <w:rsid w:val="00EC55A1"/>
    <w:rsid w:val="00EC574A"/>
    <w:rsid w:val="00EC5868"/>
    <w:rsid w:val="00EC598C"/>
    <w:rsid w:val="00EC5ECC"/>
    <w:rsid w:val="00EC6486"/>
    <w:rsid w:val="00EC6593"/>
    <w:rsid w:val="00EC770F"/>
    <w:rsid w:val="00EC78C1"/>
    <w:rsid w:val="00EC7A85"/>
    <w:rsid w:val="00EC7DCA"/>
    <w:rsid w:val="00ED09AC"/>
    <w:rsid w:val="00ED0B3C"/>
    <w:rsid w:val="00ED17F1"/>
    <w:rsid w:val="00ED1CD5"/>
    <w:rsid w:val="00ED274E"/>
    <w:rsid w:val="00ED33EF"/>
    <w:rsid w:val="00ED354D"/>
    <w:rsid w:val="00ED36FC"/>
    <w:rsid w:val="00ED37C5"/>
    <w:rsid w:val="00ED3E3F"/>
    <w:rsid w:val="00ED3F2E"/>
    <w:rsid w:val="00ED4933"/>
    <w:rsid w:val="00ED4D4F"/>
    <w:rsid w:val="00ED4E72"/>
    <w:rsid w:val="00ED5496"/>
    <w:rsid w:val="00ED5523"/>
    <w:rsid w:val="00ED575E"/>
    <w:rsid w:val="00ED6519"/>
    <w:rsid w:val="00ED69BA"/>
    <w:rsid w:val="00ED69D0"/>
    <w:rsid w:val="00ED6B69"/>
    <w:rsid w:val="00ED70F4"/>
    <w:rsid w:val="00EE0B8A"/>
    <w:rsid w:val="00EE23EF"/>
    <w:rsid w:val="00EE2CF7"/>
    <w:rsid w:val="00EE30B9"/>
    <w:rsid w:val="00EE4574"/>
    <w:rsid w:val="00EE4BA8"/>
    <w:rsid w:val="00EE4FEA"/>
    <w:rsid w:val="00EE5405"/>
    <w:rsid w:val="00EE5BF3"/>
    <w:rsid w:val="00EE62E9"/>
    <w:rsid w:val="00EE6339"/>
    <w:rsid w:val="00EE6390"/>
    <w:rsid w:val="00EE6664"/>
    <w:rsid w:val="00EE69F5"/>
    <w:rsid w:val="00EE7DC8"/>
    <w:rsid w:val="00EF0179"/>
    <w:rsid w:val="00EF08B7"/>
    <w:rsid w:val="00EF0B0E"/>
    <w:rsid w:val="00EF238C"/>
    <w:rsid w:val="00EF2635"/>
    <w:rsid w:val="00EF2859"/>
    <w:rsid w:val="00EF31A7"/>
    <w:rsid w:val="00EF42F1"/>
    <w:rsid w:val="00EF4935"/>
    <w:rsid w:val="00EF6251"/>
    <w:rsid w:val="00EF6A3A"/>
    <w:rsid w:val="00EF7798"/>
    <w:rsid w:val="00EF7876"/>
    <w:rsid w:val="00F00295"/>
    <w:rsid w:val="00F00D6C"/>
    <w:rsid w:val="00F01F7A"/>
    <w:rsid w:val="00F022BF"/>
    <w:rsid w:val="00F03238"/>
    <w:rsid w:val="00F03441"/>
    <w:rsid w:val="00F035F6"/>
    <w:rsid w:val="00F03F90"/>
    <w:rsid w:val="00F04284"/>
    <w:rsid w:val="00F044D3"/>
    <w:rsid w:val="00F04656"/>
    <w:rsid w:val="00F04CA7"/>
    <w:rsid w:val="00F053CB"/>
    <w:rsid w:val="00F0650F"/>
    <w:rsid w:val="00F06A68"/>
    <w:rsid w:val="00F06AD3"/>
    <w:rsid w:val="00F06B9C"/>
    <w:rsid w:val="00F0736C"/>
    <w:rsid w:val="00F07A5F"/>
    <w:rsid w:val="00F07C04"/>
    <w:rsid w:val="00F102EC"/>
    <w:rsid w:val="00F10B48"/>
    <w:rsid w:val="00F10F3F"/>
    <w:rsid w:val="00F115E3"/>
    <w:rsid w:val="00F11BE2"/>
    <w:rsid w:val="00F11DA2"/>
    <w:rsid w:val="00F123D0"/>
    <w:rsid w:val="00F12767"/>
    <w:rsid w:val="00F1286F"/>
    <w:rsid w:val="00F1318B"/>
    <w:rsid w:val="00F133C3"/>
    <w:rsid w:val="00F14487"/>
    <w:rsid w:val="00F1468E"/>
    <w:rsid w:val="00F1478C"/>
    <w:rsid w:val="00F14D10"/>
    <w:rsid w:val="00F14D98"/>
    <w:rsid w:val="00F16AE0"/>
    <w:rsid w:val="00F16D17"/>
    <w:rsid w:val="00F16D52"/>
    <w:rsid w:val="00F16F7C"/>
    <w:rsid w:val="00F1704D"/>
    <w:rsid w:val="00F17086"/>
    <w:rsid w:val="00F176B3"/>
    <w:rsid w:val="00F17D43"/>
    <w:rsid w:val="00F17FC3"/>
    <w:rsid w:val="00F201B4"/>
    <w:rsid w:val="00F2086C"/>
    <w:rsid w:val="00F20AC6"/>
    <w:rsid w:val="00F20C69"/>
    <w:rsid w:val="00F20FB4"/>
    <w:rsid w:val="00F222DB"/>
    <w:rsid w:val="00F229FC"/>
    <w:rsid w:val="00F242C8"/>
    <w:rsid w:val="00F24BBB"/>
    <w:rsid w:val="00F24E66"/>
    <w:rsid w:val="00F251E3"/>
    <w:rsid w:val="00F2660D"/>
    <w:rsid w:val="00F26E6C"/>
    <w:rsid w:val="00F26F9D"/>
    <w:rsid w:val="00F27C3B"/>
    <w:rsid w:val="00F27FA8"/>
    <w:rsid w:val="00F30EF7"/>
    <w:rsid w:val="00F319A6"/>
    <w:rsid w:val="00F31C67"/>
    <w:rsid w:val="00F32F98"/>
    <w:rsid w:val="00F3452E"/>
    <w:rsid w:val="00F34AA5"/>
    <w:rsid w:val="00F3594E"/>
    <w:rsid w:val="00F36B8E"/>
    <w:rsid w:val="00F36ECC"/>
    <w:rsid w:val="00F37084"/>
    <w:rsid w:val="00F37582"/>
    <w:rsid w:val="00F37658"/>
    <w:rsid w:val="00F37791"/>
    <w:rsid w:val="00F3792F"/>
    <w:rsid w:val="00F37A8F"/>
    <w:rsid w:val="00F37DC2"/>
    <w:rsid w:val="00F40333"/>
    <w:rsid w:val="00F40462"/>
    <w:rsid w:val="00F4067C"/>
    <w:rsid w:val="00F40BF1"/>
    <w:rsid w:val="00F40C0D"/>
    <w:rsid w:val="00F41124"/>
    <w:rsid w:val="00F4123C"/>
    <w:rsid w:val="00F41E48"/>
    <w:rsid w:val="00F42FBC"/>
    <w:rsid w:val="00F4309C"/>
    <w:rsid w:val="00F43E39"/>
    <w:rsid w:val="00F43E55"/>
    <w:rsid w:val="00F43EBD"/>
    <w:rsid w:val="00F442C7"/>
    <w:rsid w:val="00F44F5E"/>
    <w:rsid w:val="00F45DD3"/>
    <w:rsid w:val="00F46242"/>
    <w:rsid w:val="00F46CD9"/>
    <w:rsid w:val="00F46CF6"/>
    <w:rsid w:val="00F4722F"/>
    <w:rsid w:val="00F47D5D"/>
    <w:rsid w:val="00F50D29"/>
    <w:rsid w:val="00F51290"/>
    <w:rsid w:val="00F51BDD"/>
    <w:rsid w:val="00F520CE"/>
    <w:rsid w:val="00F5251D"/>
    <w:rsid w:val="00F52628"/>
    <w:rsid w:val="00F52DFE"/>
    <w:rsid w:val="00F53597"/>
    <w:rsid w:val="00F53ACD"/>
    <w:rsid w:val="00F53AE1"/>
    <w:rsid w:val="00F53D92"/>
    <w:rsid w:val="00F548B9"/>
    <w:rsid w:val="00F548ED"/>
    <w:rsid w:val="00F55349"/>
    <w:rsid w:val="00F5569E"/>
    <w:rsid w:val="00F562D2"/>
    <w:rsid w:val="00F56938"/>
    <w:rsid w:val="00F578C4"/>
    <w:rsid w:val="00F6018B"/>
    <w:rsid w:val="00F60561"/>
    <w:rsid w:val="00F61191"/>
    <w:rsid w:val="00F62312"/>
    <w:rsid w:val="00F62826"/>
    <w:rsid w:val="00F62E63"/>
    <w:rsid w:val="00F62E72"/>
    <w:rsid w:val="00F63302"/>
    <w:rsid w:val="00F635BE"/>
    <w:rsid w:val="00F63B22"/>
    <w:rsid w:val="00F63B36"/>
    <w:rsid w:val="00F64ABB"/>
    <w:rsid w:val="00F6532F"/>
    <w:rsid w:val="00F65480"/>
    <w:rsid w:val="00F70A00"/>
    <w:rsid w:val="00F70B5E"/>
    <w:rsid w:val="00F70E32"/>
    <w:rsid w:val="00F72F3F"/>
    <w:rsid w:val="00F72FF4"/>
    <w:rsid w:val="00F7334E"/>
    <w:rsid w:val="00F7343E"/>
    <w:rsid w:val="00F736B8"/>
    <w:rsid w:val="00F73987"/>
    <w:rsid w:val="00F73CD3"/>
    <w:rsid w:val="00F73EFD"/>
    <w:rsid w:val="00F74079"/>
    <w:rsid w:val="00F74402"/>
    <w:rsid w:val="00F74448"/>
    <w:rsid w:val="00F744C5"/>
    <w:rsid w:val="00F745DB"/>
    <w:rsid w:val="00F74A0E"/>
    <w:rsid w:val="00F74C84"/>
    <w:rsid w:val="00F751E6"/>
    <w:rsid w:val="00F7578D"/>
    <w:rsid w:val="00F75C4B"/>
    <w:rsid w:val="00F76E54"/>
    <w:rsid w:val="00F7787E"/>
    <w:rsid w:val="00F77972"/>
    <w:rsid w:val="00F77AC4"/>
    <w:rsid w:val="00F77EAC"/>
    <w:rsid w:val="00F77FFA"/>
    <w:rsid w:val="00F80235"/>
    <w:rsid w:val="00F80392"/>
    <w:rsid w:val="00F809BA"/>
    <w:rsid w:val="00F8154D"/>
    <w:rsid w:val="00F815D0"/>
    <w:rsid w:val="00F819E2"/>
    <w:rsid w:val="00F81A04"/>
    <w:rsid w:val="00F82C14"/>
    <w:rsid w:val="00F82C97"/>
    <w:rsid w:val="00F83120"/>
    <w:rsid w:val="00F83AC9"/>
    <w:rsid w:val="00F8402C"/>
    <w:rsid w:val="00F84118"/>
    <w:rsid w:val="00F84D40"/>
    <w:rsid w:val="00F84EBA"/>
    <w:rsid w:val="00F85D48"/>
    <w:rsid w:val="00F869AB"/>
    <w:rsid w:val="00F869B7"/>
    <w:rsid w:val="00F86B94"/>
    <w:rsid w:val="00F87FA1"/>
    <w:rsid w:val="00F923EC"/>
    <w:rsid w:val="00F92A6E"/>
    <w:rsid w:val="00F9349F"/>
    <w:rsid w:val="00F938C0"/>
    <w:rsid w:val="00F93F15"/>
    <w:rsid w:val="00F945E4"/>
    <w:rsid w:val="00F94834"/>
    <w:rsid w:val="00F94858"/>
    <w:rsid w:val="00F94B1E"/>
    <w:rsid w:val="00F9518B"/>
    <w:rsid w:val="00F959E3"/>
    <w:rsid w:val="00F960BC"/>
    <w:rsid w:val="00F96F42"/>
    <w:rsid w:val="00F96F7E"/>
    <w:rsid w:val="00F97273"/>
    <w:rsid w:val="00FA0305"/>
    <w:rsid w:val="00FA073E"/>
    <w:rsid w:val="00FA092B"/>
    <w:rsid w:val="00FA14DF"/>
    <w:rsid w:val="00FA241B"/>
    <w:rsid w:val="00FA2FA3"/>
    <w:rsid w:val="00FA383B"/>
    <w:rsid w:val="00FA45B3"/>
    <w:rsid w:val="00FA4DD5"/>
    <w:rsid w:val="00FA50ED"/>
    <w:rsid w:val="00FA513A"/>
    <w:rsid w:val="00FA51C7"/>
    <w:rsid w:val="00FA527B"/>
    <w:rsid w:val="00FA5BC4"/>
    <w:rsid w:val="00FA6B0A"/>
    <w:rsid w:val="00FA6BC9"/>
    <w:rsid w:val="00FA6D49"/>
    <w:rsid w:val="00FA711D"/>
    <w:rsid w:val="00FA7453"/>
    <w:rsid w:val="00FA7856"/>
    <w:rsid w:val="00FA78C4"/>
    <w:rsid w:val="00FA7D49"/>
    <w:rsid w:val="00FB01CA"/>
    <w:rsid w:val="00FB0A5F"/>
    <w:rsid w:val="00FB0AE4"/>
    <w:rsid w:val="00FB178F"/>
    <w:rsid w:val="00FB2009"/>
    <w:rsid w:val="00FB2112"/>
    <w:rsid w:val="00FB22E1"/>
    <w:rsid w:val="00FB3733"/>
    <w:rsid w:val="00FB4619"/>
    <w:rsid w:val="00FB4AEC"/>
    <w:rsid w:val="00FB6029"/>
    <w:rsid w:val="00FB6B03"/>
    <w:rsid w:val="00FB6B2E"/>
    <w:rsid w:val="00FB6DF0"/>
    <w:rsid w:val="00FB6E8E"/>
    <w:rsid w:val="00FC0E4A"/>
    <w:rsid w:val="00FC1601"/>
    <w:rsid w:val="00FC221A"/>
    <w:rsid w:val="00FC34E9"/>
    <w:rsid w:val="00FC3C9A"/>
    <w:rsid w:val="00FC4196"/>
    <w:rsid w:val="00FC4815"/>
    <w:rsid w:val="00FC4F6F"/>
    <w:rsid w:val="00FC52E5"/>
    <w:rsid w:val="00FC5577"/>
    <w:rsid w:val="00FC6533"/>
    <w:rsid w:val="00FC66B9"/>
    <w:rsid w:val="00FC6C6A"/>
    <w:rsid w:val="00FC73AA"/>
    <w:rsid w:val="00FC76E9"/>
    <w:rsid w:val="00FC7FB1"/>
    <w:rsid w:val="00FD0D41"/>
    <w:rsid w:val="00FD0E81"/>
    <w:rsid w:val="00FD1163"/>
    <w:rsid w:val="00FD1700"/>
    <w:rsid w:val="00FD1D82"/>
    <w:rsid w:val="00FD1F55"/>
    <w:rsid w:val="00FD2061"/>
    <w:rsid w:val="00FD4489"/>
    <w:rsid w:val="00FD474E"/>
    <w:rsid w:val="00FD5571"/>
    <w:rsid w:val="00FD5CFD"/>
    <w:rsid w:val="00FD693F"/>
    <w:rsid w:val="00FD6DD8"/>
    <w:rsid w:val="00FD7A33"/>
    <w:rsid w:val="00FE0571"/>
    <w:rsid w:val="00FE0867"/>
    <w:rsid w:val="00FE0F32"/>
    <w:rsid w:val="00FE1648"/>
    <w:rsid w:val="00FE2132"/>
    <w:rsid w:val="00FE2FC9"/>
    <w:rsid w:val="00FE3D3B"/>
    <w:rsid w:val="00FE50BB"/>
    <w:rsid w:val="00FE5140"/>
    <w:rsid w:val="00FE5303"/>
    <w:rsid w:val="00FE5D28"/>
    <w:rsid w:val="00FE5EA7"/>
    <w:rsid w:val="00FE5F51"/>
    <w:rsid w:val="00FE6A02"/>
    <w:rsid w:val="00FE6CBD"/>
    <w:rsid w:val="00FE7520"/>
    <w:rsid w:val="00FE7840"/>
    <w:rsid w:val="00FE789A"/>
    <w:rsid w:val="00FE79F7"/>
    <w:rsid w:val="00FE7FCE"/>
    <w:rsid w:val="00FE7FF4"/>
    <w:rsid w:val="00FF07CC"/>
    <w:rsid w:val="00FF0B8D"/>
    <w:rsid w:val="00FF257F"/>
    <w:rsid w:val="00FF2B47"/>
    <w:rsid w:val="00FF32E6"/>
    <w:rsid w:val="00FF4308"/>
    <w:rsid w:val="00FF49A7"/>
    <w:rsid w:val="00FF54E9"/>
    <w:rsid w:val="00FF5CE4"/>
    <w:rsid w:val="00FF63E9"/>
    <w:rsid w:val="00FF660F"/>
    <w:rsid w:val="00FF6F50"/>
    <w:rsid w:val="00FF76F8"/>
    <w:rsid w:val="00FF7A92"/>
    <w:rsid w:val="00FF7CE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F14CB"/>
    <w:rPr>
      <w:sz w:val="24"/>
      <w:szCs w:val="24"/>
    </w:rPr>
  </w:style>
  <w:style w:type="paragraph" w:styleId="Heading1">
    <w:name w:val="heading 1"/>
    <w:basedOn w:val="Normal"/>
    <w:link w:val="Heading1Char"/>
    <w:uiPriority w:val="9"/>
    <w:qFormat/>
    <w:rsid w:val="00FA6BC9"/>
    <w:pPr>
      <w:pBdr>
        <w:top w:val="single" w:sz="18" w:space="4" w:color="005696"/>
        <w:left w:val="single" w:sz="18" w:space="4" w:color="005696"/>
        <w:bottom w:val="single" w:sz="18" w:space="4" w:color="005696"/>
        <w:right w:val="single" w:sz="18" w:space="4" w:color="005696"/>
      </w:pBdr>
      <w:spacing w:before="100" w:beforeAutospacing="1" w:after="270"/>
      <w:outlineLvl w:val="0"/>
    </w:pPr>
    <w:rPr>
      <w:b/>
      <w:bCs/>
      <w:color w:val="005696"/>
      <w:kern w:val="36"/>
      <w:sz w:val="48"/>
      <w:szCs w:val="48"/>
    </w:rPr>
  </w:style>
  <w:style w:type="paragraph" w:styleId="Heading2">
    <w:name w:val="heading 2"/>
    <w:basedOn w:val="Normal"/>
    <w:link w:val="Heading2Char"/>
    <w:uiPriority w:val="9"/>
    <w:qFormat/>
    <w:rsid w:val="00FA6BC9"/>
    <w:pPr>
      <w:spacing w:before="405" w:after="270"/>
      <w:outlineLvl w:val="1"/>
    </w:pPr>
    <w:rPr>
      <w:b/>
      <w:bCs/>
      <w:color w:val="005696"/>
      <w:sz w:val="36"/>
      <w:szCs w:val="36"/>
    </w:rPr>
  </w:style>
  <w:style w:type="paragraph" w:styleId="Heading3">
    <w:name w:val="heading 3"/>
    <w:basedOn w:val="Normal"/>
    <w:link w:val="Heading3Char"/>
    <w:uiPriority w:val="9"/>
    <w:qFormat/>
    <w:rsid w:val="00FA6BC9"/>
    <w:pPr>
      <w:spacing w:before="360" w:after="225"/>
      <w:outlineLvl w:val="2"/>
    </w:pPr>
    <w:rPr>
      <w:b/>
      <w:bCs/>
      <w:color w:val="005696"/>
      <w:sz w:val="27"/>
      <w:szCs w:val="27"/>
    </w:rPr>
  </w:style>
  <w:style w:type="paragraph" w:styleId="Heading4">
    <w:name w:val="heading 4"/>
    <w:basedOn w:val="Normal"/>
    <w:next w:val="Normal"/>
    <w:link w:val="Heading4Char"/>
    <w:uiPriority w:val="9"/>
    <w:unhideWhenUsed/>
    <w:qFormat/>
    <w:rsid w:val="00FA6BC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A6BC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FA6BC9"/>
    <w:pPr>
      <w:spacing w:before="225" w:after="90"/>
      <w:outlineLvl w:val="5"/>
    </w:pPr>
    <w:rPr>
      <w:b/>
      <w:bCs/>
      <w:color w:val="005696"/>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BC9"/>
    <w:rPr>
      <w:b/>
      <w:bCs/>
      <w:color w:val="005696"/>
      <w:kern w:val="36"/>
      <w:sz w:val="48"/>
      <w:szCs w:val="48"/>
    </w:rPr>
  </w:style>
  <w:style w:type="character" w:customStyle="1" w:styleId="Heading2Char">
    <w:name w:val="Heading 2 Char"/>
    <w:basedOn w:val="DefaultParagraphFont"/>
    <w:link w:val="Heading2"/>
    <w:uiPriority w:val="9"/>
    <w:rsid w:val="00FA6BC9"/>
    <w:rPr>
      <w:b/>
      <w:bCs/>
      <w:color w:val="005696"/>
      <w:sz w:val="36"/>
      <w:szCs w:val="36"/>
    </w:rPr>
  </w:style>
  <w:style w:type="character" w:customStyle="1" w:styleId="Heading3Char">
    <w:name w:val="Heading 3 Char"/>
    <w:basedOn w:val="DefaultParagraphFont"/>
    <w:link w:val="Heading3"/>
    <w:uiPriority w:val="9"/>
    <w:rsid w:val="00FA6BC9"/>
    <w:rPr>
      <w:b/>
      <w:bCs/>
      <w:color w:val="005696"/>
      <w:sz w:val="27"/>
      <w:szCs w:val="27"/>
    </w:rPr>
  </w:style>
  <w:style w:type="character" w:styleId="Hyperlink">
    <w:name w:val="Hyperlink"/>
    <w:basedOn w:val="DefaultParagraphFont"/>
    <w:uiPriority w:val="99"/>
    <w:unhideWhenUsed/>
    <w:rsid w:val="00FA6BC9"/>
    <w:rPr>
      <w:strike w:val="0"/>
      <w:dstrike w:val="0"/>
      <w:color w:val="005696"/>
      <w:u w:val="none"/>
      <w:effect w:val="none"/>
    </w:rPr>
  </w:style>
  <w:style w:type="character" w:styleId="Emphasis">
    <w:name w:val="Emphasis"/>
    <w:basedOn w:val="DefaultParagraphFont"/>
    <w:uiPriority w:val="20"/>
    <w:qFormat/>
    <w:rsid w:val="00FA6BC9"/>
    <w:rPr>
      <w:i/>
      <w:iCs/>
      <w:color w:val="005696"/>
    </w:rPr>
  </w:style>
  <w:style w:type="character" w:styleId="Strong">
    <w:name w:val="Strong"/>
    <w:basedOn w:val="DefaultParagraphFont"/>
    <w:uiPriority w:val="22"/>
    <w:qFormat/>
    <w:rsid w:val="00FA6BC9"/>
    <w:rPr>
      <w:b/>
      <w:bCs/>
      <w:color w:val="005696"/>
    </w:rPr>
  </w:style>
  <w:style w:type="character" w:customStyle="1" w:styleId="Caption1">
    <w:name w:val="Caption1"/>
    <w:basedOn w:val="DefaultParagraphFont"/>
    <w:rsid w:val="00FA6BC9"/>
    <w:rPr>
      <w:i/>
      <w:iCs/>
      <w:vanish w:val="0"/>
      <w:webHidden w:val="0"/>
      <w:sz w:val="20"/>
      <w:szCs w:val="20"/>
      <w:specVanish w:val="0"/>
    </w:rPr>
  </w:style>
  <w:style w:type="paragraph" w:styleId="NormalWeb">
    <w:name w:val="Normal (Web)"/>
    <w:basedOn w:val="Normal"/>
    <w:uiPriority w:val="99"/>
    <w:unhideWhenUsed/>
    <w:rsid w:val="00FA6BC9"/>
    <w:pPr>
      <w:spacing w:before="100" w:beforeAutospacing="1" w:after="100" w:afterAutospacing="1"/>
    </w:pPr>
  </w:style>
  <w:style w:type="character" w:styleId="HTMLCode">
    <w:name w:val="HTML Code"/>
    <w:basedOn w:val="DefaultParagraphFont"/>
    <w:uiPriority w:val="99"/>
    <w:unhideWhenUsed/>
    <w:rsid w:val="00FA6BC9"/>
    <w:rPr>
      <w:rFonts w:ascii="Courier New" w:eastAsia="Times New Roman" w:hAnsi="Courier New" w:cs="Courier New"/>
      <w:sz w:val="20"/>
      <w:szCs w:val="20"/>
    </w:rPr>
  </w:style>
  <w:style w:type="character" w:customStyle="1" w:styleId="rfc21191">
    <w:name w:val="rfc21191"/>
    <w:basedOn w:val="DefaultParagraphFont"/>
    <w:rsid w:val="00FA6BC9"/>
    <w:rPr>
      <w:rFonts w:ascii="Courier New" w:hAnsi="Courier New" w:cs="Courier New" w:hint="default"/>
      <w:color w:val="005696"/>
    </w:rPr>
  </w:style>
  <w:style w:type="paragraph" w:styleId="BalloonText">
    <w:name w:val="Balloon Text"/>
    <w:basedOn w:val="Normal"/>
    <w:link w:val="BalloonTextChar"/>
    <w:rsid w:val="00FA6BC9"/>
    <w:rPr>
      <w:rFonts w:ascii="Tahoma" w:hAnsi="Tahoma" w:cs="Tahoma"/>
      <w:sz w:val="16"/>
      <w:szCs w:val="16"/>
    </w:rPr>
  </w:style>
  <w:style w:type="character" w:customStyle="1" w:styleId="BalloonTextChar">
    <w:name w:val="Balloon Text Char"/>
    <w:basedOn w:val="DefaultParagraphFont"/>
    <w:link w:val="BalloonText"/>
    <w:rsid w:val="00FA6BC9"/>
    <w:rPr>
      <w:rFonts w:ascii="Tahoma" w:hAnsi="Tahoma" w:cs="Tahoma"/>
      <w:sz w:val="16"/>
      <w:szCs w:val="16"/>
    </w:rPr>
  </w:style>
  <w:style w:type="character" w:customStyle="1" w:styleId="Heading4Char">
    <w:name w:val="Heading 4 Char"/>
    <w:basedOn w:val="DefaultParagraphFont"/>
    <w:link w:val="Heading4"/>
    <w:uiPriority w:val="9"/>
    <w:rsid w:val="00FA6BC9"/>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FA6BC9"/>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rsid w:val="00FA6BC9"/>
    <w:rPr>
      <w:b/>
      <w:bCs/>
      <w:color w:val="005696"/>
      <w:sz w:val="15"/>
      <w:szCs w:val="15"/>
    </w:rPr>
  </w:style>
  <w:style w:type="character" w:styleId="FollowedHyperlink">
    <w:name w:val="FollowedHyperlink"/>
    <w:basedOn w:val="DefaultParagraphFont"/>
    <w:uiPriority w:val="99"/>
    <w:unhideWhenUsed/>
    <w:rsid w:val="00FA6BC9"/>
    <w:rPr>
      <w:strike w:val="0"/>
      <w:dstrike w:val="0"/>
      <w:color w:val="005696"/>
      <w:u w:val="none"/>
      <w:effect w:val="none"/>
    </w:rPr>
  </w:style>
  <w:style w:type="paragraph" w:customStyle="1" w:styleId="emphasizednote">
    <w:name w:val="emphasized_note"/>
    <w:basedOn w:val="Normal"/>
    <w:rsid w:val="00FA6BC9"/>
    <w:pPr>
      <w:spacing w:before="100" w:beforeAutospacing="1" w:after="100" w:afterAutospacing="1"/>
    </w:pPr>
    <w:rPr>
      <w:b/>
      <w:bCs/>
      <w:color w:val="005696"/>
    </w:rPr>
  </w:style>
  <w:style w:type="paragraph" w:customStyle="1" w:styleId="elementsection">
    <w:name w:val="element_section"/>
    <w:basedOn w:val="Normal"/>
    <w:rsid w:val="00FA6BC9"/>
    <w:pPr>
      <w:spacing w:before="100" w:beforeAutospacing="1" w:after="600"/>
    </w:pPr>
  </w:style>
  <w:style w:type="paragraph" w:customStyle="1" w:styleId="elementname">
    <w:name w:val="element_name"/>
    <w:basedOn w:val="Normal"/>
    <w:rsid w:val="00FA6BC9"/>
    <w:pPr>
      <w:pBdr>
        <w:top w:val="double" w:sz="6" w:space="8" w:color="FFC425"/>
        <w:left w:val="double" w:sz="6" w:space="8" w:color="FFC425"/>
        <w:bottom w:val="double" w:sz="6" w:space="8" w:color="FFC425"/>
        <w:right w:val="double" w:sz="6" w:space="8" w:color="FFC425"/>
      </w:pBdr>
      <w:shd w:val="clear" w:color="auto" w:fill="005696"/>
      <w:spacing w:before="100" w:beforeAutospacing="1" w:after="100" w:afterAutospacing="1"/>
    </w:pPr>
    <w:rPr>
      <w:color w:val="FFFFFF"/>
      <w:sz w:val="27"/>
      <w:szCs w:val="27"/>
    </w:rPr>
  </w:style>
  <w:style w:type="paragraph" w:customStyle="1" w:styleId="diagramparent">
    <w:name w:val="diagram_parent"/>
    <w:basedOn w:val="Normal"/>
    <w:rsid w:val="00FA6BC9"/>
    <w:pPr>
      <w:pBdr>
        <w:top w:val="inset" w:sz="6" w:space="0" w:color="auto"/>
        <w:left w:val="inset" w:sz="6" w:space="0" w:color="auto"/>
        <w:bottom w:val="inset" w:sz="6" w:space="0" w:color="auto"/>
        <w:right w:val="inset" w:sz="6" w:space="0" w:color="auto"/>
      </w:pBdr>
      <w:spacing w:before="150"/>
      <w:jc w:val="center"/>
    </w:pPr>
  </w:style>
  <w:style w:type="paragraph" w:customStyle="1" w:styleId="diagram">
    <w:name w:val="diagram"/>
    <w:basedOn w:val="Normal"/>
    <w:rsid w:val="00FA6BC9"/>
    <w:pPr>
      <w:spacing w:before="150" w:after="150"/>
    </w:pPr>
  </w:style>
  <w:style w:type="paragraph" w:customStyle="1" w:styleId="rfc2119">
    <w:name w:val="rfc2119"/>
    <w:basedOn w:val="Normal"/>
    <w:rsid w:val="00FA6BC9"/>
    <w:pPr>
      <w:spacing w:before="100" w:beforeAutospacing="1" w:after="100" w:afterAutospacing="1"/>
    </w:pPr>
    <w:rPr>
      <w:rFonts w:ascii="Courier New" w:hAnsi="Courier New" w:cs="Courier New"/>
      <w:color w:val="005696"/>
    </w:rPr>
  </w:style>
  <w:style w:type="paragraph" w:customStyle="1" w:styleId="rootelement">
    <w:name w:val="rootelement"/>
    <w:basedOn w:val="Normal"/>
    <w:rsid w:val="00FA6BC9"/>
    <w:pPr>
      <w:spacing w:before="100" w:beforeAutospacing="1" w:after="100" w:afterAutospacing="1"/>
    </w:pPr>
    <w:rPr>
      <w:b/>
      <w:bCs/>
      <w:color w:val="005696"/>
      <w:sz w:val="26"/>
      <w:szCs w:val="26"/>
    </w:rPr>
  </w:style>
  <w:style w:type="paragraph" w:customStyle="1" w:styleId="citation">
    <w:name w:val="citation"/>
    <w:basedOn w:val="Normal"/>
    <w:rsid w:val="00FA6BC9"/>
    <w:pPr>
      <w:spacing w:before="100" w:beforeAutospacing="1" w:after="100" w:afterAutospacing="1"/>
      <w:ind w:hanging="367"/>
    </w:pPr>
  </w:style>
  <w:style w:type="paragraph" w:customStyle="1" w:styleId="index-name">
    <w:name w:val="index-name"/>
    <w:basedOn w:val="Normal"/>
    <w:rsid w:val="00FA6BC9"/>
    <w:pPr>
      <w:spacing w:before="100" w:beforeAutospacing="1" w:after="100" w:afterAutospacing="1"/>
    </w:pPr>
    <w:rPr>
      <w:sz w:val="20"/>
      <w:szCs w:val="20"/>
    </w:rPr>
  </w:style>
  <w:style w:type="paragraph" w:customStyle="1" w:styleId="index-number">
    <w:name w:val="index-number"/>
    <w:basedOn w:val="Normal"/>
    <w:rsid w:val="00FA6BC9"/>
    <w:pPr>
      <w:spacing w:before="100" w:beforeAutospacing="1" w:after="100" w:afterAutospacing="1"/>
    </w:pPr>
    <w:rPr>
      <w:sz w:val="20"/>
      <w:szCs w:val="20"/>
    </w:rPr>
  </w:style>
  <w:style w:type="character" w:customStyle="1" w:styleId="example">
    <w:name w:val="example"/>
    <w:basedOn w:val="DefaultParagraphFont"/>
    <w:rsid w:val="00FA6BC9"/>
    <w:rPr>
      <w:rFonts w:ascii="Courier New" w:hAnsi="Courier New" w:cs="Courier New" w:hint="default"/>
      <w:sz w:val="20"/>
      <w:szCs w:val="20"/>
    </w:rPr>
  </w:style>
  <w:style w:type="character" w:customStyle="1" w:styleId="title">
    <w:name w:val="title"/>
    <w:basedOn w:val="DefaultParagraphFont"/>
    <w:rsid w:val="00FA6BC9"/>
    <w:rPr>
      <w:b/>
      <w:bCs/>
      <w:color w:val="005696"/>
    </w:rPr>
  </w:style>
  <w:style w:type="paragraph" w:styleId="TOC1">
    <w:name w:val="toc 1"/>
    <w:basedOn w:val="Normal"/>
    <w:next w:val="Normal"/>
    <w:autoRedefine/>
    <w:uiPriority w:val="39"/>
    <w:rsid w:val="001F14CB"/>
    <w:pPr>
      <w:spacing w:after="100"/>
    </w:pPr>
  </w:style>
  <w:style w:type="paragraph" w:styleId="TOCHeading">
    <w:name w:val="TOC Heading"/>
    <w:basedOn w:val="Heading1"/>
    <w:next w:val="Normal"/>
    <w:uiPriority w:val="39"/>
    <w:semiHidden/>
    <w:unhideWhenUsed/>
    <w:qFormat/>
    <w:rsid w:val="001F14CB"/>
    <w:pPr>
      <w:keepNext/>
      <w:keepLines/>
      <w:pBdr>
        <w:top w:val="none" w:sz="0" w:space="0" w:color="auto"/>
        <w:left w:val="none" w:sz="0" w:space="0" w:color="auto"/>
        <w:bottom w:val="none" w:sz="0" w:space="0" w:color="auto"/>
        <w:right w:val="none" w:sz="0" w:space="0" w:color="auto"/>
      </w:pBdr>
      <w:spacing w:before="480" w:beforeAutospacing="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Normal"/>
    <w:next w:val="Normal"/>
    <w:autoRedefine/>
    <w:uiPriority w:val="39"/>
    <w:rsid w:val="001F14CB"/>
    <w:pPr>
      <w:spacing w:after="100"/>
      <w:ind w:left="240"/>
    </w:pPr>
  </w:style>
  <w:style w:type="paragraph" w:styleId="TOC3">
    <w:name w:val="toc 3"/>
    <w:basedOn w:val="Normal"/>
    <w:next w:val="Normal"/>
    <w:autoRedefine/>
    <w:uiPriority w:val="39"/>
    <w:rsid w:val="001F14CB"/>
    <w:pPr>
      <w:spacing w:after="100"/>
      <w:ind w:left="480"/>
    </w:pPr>
  </w:style>
  <w:style w:type="character" w:styleId="CommentReference">
    <w:name w:val="annotation reference"/>
    <w:basedOn w:val="DefaultParagraphFont"/>
    <w:rsid w:val="00EC5868"/>
    <w:rPr>
      <w:sz w:val="16"/>
      <w:szCs w:val="16"/>
    </w:rPr>
  </w:style>
  <w:style w:type="paragraph" w:styleId="CommentText">
    <w:name w:val="annotation text"/>
    <w:basedOn w:val="Normal"/>
    <w:link w:val="CommentTextChar"/>
    <w:rsid w:val="00EC5868"/>
    <w:rPr>
      <w:sz w:val="20"/>
      <w:szCs w:val="20"/>
    </w:rPr>
  </w:style>
  <w:style w:type="character" w:customStyle="1" w:styleId="CommentTextChar">
    <w:name w:val="Comment Text Char"/>
    <w:basedOn w:val="DefaultParagraphFont"/>
    <w:link w:val="CommentText"/>
    <w:rsid w:val="00EC5868"/>
  </w:style>
  <w:style w:type="paragraph" w:styleId="CommentSubject">
    <w:name w:val="annotation subject"/>
    <w:basedOn w:val="CommentText"/>
    <w:next w:val="CommentText"/>
    <w:link w:val="CommentSubjectChar"/>
    <w:rsid w:val="00EC5868"/>
    <w:rPr>
      <w:b/>
      <w:bCs/>
    </w:rPr>
  </w:style>
  <w:style w:type="character" w:customStyle="1" w:styleId="CommentSubjectChar">
    <w:name w:val="Comment Subject Char"/>
    <w:basedOn w:val="CommentTextChar"/>
    <w:link w:val="CommentSubject"/>
    <w:rsid w:val="00EC5868"/>
    <w:rPr>
      <w:b/>
      <w:bCs/>
    </w:rPr>
  </w:style>
  <w:style w:type="paragraph" w:styleId="Caption">
    <w:name w:val="caption"/>
    <w:basedOn w:val="Normal"/>
    <w:next w:val="Normal"/>
    <w:unhideWhenUsed/>
    <w:qFormat/>
    <w:rsid w:val="00536407"/>
    <w:pPr>
      <w:spacing w:after="200"/>
    </w:pPr>
    <w:rPr>
      <w:b/>
      <w:bCs/>
      <w:color w:val="4F81BD" w:themeColor="accent1"/>
      <w:szCs w:val="18"/>
    </w:rPr>
  </w:style>
  <w:style w:type="character" w:customStyle="1" w:styleId="Caption2">
    <w:name w:val="Caption2"/>
    <w:basedOn w:val="DefaultParagraphFont"/>
    <w:rsid w:val="006247F5"/>
    <w:rPr>
      <w:i/>
      <w:iCs/>
      <w:vanish w:val="0"/>
      <w:webHidden w:val="0"/>
      <w:sz w:val="20"/>
      <w:szCs w:val="20"/>
      <w:specVanish w:val="0"/>
    </w:rPr>
  </w:style>
  <w:style w:type="character" w:customStyle="1" w:styleId="rootelement1">
    <w:name w:val="rootelement1"/>
    <w:basedOn w:val="DefaultParagraphFont"/>
    <w:rsid w:val="006247F5"/>
    <w:rPr>
      <w:b/>
      <w:bCs/>
      <w:color w:val="005696"/>
      <w:sz w:val="26"/>
      <w:szCs w:val="26"/>
    </w:rPr>
  </w:style>
  <w:style w:type="paragraph" w:styleId="ListParagraph">
    <w:name w:val="List Paragraph"/>
    <w:basedOn w:val="Normal"/>
    <w:uiPriority w:val="34"/>
    <w:qFormat/>
    <w:rsid w:val="007A4B42"/>
    <w:pPr>
      <w:ind w:left="720"/>
      <w:contextualSpacing/>
    </w:pPr>
  </w:style>
  <w:style w:type="paragraph" w:styleId="TOC4">
    <w:name w:val="toc 4"/>
    <w:basedOn w:val="Normal"/>
    <w:next w:val="Normal"/>
    <w:autoRedefine/>
    <w:uiPriority w:val="39"/>
    <w:unhideWhenUsed/>
    <w:rsid w:val="00EF6251"/>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F6251"/>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F6251"/>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F6251"/>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F6251"/>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F6251"/>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1225024898">
      <w:bodyDiv w:val="1"/>
      <w:marLeft w:val="1050"/>
      <w:marRight w:val="0"/>
      <w:marTop w:val="0"/>
      <w:marBottom w:val="0"/>
      <w:divBdr>
        <w:top w:val="none" w:sz="0" w:space="0" w:color="auto"/>
        <w:left w:val="none" w:sz="0" w:space="0" w:color="auto"/>
        <w:bottom w:val="none" w:sz="0" w:space="0" w:color="auto"/>
        <w:right w:val="none" w:sz="0" w:space="0" w:color="auto"/>
      </w:divBdr>
      <w:divsChild>
        <w:div w:id="841358560">
          <w:marLeft w:val="0"/>
          <w:marRight w:val="0"/>
          <w:marTop w:val="0"/>
          <w:marBottom w:val="375"/>
          <w:divBdr>
            <w:top w:val="none" w:sz="0" w:space="0" w:color="auto"/>
            <w:left w:val="none" w:sz="0" w:space="0" w:color="auto"/>
            <w:bottom w:val="none" w:sz="0" w:space="0" w:color="auto"/>
            <w:right w:val="none" w:sz="0" w:space="0" w:color="auto"/>
          </w:divBdr>
        </w:div>
        <w:div w:id="1053698212">
          <w:marLeft w:val="0"/>
          <w:marRight w:val="0"/>
          <w:marTop w:val="0"/>
          <w:marBottom w:val="30"/>
          <w:divBdr>
            <w:top w:val="none" w:sz="0" w:space="0" w:color="auto"/>
            <w:left w:val="none" w:sz="0" w:space="0" w:color="auto"/>
            <w:bottom w:val="none" w:sz="0" w:space="0" w:color="auto"/>
            <w:right w:val="none" w:sz="0" w:space="0" w:color="auto"/>
          </w:divBdr>
          <w:divsChild>
            <w:div w:id="82779186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391850699">
          <w:marLeft w:val="0"/>
          <w:marRight w:val="0"/>
          <w:marTop w:val="1125"/>
          <w:marBottom w:val="0"/>
          <w:divBdr>
            <w:top w:val="none" w:sz="0" w:space="0" w:color="auto"/>
            <w:left w:val="none" w:sz="0" w:space="0" w:color="auto"/>
            <w:bottom w:val="none" w:sz="0" w:space="0" w:color="auto"/>
            <w:right w:val="none" w:sz="0" w:space="0" w:color="auto"/>
          </w:divBdr>
        </w:div>
      </w:divsChild>
    </w:div>
    <w:div w:id="1265069057">
      <w:bodyDiv w:val="1"/>
      <w:marLeft w:val="0"/>
      <w:marRight w:val="0"/>
      <w:marTop w:val="0"/>
      <w:marBottom w:val="0"/>
      <w:divBdr>
        <w:top w:val="none" w:sz="0" w:space="0" w:color="auto"/>
        <w:left w:val="none" w:sz="0" w:space="0" w:color="auto"/>
        <w:bottom w:val="none" w:sz="0" w:space="0" w:color="auto"/>
        <w:right w:val="none" w:sz="0" w:space="0" w:color="auto"/>
      </w:divBdr>
    </w:div>
    <w:div w:id="1409956641">
      <w:bodyDiv w:val="1"/>
      <w:marLeft w:val="1050"/>
      <w:marRight w:val="0"/>
      <w:marTop w:val="0"/>
      <w:marBottom w:val="0"/>
      <w:divBdr>
        <w:top w:val="none" w:sz="0" w:space="0" w:color="auto"/>
        <w:left w:val="none" w:sz="0" w:space="0" w:color="auto"/>
        <w:bottom w:val="none" w:sz="0" w:space="0" w:color="auto"/>
        <w:right w:val="none" w:sz="0" w:space="0" w:color="auto"/>
      </w:divBdr>
      <w:divsChild>
        <w:div w:id="1861432419">
          <w:marLeft w:val="0"/>
          <w:marRight w:val="0"/>
          <w:marTop w:val="0"/>
          <w:marBottom w:val="375"/>
          <w:divBdr>
            <w:top w:val="none" w:sz="0" w:space="0" w:color="auto"/>
            <w:left w:val="none" w:sz="0" w:space="0" w:color="auto"/>
            <w:bottom w:val="none" w:sz="0" w:space="0" w:color="auto"/>
            <w:right w:val="none" w:sz="0" w:space="0" w:color="auto"/>
          </w:divBdr>
        </w:div>
        <w:div w:id="340009748">
          <w:marLeft w:val="0"/>
          <w:marRight w:val="0"/>
          <w:marTop w:val="1125"/>
          <w:marBottom w:val="0"/>
          <w:divBdr>
            <w:top w:val="none" w:sz="0" w:space="0" w:color="auto"/>
            <w:left w:val="none" w:sz="0" w:space="0" w:color="auto"/>
            <w:bottom w:val="none" w:sz="0" w:space="0" w:color="auto"/>
            <w:right w:val="none" w:sz="0" w:space="0" w:color="auto"/>
          </w:divBdr>
        </w:div>
      </w:divsChild>
    </w:div>
    <w:div w:id="1489055605">
      <w:bodyDiv w:val="1"/>
      <w:marLeft w:val="1050"/>
      <w:marRight w:val="0"/>
      <w:marTop w:val="0"/>
      <w:marBottom w:val="0"/>
      <w:divBdr>
        <w:top w:val="none" w:sz="0" w:space="0" w:color="auto"/>
        <w:left w:val="none" w:sz="0" w:space="0" w:color="auto"/>
        <w:bottom w:val="none" w:sz="0" w:space="0" w:color="auto"/>
        <w:right w:val="none" w:sz="0" w:space="0" w:color="auto"/>
      </w:divBdr>
      <w:divsChild>
        <w:div w:id="1708524127">
          <w:marLeft w:val="0"/>
          <w:marRight w:val="0"/>
          <w:marTop w:val="0"/>
          <w:marBottom w:val="375"/>
          <w:divBdr>
            <w:top w:val="none" w:sz="0" w:space="0" w:color="auto"/>
            <w:left w:val="none" w:sz="0" w:space="0" w:color="auto"/>
            <w:bottom w:val="none" w:sz="0" w:space="0" w:color="auto"/>
            <w:right w:val="none" w:sz="0" w:space="0" w:color="auto"/>
          </w:divBdr>
        </w:div>
        <w:div w:id="1478379382">
          <w:marLeft w:val="0"/>
          <w:marRight w:val="0"/>
          <w:marTop w:val="0"/>
          <w:marBottom w:val="30"/>
          <w:divBdr>
            <w:top w:val="none" w:sz="0" w:space="0" w:color="auto"/>
            <w:left w:val="none" w:sz="0" w:space="0" w:color="auto"/>
            <w:bottom w:val="none" w:sz="0" w:space="0" w:color="auto"/>
            <w:right w:val="none" w:sz="0" w:space="0" w:color="auto"/>
          </w:divBdr>
          <w:divsChild>
            <w:div w:id="182689597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095172445">
          <w:marLeft w:val="0"/>
          <w:marRight w:val="0"/>
          <w:marTop w:val="0"/>
          <w:marBottom w:val="30"/>
          <w:divBdr>
            <w:top w:val="none" w:sz="0" w:space="0" w:color="auto"/>
            <w:left w:val="none" w:sz="0" w:space="0" w:color="auto"/>
            <w:bottom w:val="none" w:sz="0" w:space="0" w:color="auto"/>
            <w:right w:val="none" w:sz="0" w:space="0" w:color="auto"/>
          </w:divBdr>
          <w:divsChild>
            <w:div w:id="35573428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865796568">
          <w:marLeft w:val="0"/>
          <w:marRight w:val="0"/>
          <w:marTop w:val="0"/>
          <w:marBottom w:val="30"/>
          <w:divBdr>
            <w:top w:val="none" w:sz="0" w:space="0" w:color="auto"/>
            <w:left w:val="none" w:sz="0" w:space="0" w:color="auto"/>
            <w:bottom w:val="none" w:sz="0" w:space="0" w:color="auto"/>
            <w:right w:val="none" w:sz="0" w:space="0" w:color="auto"/>
          </w:divBdr>
          <w:divsChild>
            <w:div w:id="118575543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129276532">
          <w:marLeft w:val="0"/>
          <w:marRight w:val="0"/>
          <w:marTop w:val="0"/>
          <w:marBottom w:val="30"/>
          <w:divBdr>
            <w:top w:val="none" w:sz="0" w:space="0" w:color="auto"/>
            <w:left w:val="none" w:sz="0" w:space="0" w:color="auto"/>
            <w:bottom w:val="none" w:sz="0" w:space="0" w:color="auto"/>
            <w:right w:val="none" w:sz="0" w:space="0" w:color="auto"/>
          </w:divBdr>
          <w:divsChild>
            <w:div w:id="115568570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077698406">
          <w:marLeft w:val="0"/>
          <w:marRight w:val="0"/>
          <w:marTop w:val="0"/>
          <w:marBottom w:val="30"/>
          <w:divBdr>
            <w:top w:val="none" w:sz="0" w:space="0" w:color="auto"/>
            <w:left w:val="none" w:sz="0" w:space="0" w:color="auto"/>
            <w:bottom w:val="none" w:sz="0" w:space="0" w:color="auto"/>
            <w:right w:val="none" w:sz="0" w:space="0" w:color="auto"/>
          </w:divBdr>
          <w:divsChild>
            <w:div w:id="98234693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308707530">
          <w:marLeft w:val="0"/>
          <w:marRight w:val="0"/>
          <w:marTop w:val="0"/>
          <w:marBottom w:val="30"/>
          <w:divBdr>
            <w:top w:val="none" w:sz="0" w:space="0" w:color="auto"/>
            <w:left w:val="none" w:sz="0" w:space="0" w:color="auto"/>
            <w:bottom w:val="none" w:sz="0" w:space="0" w:color="auto"/>
            <w:right w:val="none" w:sz="0" w:space="0" w:color="auto"/>
          </w:divBdr>
          <w:divsChild>
            <w:div w:id="82439308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066730287">
          <w:marLeft w:val="0"/>
          <w:marRight w:val="0"/>
          <w:marTop w:val="0"/>
          <w:marBottom w:val="30"/>
          <w:divBdr>
            <w:top w:val="none" w:sz="0" w:space="0" w:color="auto"/>
            <w:left w:val="none" w:sz="0" w:space="0" w:color="auto"/>
            <w:bottom w:val="none" w:sz="0" w:space="0" w:color="auto"/>
            <w:right w:val="none" w:sz="0" w:space="0" w:color="auto"/>
          </w:divBdr>
          <w:divsChild>
            <w:div w:id="125200808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452356869">
          <w:marLeft w:val="0"/>
          <w:marRight w:val="0"/>
          <w:marTop w:val="0"/>
          <w:marBottom w:val="30"/>
          <w:divBdr>
            <w:top w:val="none" w:sz="0" w:space="0" w:color="auto"/>
            <w:left w:val="none" w:sz="0" w:space="0" w:color="auto"/>
            <w:bottom w:val="none" w:sz="0" w:space="0" w:color="auto"/>
            <w:right w:val="none" w:sz="0" w:space="0" w:color="auto"/>
          </w:divBdr>
          <w:divsChild>
            <w:div w:id="65819160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663119833">
          <w:marLeft w:val="0"/>
          <w:marRight w:val="0"/>
          <w:marTop w:val="0"/>
          <w:marBottom w:val="30"/>
          <w:divBdr>
            <w:top w:val="none" w:sz="0" w:space="0" w:color="auto"/>
            <w:left w:val="none" w:sz="0" w:space="0" w:color="auto"/>
            <w:bottom w:val="none" w:sz="0" w:space="0" w:color="auto"/>
            <w:right w:val="none" w:sz="0" w:space="0" w:color="auto"/>
          </w:divBdr>
          <w:divsChild>
            <w:div w:id="59332278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430126777">
          <w:marLeft w:val="0"/>
          <w:marRight w:val="0"/>
          <w:marTop w:val="0"/>
          <w:marBottom w:val="30"/>
          <w:divBdr>
            <w:top w:val="none" w:sz="0" w:space="0" w:color="auto"/>
            <w:left w:val="none" w:sz="0" w:space="0" w:color="auto"/>
            <w:bottom w:val="none" w:sz="0" w:space="0" w:color="auto"/>
            <w:right w:val="none" w:sz="0" w:space="0" w:color="auto"/>
          </w:divBdr>
          <w:divsChild>
            <w:div w:id="189230481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809319712">
          <w:marLeft w:val="0"/>
          <w:marRight w:val="0"/>
          <w:marTop w:val="1125"/>
          <w:marBottom w:val="0"/>
          <w:divBdr>
            <w:top w:val="none" w:sz="0" w:space="0" w:color="auto"/>
            <w:left w:val="none" w:sz="0" w:space="0" w:color="auto"/>
            <w:bottom w:val="none" w:sz="0" w:space="0" w:color="auto"/>
            <w:right w:val="none" w:sz="0" w:space="0" w:color="auto"/>
          </w:divBdr>
        </w:div>
      </w:divsChild>
    </w:div>
    <w:div w:id="1959144338">
      <w:bodyDiv w:val="1"/>
      <w:marLeft w:val="1050"/>
      <w:marRight w:val="0"/>
      <w:marTop w:val="0"/>
      <w:marBottom w:val="0"/>
      <w:divBdr>
        <w:top w:val="none" w:sz="0" w:space="0" w:color="auto"/>
        <w:left w:val="none" w:sz="0" w:space="0" w:color="auto"/>
        <w:bottom w:val="none" w:sz="0" w:space="0" w:color="auto"/>
        <w:right w:val="none" w:sz="0" w:space="0" w:color="auto"/>
      </w:divBdr>
    </w:div>
    <w:div w:id="2125421177">
      <w:bodyDiv w:val="1"/>
      <w:marLeft w:val="1050"/>
      <w:marRight w:val="0"/>
      <w:marTop w:val="0"/>
      <w:marBottom w:val="0"/>
      <w:divBdr>
        <w:top w:val="none" w:sz="0" w:space="0" w:color="auto"/>
        <w:left w:val="none" w:sz="0" w:space="0" w:color="auto"/>
        <w:bottom w:val="none" w:sz="0" w:space="0" w:color="auto"/>
        <w:right w:val="none" w:sz="0" w:space="0" w:color="auto"/>
      </w:divBdr>
      <w:divsChild>
        <w:div w:id="1801529069">
          <w:marLeft w:val="0"/>
          <w:marRight w:val="0"/>
          <w:marTop w:val="0"/>
          <w:marBottom w:val="375"/>
          <w:divBdr>
            <w:top w:val="none" w:sz="0" w:space="0" w:color="auto"/>
            <w:left w:val="none" w:sz="0" w:space="0" w:color="auto"/>
            <w:bottom w:val="none" w:sz="0" w:space="0" w:color="auto"/>
            <w:right w:val="none" w:sz="0" w:space="0" w:color="auto"/>
          </w:divBdr>
        </w:div>
        <w:div w:id="1738478766">
          <w:marLeft w:val="0"/>
          <w:marRight w:val="0"/>
          <w:marTop w:val="0"/>
          <w:marBottom w:val="600"/>
          <w:divBdr>
            <w:top w:val="none" w:sz="0" w:space="0" w:color="auto"/>
            <w:left w:val="none" w:sz="0" w:space="0" w:color="auto"/>
            <w:bottom w:val="none" w:sz="0" w:space="0" w:color="auto"/>
            <w:right w:val="none" w:sz="0" w:space="0" w:color="auto"/>
          </w:divBdr>
          <w:divsChild>
            <w:div w:id="1643845181">
              <w:marLeft w:val="0"/>
              <w:marRight w:val="0"/>
              <w:marTop w:val="150"/>
              <w:marBottom w:val="0"/>
              <w:divBdr>
                <w:top w:val="inset" w:sz="6" w:space="0" w:color="auto"/>
                <w:left w:val="inset" w:sz="6" w:space="0" w:color="auto"/>
                <w:bottom w:val="inset" w:sz="6" w:space="0" w:color="auto"/>
                <w:right w:val="inset" w:sz="6" w:space="0" w:color="auto"/>
              </w:divBdr>
            </w:div>
            <w:div w:id="1905799197">
              <w:marLeft w:val="0"/>
              <w:marRight w:val="0"/>
              <w:marTop w:val="0"/>
              <w:marBottom w:val="30"/>
              <w:divBdr>
                <w:top w:val="none" w:sz="0" w:space="0" w:color="auto"/>
                <w:left w:val="none" w:sz="0" w:space="0" w:color="auto"/>
                <w:bottom w:val="none" w:sz="0" w:space="0" w:color="auto"/>
                <w:right w:val="none" w:sz="0" w:space="0" w:color="auto"/>
              </w:divBdr>
              <w:divsChild>
                <w:div w:id="54337413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454445825">
          <w:marLeft w:val="0"/>
          <w:marRight w:val="0"/>
          <w:marTop w:val="0"/>
          <w:marBottom w:val="600"/>
          <w:divBdr>
            <w:top w:val="none" w:sz="0" w:space="0" w:color="auto"/>
            <w:left w:val="none" w:sz="0" w:space="0" w:color="auto"/>
            <w:bottom w:val="none" w:sz="0" w:space="0" w:color="auto"/>
            <w:right w:val="none" w:sz="0" w:space="0" w:color="auto"/>
          </w:divBdr>
          <w:divsChild>
            <w:div w:id="1602445198">
              <w:marLeft w:val="0"/>
              <w:marRight w:val="0"/>
              <w:marTop w:val="150"/>
              <w:marBottom w:val="0"/>
              <w:divBdr>
                <w:top w:val="inset" w:sz="6" w:space="0" w:color="auto"/>
                <w:left w:val="inset" w:sz="6" w:space="0" w:color="auto"/>
                <w:bottom w:val="inset" w:sz="6" w:space="0" w:color="auto"/>
                <w:right w:val="inset" w:sz="6" w:space="0" w:color="auto"/>
              </w:divBdr>
            </w:div>
            <w:div w:id="199753843">
              <w:marLeft w:val="0"/>
              <w:marRight w:val="0"/>
              <w:marTop w:val="0"/>
              <w:marBottom w:val="30"/>
              <w:divBdr>
                <w:top w:val="none" w:sz="0" w:space="0" w:color="auto"/>
                <w:left w:val="none" w:sz="0" w:space="0" w:color="auto"/>
                <w:bottom w:val="none" w:sz="0" w:space="0" w:color="auto"/>
                <w:right w:val="none" w:sz="0" w:space="0" w:color="auto"/>
              </w:divBdr>
              <w:divsChild>
                <w:div w:id="1836728225">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807014875">
              <w:marLeft w:val="0"/>
              <w:marRight w:val="0"/>
              <w:marTop w:val="0"/>
              <w:marBottom w:val="30"/>
              <w:divBdr>
                <w:top w:val="none" w:sz="0" w:space="0" w:color="auto"/>
                <w:left w:val="none" w:sz="0" w:space="0" w:color="auto"/>
                <w:bottom w:val="none" w:sz="0" w:space="0" w:color="auto"/>
                <w:right w:val="none" w:sz="0" w:space="0" w:color="auto"/>
              </w:divBdr>
              <w:divsChild>
                <w:div w:id="118358732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443034990">
          <w:marLeft w:val="0"/>
          <w:marRight w:val="0"/>
          <w:marTop w:val="0"/>
          <w:marBottom w:val="600"/>
          <w:divBdr>
            <w:top w:val="none" w:sz="0" w:space="0" w:color="auto"/>
            <w:left w:val="none" w:sz="0" w:space="0" w:color="auto"/>
            <w:bottom w:val="none" w:sz="0" w:space="0" w:color="auto"/>
            <w:right w:val="none" w:sz="0" w:space="0" w:color="auto"/>
          </w:divBdr>
          <w:divsChild>
            <w:div w:id="2069768459">
              <w:marLeft w:val="0"/>
              <w:marRight w:val="0"/>
              <w:marTop w:val="150"/>
              <w:marBottom w:val="0"/>
              <w:divBdr>
                <w:top w:val="inset" w:sz="6" w:space="0" w:color="auto"/>
                <w:left w:val="inset" w:sz="6" w:space="0" w:color="auto"/>
                <w:bottom w:val="inset" w:sz="6" w:space="0" w:color="auto"/>
                <w:right w:val="inset" w:sz="6" w:space="0" w:color="auto"/>
              </w:divBdr>
            </w:div>
          </w:divsChild>
        </w:div>
        <w:div w:id="1723675756">
          <w:marLeft w:val="0"/>
          <w:marRight w:val="0"/>
          <w:marTop w:val="0"/>
          <w:marBottom w:val="600"/>
          <w:divBdr>
            <w:top w:val="none" w:sz="0" w:space="0" w:color="auto"/>
            <w:left w:val="none" w:sz="0" w:space="0" w:color="auto"/>
            <w:bottom w:val="none" w:sz="0" w:space="0" w:color="auto"/>
            <w:right w:val="none" w:sz="0" w:space="0" w:color="auto"/>
          </w:divBdr>
          <w:divsChild>
            <w:div w:id="1623149639">
              <w:marLeft w:val="0"/>
              <w:marRight w:val="0"/>
              <w:marTop w:val="150"/>
              <w:marBottom w:val="0"/>
              <w:divBdr>
                <w:top w:val="inset" w:sz="6" w:space="0" w:color="auto"/>
                <w:left w:val="inset" w:sz="6" w:space="0" w:color="auto"/>
                <w:bottom w:val="inset" w:sz="6" w:space="0" w:color="auto"/>
                <w:right w:val="inset" w:sz="6" w:space="0" w:color="auto"/>
              </w:divBdr>
            </w:div>
          </w:divsChild>
        </w:div>
        <w:div w:id="1698002955">
          <w:marLeft w:val="0"/>
          <w:marRight w:val="0"/>
          <w:marTop w:val="0"/>
          <w:marBottom w:val="600"/>
          <w:divBdr>
            <w:top w:val="none" w:sz="0" w:space="0" w:color="auto"/>
            <w:left w:val="none" w:sz="0" w:space="0" w:color="auto"/>
            <w:bottom w:val="none" w:sz="0" w:space="0" w:color="auto"/>
            <w:right w:val="none" w:sz="0" w:space="0" w:color="auto"/>
          </w:divBdr>
          <w:divsChild>
            <w:div w:id="715815260">
              <w:marLeft w:val="0"/>
              <w:marRight w:val="0"/>
              <w:marTop w:val="150"/>
              <w:marBottom w:val="0"/>
              <w:divBdr>
                <w:top w:val="inset" w:sz="6" w:space="0" w:color="auto"/>
                <w:left w:val="inset" w:sz="6" w:space="0" w:color="auto"/>
                <w:bottom w:val="inset" w:sz="6" w:space="0" w:color="auto"/>
                <w:right w:val="inset" w:sz="6" w:space="0" w:color="auto"/>
              </w:divBdr>
            </w:div>
          </w:divsChild>
        </w:div>
        <w:div w:id="1337533963">
          <w:marLeft w:val="0"/>
          <w:marRight w:val="0"/>
          <w:marTop w:val="0"/>
          <w:marBottom w:val="600"/>
          <w:divBdr>
            <w:top w:val="none" w:sz="0" w:space="0" w:color="auto"/>
            <w:left w:val="none" w:sz="0" w:space="0" w:color="auto"/>
            <w:bottom w:val="none" w:sz="0" w:space="0" w:color="auto"/>
            <w:right w:val="none" w:sz="0" w:space="0" w:color="auto"/>
          </w:divBdr>
          <w:divsChild>
            <w:div w:id="1545751746">
              <w:marLeft w:val="0"/>
              <w:marRight w:val="0"/>
              <w:marTop w:val="150"/>
              <w:marBottom w:val="0"/>
              <w:divBdr>
                <w:top w:val="inset" w:sz="6" w:space="0" w:color="auto"/>
                <w:left w:val="inset" w:sz="6" w:space="0" w:color="auto"/>
                <w:bottom w:val="inset" w:sz="6" w:space="0" w:color="auto"/>
                <w:right w:val="inset" w:sz="6" w:space="0" w:color="auto"/>
              </w:divBdr>
            </w:div>
          </w:divsChild>
        </w:div>
        <w:div w:id="879170929">
          <w:marLeft w:val="0"/>
          <w:marRight w:val="0"/>
          <w:marTop w:val="0"/>
          <w:marBottom w:val="600"/>
          <w:divBdr>
            <w:top w:val="none" w:sz="0" w:space="0" w:color="auto"/>
            <w:left w:val="none" w:sz="0" w:space="0" w:color="auto"/>
            <w:bottom w:val="none" w:sz="0" w:space="0" w:color="auto"/>
            <w:right w:val="none" w:sz="0" w:space="0" w:color="auto"/>
          </w:divBdr>
          <w:divsChild>
            <w:div w:id="2029334176">
              <w:marLeft w:val="0"/>
              <w:marRight w:val="0"/>
              <w:marTop w:val="150"/>
              <w:marBottom w:val="0"/>
              <w:divBdr>
                <w:top w:val="inset" w:sz="6" w:space="0" w:color="auto"/>
                <w:left w:val="inset" w:sz="6" w:space="0" w:color="auto"/>
                <w:bottom w:val="inset" w:sz="6" w:space="0" w:color="auto"/>
                <w:right w:val="inset" w:sz="6" w:space="0" w:color="auto"/>
              </w:divBdr>
            </w:div>
          </w:divsChild>
        </w:div>
        <w:div w:id="1988972191">
          <w:marLeft w:val="0"/>
          <w:marRight w:val="0"/>
          <w:marTop w:val="0"/>
          <w:marBottom w:val="600"/>
          <w:divBdr>
            <w:top w:val="none" w:sz="0" w:space="0" w:color="auto"/>
            <w:left w:val="none" w:sz="0" w:space="0" w:color="auto"/>
            <w:bottom w:val="none" w:sz="0" w:space="0" w:color="auto"/>
            <w:right w:val="none" w:sz="0" w:space="0" w:color="auto"/>
          </w:divBdr>
          <w:divsChild>
            <w:div w:id="344794758">
              <w:marLeft w:val="0"/>
              <w:marRight w:val="0"/>
              <w:marTop w:val="150"/>
              <w:marBottom w:val="0"/>
              <w:divBdr>
                <w:top w:val="inset" w:sz="6" w:space="0" w:color="auto"/>
                <w:left w:val="inset" w:sz="6" w:space="0" w:color="auto"/>
                <w:bottom w:val="inset" w:sz="6" w:space="0" w:color="auto"/>
                <w:right w:val="inset" w:sz="6" w:space="0" w:color="auto"/>
              </w:divBdr>
            </w:div>
          </w:divsChild>
        </w:div>
        <w:div w:id="1461458757">
          <w:marLeft w:val="0"/>
          <w:marRight w:val="0"/>
          <w:marTop w:val="0"/>
          <w:marBottom w:val="600"/>
          <w:divBdr>
            <w:top w:val="none" w:sz="0" w:space="0" w:color="auto"/>
            <w:left w:val="none" w:sz="0" w:space="0" w:color="auto"/>
            <w:bottom w:val="none" w:sz="0" w:space="0" w:color="auto"/>
            <w:right w:val="none" w:sz="0" w:space="0" w:color="auto"/>
          </w:divBdr>
          <w:divsChild>
            <w:div w:id="1242644587">
              <w:marLeft w:val="0"/>
              <w:marRight w:val="0"/>
              <w:marTop w:val="150"/>
              <w:marBottom w:val="0"/>
              <w:divBdr>
                <w:top w:val="inset" w:sz="6" w:space="0" w:color="auto"/>
                <w:left w:val="inset" w:sz="6" w:space="0" w:color="auto"/>
                <w:bottom w:val="inset" w:sz="6" w:space="0" w:color="auto"/>
                <w:right w:val="inset" w:sz="6" w:space="0" w:color="auto"/>
              </w:divBdr>
            </w:div>
          </w:divsChild>
        </w:div>
        <w:div w:id="542836131">
          <w:marLeft w:val="0"/>
          <w:marRight w:val="0"/>
          <w:marTop w:val="0"/>
          <w:marBottom w:val="600"/>
          <w:divBdr>
            <w:top w:val="none" w:sz="0" w:space="0" w:color="auto"/>
            <w:left w:val="none" w:sz="0" w:space="0" w:color="auto"/>
            <w:bottom w:val="none" w:sz="0" w:space="0" w:color="auto"/>
            <w:right w:val="none" w:sz="0" w:space="0" w:color="auto"/>
          </w:divBdr>
          <w:divsChild>
            <w:div w:id="978996730">
              <w:marLeft w:val="0"/>
              <w:marRight w:val="0"/>
              <w:marTop w:val="150"/>
              <w:marBottom w:val="0"/>
              <w:divBdr>
                <w:top w:val="inset" w:sz="6" w:space="0" w:color="auto"/>
                <w:left w:val="inset" w:sz="6" w:space="0" w:color="auto"/>
                <w:bottom w:val="inset" w:sz="6" w:space="0" w:color="auto"/>
                <w:right w:val="inset" w:sz="6" w:space="0" w:color="auto"/>
              </w:divBdr>
            </w:div>
            <w:div w:id="1892493201">
              <w:marLeft w:val="0"/>
              <w:marRight w:val="0"/>
              <w:marTop w:val="0"/>
              <w:marBottom w:val="30"/>
              <w:divBdr>
                <w:top w:val="none" w:sz="0" w:space="0" w:color="auto"/>
                <w:left w:val="none" w:sz="0" w:space="0" w:color="auto"/>
                <w:bottom w:val="none" w:sz="0" w:space="0" w:color="auto"/>
                <w:right w:val="none" w:sz="0" w:space="0" w:color="auto"/>
              </w:divBdr>
              <w:divsChild>
                <w:div w:id="28809639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629777517">
              <w:marLeft w:val="0"/>
              <w:marRight w:val="0"/>
              <w:marTop w:val="0"/>
              <w:marBottom w:val="30"/>
              <w:divBdr>
                <w:top w:val="none" w:sz="0" w:space="0" w:color="auto"/>
                <w:left w:val="none" w:sz="0" w:space="0" w:color="auto"/>
                <w:bottom w:val="none" w:sz="0" w:space="0" w:color="auto"/>
                <w:right w:val="none" w:sz="0" w:space="0" w:color="auto"/>
              </w:divBdr>
              <w:divsChild>
                <w:div w:id="185861652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649941049">
              <w:marLeft w:val="0"/>
              <w:marRight w:val="0"/>
              <w:marTop w:val="0"/>
              <w:marBottom w:val="30"/>
              <w:divBdr>
                <w:top w:val="none" w:sz="0" w:space="0" w:color="auto"/>
                <w:left w:val="none" w:sz="0" w:space="0" w:color="auto"/>
                <w:bottom w:val="none" w:sz="0" w:space="0" w:color="auto"/>
                <w:right w:val="none" w:sz="0" w:space="0" w:color="auto"/>
              </w:divBdr>
              <w:divsChild>
                <w:div w:id="169295142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543056140">
              <w:marLeft w:val="0"/>
              <w:marRight w:val="0"/>
              <w:marTop w:val="0"/>
              <w:marBottom w:val="30"/>
              <w:divBdr>
                <w:top w:val="none" w:sz="0" w:space="0" w:color="auto"/>
                <w:left w:val="none" w:sz="0" w:space="0" w:color="auto"/>
                <w:bottom w:val="none" w:sz="0" w:space="0" w:color="auto"/>
                <w:right w:val="none" w:sz="0" w:space="0" w:color="auto"/>
              </w:divBdr>
              <w:divsChild>
                <w:div w:id="113136100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501117982">
              <w:marLeft w:val="0"/>
              <w:marRight w:val="0"/>
              <w:marTop w:val="0"/>
              <w:marBottom w:val="30"/>
              <w:divBdr>
                <w:top w:val="none" w:sz="0" w:space="0" w:color="auto"/>
                <w:left w:val="none" w:sz="0" w:space="0" w:color="auto"/>
                <w:bottom w:val="none" w:sz="0" w:space="0" w:color="auto"/>
                <w:right w:val="none" w:sz="0" w:space="0" w:color="auto"/>
              </w:divBdr>
              <w:divsChild>
                <w:div w:id="202790291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232081775">
          <w:marLeft w:val="0"/>
          <w:marRight w:val="0"/>
          <w:marTop w:val="0"/>
          <w:marBottom w:val="600"/>
          <w:divBdr>
            <w:top w:val="none" w:sz="0" w:space="0" w:color="auto"/>
            <w:left w:val="none" w:sz="0" w:space="0" w:color="auto"/>
            <w:bottom w:val="none" w:sz="0" w:space="0" w:color="auto"/>
            <w:right w:val="none" w:sz="0" w:space="0" w:color="auto"/>
          </w:divBdr>
          <w:divsChild>
            <w:div w:id="1388869607">
              <w:marLeft w:val="0"/>
              <w:marRight w:val="0"/>
              <w:marTop w:val="150"/>
              <w:marBottom w:val="0"/>
              <w:divBdr>
                <w:top w:val="inset" w:sz="6" w:space="0" w:color="auto"/>
                <w:left w:val="inset" w:sz="6" w:space="0" w:color="auto"/>
                <w:bottom w:val="inset" w:sz="6" w:space="0" w:color="auto"/>
                <w:right w:val="inset" w:sz="6" w:space="0" w:color="auto"/>
              </w:divBdr>
            </w:div>
            <w:div w:id="949238546">
              <w:marLeft w:val="0"/>
              <w:marRight w:val="0"/>
              <w:marTop w:val="0"/>
              <w:marBottom w:val="30"/>
              <w:divBdr>
                <w:top w:val="none" w:sz="0" w:space="0" w:color="auto"/>
                <w:left w:val="none" w:sz="0" w:space="0" w:color="auto"/>
                <w:bottom w:val="none" w:sz="0" w:space="0" w:color="auto"/>
                <w:right w:val="none" w:sz="0" w:space="0" w:color="auto"/>
              </w:divBdr>
              <w:divsChild>
                <w:div w:id="336464915">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140344532">
              <w:marLeft w:val="0"/>
              <w:marRight w:val="0"/>
              <w:marTop w:val="0"/>
              <w:marBottom w:val="30"/>
              <w:divBdr>
                <w:top w:val="none" w:sz="0" w:space="0" w:color="auto"/>
                <w:left w:val="none" w:sz="0" w:space="0" w:color="auto"/>
                <w:bottom w:val="none" w:sz="0" w:space="0" w:color="auto"/>
                <w:right w:val="none" w:sz="0" w:space="0" w:color="auto"/>
              </w:divBdr>
              <w:divsChild>
                <w:div w:id="96030187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77820085">
              <w:marLeft w:val="0"/>
              <w:marRight w:val="0"/>
              <w:marTop w:val="0"/>
              <w:marBottom w:val="30"/>
              <w:divBdr>
                <w:top w:val="none" w:sz="0" w:space="0" w:color="auto"/>
                <w:left w:val="none" w:sz="0" w:space="0" w:color="auto"/>
                <w:bottom w:val="none" w:sz="0" w:space="0" w:color="auto"/>
                <w:right w:val="none" w:sz="0" w:space="0" w:color="auto"/>
              </w:divBdr>
              <w:divsChild>
                <w:div w:id="43648501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130971327">
              <w:marLeft w:val="0"/>
              <w:marRight w:val="0"/>
              <w:marTop w:val="0"/>
              <w:marBottom w:val="30"/>
              <w:divBdr>
                <w:top w:val="none" w:sz="0" w:space="0" w:color="auto"/>
                <w:left w:val="none" w:sz="0" w:space="0" w:color="auto"/>
                <w:bottom w:val="none" w:sz="0" w:space="0" w:color="auto"/>
                <w:right w:val="none" w:sz="0" w:space="0" w:color="auto"/>
              </w:divBdr>
              <w:divsChild>
                <w:div w:id="102952945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880286353">
              <w:marLeft w:val="0"/>
              <w:marRight w:val="0"/>
              <w:marTop w:val="0"/>
              <w:marBottom w:val="30"/>
              <w:divBdr>
                <w:top w:val="none" w:sz="0" w:space="0" w:color="auto"/>
                <w:left w:val="none" w:sz="0" w:space="0" w:color="auto"/>
                <w:bottom w:val="none" w:sz="0" w:space="0" w:color="auto"/>
                <w:right w:val="none" w:sz="0" w:space="0" w:color="auto"/>
              </w:divBdr>
              <w:divsChild>
                <w:div w:id="138768572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095321406">
              <w:marLeft w:val="0"/>
              <w:marRight w:val="0"/>
              <w:marTop w:val="0"/>
              <w:marBottom w:val="30"/>
              <w:divBdr>
                <w:top w:val="none" w:sz="0" w:space="0" w:color="auto"/>
                <w:left w:val="none" w:sz="0" w:space="0" w:color="auto"/>
                <w:bottom w:val="none" w:sz="0" w:space="0" w:color="auto"/>
                <w:right w:val="none" w:sz="0" w:space="0" w:color="auto"/>
              </w:divBdr>
              <w:divsChild>
                <w:div w:id="764309175">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393085260">
              <w:marLeft w:val="0"/>
              <w:marRight w:val="0"/>
              <w:marTop w:val="0"/>
              <w:marBottom w:val="30"/>
              <w:divBdr>
                <w:top w:val="none" w:sz="0" w:space="0" w:color="auto"/>
                <w:left w:val="none" w:sz="0" w:space="0" w:color="auto"/>
                <w:bottom w:val="none" w:sz="0" w:space="0" w:color="auto"/>
                <w:right w:val="none" w:sz="0" w:space="0" w:color="auto"/>
              </w:divBdr>
              <w:divsChild>
                <w:div w:id="36028392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261035549">
          <w:marLeft w:val="0"/>
          <w:marRight w:val="0"/>
          <w:marTop w:val="0"/>
          <w:marBottom w:val="600"/>
          <w:divBdr>
            <w:top w:val="none" w:sz="0" w:space="0" w:color="auto"/>
            <w:left w:val="none" w:sz="0" w:space="0" w:color="auto"/>
            <w:bottom w:val="none" w:sz="0" w:space="0" w:color="auto"/>
            <w:right w:val="none" w:sz="0" w:space="0" w:color="auto"/>
          </w:divBdr>
          <w:divsChild>
            <w:div w:id="343285990">
              <w:marLeft w:val="0"/>
              <w:marRight w:val="0"/>
              <w:marTop w:val="150"/>
              <w:marBottom w:val="0"/>
              <w:divBdr>
                <w:top w:val="inset" w:sz="6" w:space="0" w:color="auto"/>
                <w:left w:val="inset" w:sz="6" w:space="0" w:color="auto"/>
                <w:bottom w:val="inset" w:sz="6" w:space="0" w:color="auto"/>
                <w:right w:val="inset" w:sz="6" w:space="0" w:color="auto"/>
              </w:divBdr>
            </w:div>
            <w:div w:id="113015427">
              <w:marLeft w:val="0"/>
              <w:marRight w:val="0"/>
              <w:marTop w:val="0"/>
              <w:marBottom w:val="30"/>
              <w:divBdr>
                <w:top w:val="none" w:sz="0" w:space="0" w:color="auto"/>
                <w:left w:val="none" w:sz="0" w:space="0" w:color="auto"/>
                <w:bottom w:val="none" w:sz="0" w:space="0" w:color="auto"/>
                <w:right w:val="none" w:sz="0" w:space="0" w:color="auto"/>
              </w:divBdr>
              <w:divsChild>
                <w:div w:id="98659188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528253647">
          <w:marLeft w:val="0"/>
          <w:marRight w:val="0"/>
          <w:marTop w:val="0"/>
          <w:marBottom w:val="600"/>
          <w:divBdr>
            <w:top w:val="none" w:sz="0" w:space="0" w:color="auto"/>
            <w:left w:val="none" w:sz="0" w:space="0" w:color="auto"/>
            <w:bottom w:val="none" w:sz="0" w:space="0" w:color="auto"/>
            <w:right w:val="none" w:sz="0" w:space="0" w:color="auto"/>
          </w:divBdr>
          <w:divsChild>
            <w:div w:id="1795826939">
              <w:marLeft w:val="0"/>
              <w:marRight w:val="0"/>
              <w:marTop w:val="150"/>
              <w:marBottom w:val="0"/>
              <w:divBdr>
                <w:top w:val="inset" w:sz="6" w:space="0" w:color="auto"/>
                <w:left w:val="inset" w:sz="6" w:space="0" w:color="auto"/>
                <w:bottom w:val="inset" w:sz="6" w:space="0" w:color="auto"/>
                <w:right w:val="inset" w:sz="6" w:space="0" w:color="auto"/>
              </w:divBdr>
            </w:div>
            <w:div w:id="147138455">
              <w:marLeft w:val="0"/>
              <w:marRight w:val="0"/>
              <w:marTop w:val="0"/>
              <w:marBottom w:val="30"/>
              <w:divBdr>
                <w:top w:val="none" w:sz="0" w:space="0" w:color="auto"/>
                <w:left w:val="none" w:sz="0" w:space="0" w:color="auto"/>
                <w:bottom w:val="none" w:sz="0" w:space="0" w:color="auto"/>
                <w:right w:val="none" w:sz="0" w:space="0" w:color="auto"/>
              </w:divBdr>
              <w:divsChild>
                <w:div w:id="99460270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881137277">
              <w:marLeft w:val="0"/>
              <w:marRight w:val="0"/>
              <w:marTop w:val="0"/>
              <w:marBottom w:val="30"/>
              <w:divBdr>
                <w:top w:val="none" w:sz="0" w:space="0" w:color="auto"/>
                <w:left w:val="none" w:sz="0" w:space="0" w:color="auto"/>
                <w:bottom w:val="none" w:sz="0" w:space="0" w:color="auto"/>
                <w:right w:val="none" w:sz="0" w:space="0" w:color="auto"/>
              </w:divBdr>
              <w:divsChild>
                <w:div w:id="154298493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708530135">
          <w:marLeft w:val="0"/>
          <w:marRight w:val="0"/>
          <w:marTop w:val="0"/>
          <w:marBottom w:val="600"/>
          <w:divBdr>
            <w:top w:val="none" w:sz="0" w:space="0" w:color="auto"/>
            <w:left w:val="none" w:sz="0" w:space="0" w:color="auto"/>
            <w:bottom w:val="none" w:sz="0" w:space="0" w:color="auto"/>
            <w:right w:val="none" w:sz="0" w:space="0" w:color="auto"/>
          </w:divBdr>
          <w:divsChild>
            <w:div w:id="1362243812">
              <w:marLeft w:val="0"/>
              <w:marRight w:val="0"/>
              <w:marTop w:val="150"/>
              <w:marBottom w:val="0"/>
              <w:divBdr>
                <w:top w:val="inset" w:sz="6" w:space="0" w:color="auto"/>
                <w:left w:val="inset" w:sz="6" w:space="0" w:color="auto"/>
                <w:bottom w:val="inset" w:sz="6" w:space="0" w:color="auto"/>
                <w:right w:val="inset" w:sz="6" w:space="0" w:color="auto"/>
              </w:divBdr>
            </w:div>
            <w:div w:id="1058825175">
              <w:marLeft w:val="0"/>
              <w:marRight w:val="0"/>
              <w:marTop w:val="0"/>
              <w:marBottom w:val="30"/>
              <w:divBdr>
                <w:top w:val="none" w:sz="0" w:space="0" w:color="auto"/>
                <w:left w:val="none" w:sz="0" w:space="0" w:color="auto"/>
                <w:bottom w:val="none" w:sz="0" w:space="0" w:color="auto"/>
                <w:right w:val="none" w:sz="0" w:space="0" w:color="auto"/>
              </w:divBdr>
              <w:divsChild>
                <w:div w:id="76299039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92551091">
          <w:marLeft w:val="0"/>
          <w:marRight w:val="0"/>
          <w:marTop w:val="0"/>
          <w:marBottom w:val="600"/>
          <w:divBdr>
            <w:top w:val="none" w:sz="0" w:space="0" w:color="auto"/>
            <w:left w:val="none" w:sz="0" w:space="0" w:color="auto"/>
            <w:bottom w:val="none" w:sz="0" w:space="0" w:color="auto"/>
            <w:right w:val="none" w:sz="0" w:space="0" w:color="auto"/>
          </w:divBdr>
          <w:divsChild>
            <w:div w:id="1511530275">
              <w:marLeft w:val="0"/>
              <w:marRight w:val="0"/>
              <w:marTop w:val="150"/>
              <w:marBottom w:val="0"/>
              <w:divBdr>
                <w:top w:val="inset" w:sz="6" w:space="0" w:color="auto"/>
                <w:left w:val="inset" w:sz="6" w:space="0" w:color="auto"/>
                <w:bottom w:val="inset" w:sz="6" w:space="0" w:color="auto"/>
                <w:right w:val="inset" w:sz="6" w:space="0" w:color="auto"/>
              </w:divBdr>
            </w:div>
            <w:div w:id="883058312">
              <w:marLeft w:val="0"/>
              <w:marRight w:val="0"/>
              <w:marTop w:val="0"/>
              <w:marBottom w:val="30"/>
              <w:divBdr>
                <w:top w:val="none" w:sz="0" w:space="0" w:color="auto"/>
                <w:left w:val="none" w:sz="0" w:space="0" w:color="auto"/>
                <w:bottom w:val="none" w:sz="0" w:space="0" w:color="auto"/>
                <w:right w:val="none" w:sz="0" w:space="0" w:color="auto"/>
              </w:divBdr>
              <w:divsChild>
                <w:div w:id="15441897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089959828">
          <w:marLeft w:val="0"/>
          <w:marRight w:val="0"/>
          <w:marTop w:val="0"/>
          <w:marBottom w:val="600"/>
          <w:divBdr>
            <w:top w:val="none" w:sz="0" w:space="0" w:color="auto"/>
            <w:left w:val="none" w:sz="0" w:space="0" w:color="auto"/>
            <w:bottom w:val="none" w:sz="0" w:space="0" w:color="auto"/>
            <w:right w:val="none" w:sz="0" w:space="0" w:color="auto"/>
          </w:divBdr>
          <w:divsChild>
            <w:div w:id="1734350069">
              <w:marLeft w:val="0"/>
              <w:marRight w:val="0"/>
              <w:marTop w:val="150"/>
              <w:marBottom w:val="0"/>
              <w:divBdr>
                <w:top w:val="inset" w:sz="6" w:space="0" w:color="auto"/>
                <w:left w:val="inset" w:sz="6" w:space="0" w:color="auto"/>
                <w:bottom w:val="inset" w:sz="6" w:space="0" w:color="auto"/>
                <w:right w:val="inset" w:sz="6" w:space="0" w:color="auto"/>
              </w:divBdr>
            </w:div>
            <w:div w:id="459499882">
              <w:marLeft w:val="0"/>
              <w:marRight w:val="0"/>
              <w:marTop w:val="0"/>
              <w:marBottom w:val="30"/>
              <w:divBdr>
                <w:top w:val="none" w:sz="0" w:space="0" w:color="auto"/>
                <w:left w:val="none" w:sz="0" w:space="0" w:color="auto"/>
                <w:bottom w:val="none" w:sz="0" w:space="0" w:color="auto"/>
                <w:right w:val="none" w:sz="0" w:space="0" w:color="auto"/>
              </w:divBdr>
              <w:divsChild>
                <w:div w:id="39625076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03035465">
          <w:marLeft w:val="0"/>
          <w:marRight w:val="0"/>
          <w:marTop w:val="0"/>
          <w:marBottom w:val="600"/>
          <w:divBdr>
            <w:top w:val="none" w:sz="0" w:space="0" w:color="auto"/>
            <w:left w:val="none" w:sz="0" w:space="0" w:color="auto"/>
            <w:bottom w:val="none" w:sz="0" w:space="0" w:color="auto"/>
            <w:right w:val="none" w:sz="0" w:space="0" w:color="auto"/>
          </w:divBdr>
          <w:divsChild>
            <w:div w:id="369495949">
              <w:marLeft w:val="0"/>
              <w:marRight w:val="0"/>
              <w:marTop w:val="150"/>
              <w:marBottom w:val="0"/>
              <w:divBdr>
                <w:top w:val="inset" w:sz="6" w:space="0" w:color="auto"/>
                <w:left w:val="inset" w:sz="6" w:space="0" w:color="auto"/>
                <w:bottom w:val="inset" w:sz="6" w:space="0" w:color="auto"/>
                <w:right w:val="inset" w:sz="6" w:space="0" w:color="auto"/>
              </w:divBdr>
            </w:div>
            <w:div w:id="269093345">
              <w:marLeft w:val="0"/>
              <w:marRight w:val="0"/>
              <w:marTop w:val="0"/>
              <w:marBottom w:val="30"/>
              <w:divBdr>
                <w:top w:val="none" w:sz="0" w:space="0" w:color="auto"/>
                <w:left w:val="none" w:sz="0" w:space="0" w:color="auto"/>
                <w:bottom w:val="none" w:sz="0" w:space="0" w:color="auto"/>
                <w:right w:val="none" w:sz="0" w:space="0" w:color="auto"/>
              </w:divBdr>
              <w:divsChild>
                <w:div w:id="72194554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2031224018">
          <w:marLeft w:val="0"/>
          <w:marRight w:val="0"/>
          <w:marTop w:val="0"/>
          <w:marBottom w:val="600"/>
          <w:divBdr>
            <w:top w:val="none" w:sz="0" w:space="0" w:color="auto"/>
            <w:left w:val="none" w:sz="0" w:space="0" w:color="auto"/>
            <w:bottom w:val="none" w:sz="0" w:space="0" w:color="auto"/>
            <w:right w:val="none" w:sz="0" w:space="0" w:color="auto"/>
          </w:divBdr>
          <w:divsChild>
            <w:div w:id="639848932">
              <w:marLeft w:val="0"/>
              <w:marRight w:val="0"/>
              <w:marTop w:val="150"/>
              <w:marBottom w:val="0"/>
              <w:divBdr>
                <w:top w:val="inset" w:sz="6" w:space="0" w:color="auto"/>
                <w:left w:val="inset" w:sz="6" w:space="0" w:color="auto"/>
                <w:bottom w:val="inset" w:sz="6" w:space="0" w:color="auto"/>
                <w:right w:val="inset" w:sz="6" w:space="0" w:color="auto"/>
              </w:divBdr>
            </w:div>
            <w:div w:id="1471826505">
              <w:marLeft w:val="0"/>
              <w:marRight w:val="0"/>
              <w:marTop w:val="0"/>
              <w:marBottom w:val="30"/>
              <w:divBdr>
                <w:top w:val="none" w:sz="0" w:space="0" w:color="auto"/>
                <w:left w:val="none" w:sz="0" w:space="0" w:color="auto"/>
                <w:bottom w:val="none" w:sz="0" w:space="0" w:color="auto"/>
                <w:right w:val="none" w:sz="0" w:space="0" w:color="auto"/>
              </w:divBdr>
              <w:divsChild>
                <w:div w:id="85368564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970471294">
          <w:marLeft w:val="0"/>
          <w:marRight w:val="0"/>
          <w:marTop w:val="0"/>
          <w:marBottom w:val="600"/>
          <w:divBdr>
            <w:top w:val="none" w:sz="0" w:space="0" w:color="auto"/>
            <w:left w:val="none" w:sz="0" w:space="0" w:color="auto"/>
            <w:bottom w:val="none" w:sz="0" w:space="0" w:color="auto"/>
            <w:right w:val="none" w:sz="0" w:space="0" w:color="auto"/>
          </w:divBdr>
          <w:divsChild>
            <w:div w:id="1902404033">
              <w:marLeft w:val="0"/>
              <w:marRight w:val="0"/>
              <w:marTop w:val="150"/>
              <w:marBottom w:val="0"/>
              <w:divBdr>
                <w:top w:val="inset" w:sz="6" w:space="0" w:color="auto"/>
                <w:left w:val="inset" w:sz="6" w:space="0" w:color="auto"/>
                <w:bottom w:val="inset" w:sz="6" w:space="0" w:color="auto"/>
                <w:right w:val="inset" w:sz="6" w:space="0" w:color="auto"/>
              </w:divBdr>
            </w:div>
            <w:div w:id="297494833">
              <w:marLeft w:val="0"/>
              <w:marRight w:val="0"/>
              <w:marTop w:val="0"/>
              <w:marBottom w:val="30"/>
              <w:divBdr>
                <w:top w:val="none" w:sz="0" w:space="0" w:color="auto"/>
                <w:left w:val="none" w:sz="0" w:space="0" w:color="auto"/>
                <w:bottom w:val="none" w:sz="0" w:space="0" w:color="auto"/>
                <w:right w:val="none" w:sz="0" w:space="0" w:color="auto"/>
              </w:divBdr>
              <w:divsChild>
                <w:div w:id="112377046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658315086">
              <w:marLeft w:val="0"/>
              <w:marRight w:val="0"/>
              <w:marTop w:val="0"/>
              <w:marBottom w:val="30"/>
              <w:divBdr>
                <w:top w:val="none" w:sz="0" w:space="0" w:color="auto"/>
                <w:left w:val="none" w:sz="0" w:space="0" w:color="auto"/>
                <w:bottom w:val="none" w:sz="0" w:space="0" w:color="auto"/>
                <w:right w:val="none" w:sz="0" w:space="0" w:color="auto"/>
              </w:divBdr>
              <w:divsChild>
                <w:div w:id="33797442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263300432">
              <w:marLeft w:val="0"/>
              <w:marRight w:val="0"/>
              <w:marTop w:val="0"/>
              <w:marBottom w:val="30"/>
              <w:divBdr>
                <w:top w:val="none" w:sz="0" w:space="0" w:color="auto"/>
                <w:left w:val="none" w:sz="0" w:space="0" w:color="auto"/>
                <w:bottom w:val="none" w:sz="0" w:space="0" w:color="auto"/>
                <w:right w:val="none" w:sz="0" w:space="0" w:color="auto"/>
              </w:divBdr>
              <w:divsChild>
                <w:div w:id="45209407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943802289">
              <w:marLeft w:val="0"/>
              <w:marRight w:val="0"/>
              <w:marTop w:val="0"/>
              <w:marBottom w:val="30"/>
              <w:divBdr>
                <w:top w:val="none" w:sz="0" w:space="0" w:color="auto"/>
                <w:left w:val="none" w:sz="0" w:space="0" w:color="auto"/>
                <w:bottom w:val="none" w:sz="0" w:space="0" w:color="auto"/>
                <w:right w:val="none" w:sz="0" w:space="0" w:color="auto"/>
              </w:divBdr>
              <w:divsChild>
                <w:div w:id="210830755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2134861361">
          <w:marLeft w:val="0"/>
          <w:marRight w:val="0"/>
          <w:marTop w:val="0"/>
          <w:marBottom w:val="600"/>
          <w:divBdr>
            <w:top w:val="none" w:sz="0" w:space="0" w:color="auto"/>
            <w:left w:val="none" w:sz="0" w:space="0" w:color="auto"/>
            <w:bottom w:val="none" w:sz="0" w:space="0" w:color="auto"/>
            <w:right w:val="none" w:sz="0" w:space="0" w:color="auto"/>
          </w:divBdr>
          <w:divsChild>
            <w:div w:id="1278681225">
              <w:marLeft w:val="0"/>
              <w:marRight w:val="0"/>
              <w:marTop w:val="150"/>
              <w:marBottom w:val="0"/>
              <w:divBdr>
                <w:top w:val="inset" w:sz="6" w:space="0" w:color="auto"/>
                <w:left w:val="inset" w:sz="6" w:space="0" w:color="auto"/>
                <w:bottom w:val="inset" w:sz="6" w:space="0" w:color="auto"/>
                <w:right w:val="inset" w:sz="6" w:space="0" w:color="auto"/>
              </w:divBdr>
            </w:div>
            <w:div w:id="1318192352">
              <w:marLeft w:val="0"/>
              <w:marRight w:val="0"/>
              <w:marTop w:val="0"/>
              <w:marBottom w:val="30"/>
              <w:divBdr>
                <w:top w:val="none" w:sz="0" w:space="0" w:color="auto"/>
                <w:left w:val="none" w:sz="0" w:space="0" w:color="auto"/>
                <w:bottom w:val="none" w:sz="0" w:space="0" w:color="auto"/>
                <w:right w:val="none" w:sz="0" w:space="0" w:color="auto"/>
              </w:divBdr>
              <w:divsChild>
                <w:div w:id="81422600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182234284">
          <w:marLeft w:val="0"/>
          <w:marRight w:val="0"/>
          <w:marTop w:val="0"/>
          <w:marBottom w:val="600"/>
          <w:divBdr>
            <w:top w:val="none" w:sz="0" w:space="0" w:color="auto"/>
            <w:left w:val="none" w:sz="0" w:space="0" w:color="auto"/>
            <w:bottom w:val="none" w:sz="0" w:space="0" w:color="auto"/>
            <w:right w:val="none" w:sz="0" w:space="0" w:color="auto"/>
          </w:divBdr>
          <w:divsChild>
            <w:div w:id="243492746">
              <w:marLeft w:val="0"/>
              <w:marRight w:val="0"/>
              <w:marTop w:val="150"/>
              <w:marBottom w:val="0"/>
              <w:divBdr>
                <w:top w:val="inset" w:sz="6" w:space="0" w:color="auto"/>
                <w:left w:val="inset" w:sz="6" w:space="0" w:color="auto"/>
                <w:bottom w:val="inset" w:sz="6" w:space="0" w:color="auto"/>
                <w:right w:val="inset" w:sz="6" w:space="0" w:color="auto"/>
              </w:divBdr>
            </w:div>
            <w:div w:id="1536961240">
              <w:marLeft w:val="0"/>
              <w:marRight w:val="0"/>
              <w:marTop w:val="0"/>
              <w:marBottom w:val="30"/>
              <w:divBdr>
                <w:top w:val="none" w:sz="0" w:space="0" w:color="auto"/>
                <w:left w:val="none" w:sz="0" w:space="0" w:color="auto"/>
                <w:bottom w:val="none" w:sz="0" w:space="0" w:color="auto"/>
                <w:right w:val="none" w:sz="0" w:space="0" w:color="auto"/>
              </w:divBdr>
              <w:divsChild>
                <w:div w:id="95074755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323360204">
          <w:marLeft w:val="0"/>
          <w:marRight w:val="0"/>
          <w:marTop w:val="0"/>
          <w:marBottom w:val="600"/>
          <w:divBdr>
            <w:top w:val="none" w:sz="0" w:space="0" w:color="auto"/>
            <w:left w:val="none" w:sz="0" w:space="0" w:color="auto"/>
            <w:bottom w:val="none" w:sz="0" w:space="0" w:color="auto"/>
            <w:right w:val="none" w:sz="0" w:space="0" w:color="auto"/>
          </w:divBdr>
          <w:divsChild>
            <w:div w:id="1565679374">
              <w:marLeft w:val="0"/>
              <w:marRight w:val="0"/>
              <w:marTop w:val="150"/>
              <w:marBottom w:val="0"/>
              <w:divBdr>
                <w:top w:val="inset" w:sz="6" w:space="0" w:color="auto"/>
                <w:left w:val="inset" w:sz="6" w:space="0" w:color="auto"/>
                <w:bottom w:val="inset" w:sz="6" w:space="0" w:color="auto"/>
                <w:right w:val="inset" w:sz="6" w:space="0" w:color="auto"/>
              </w:divBdr>
            </w:div>
            <w:div w:id="1320691943">
              <w:marLeft w:val="0"/>
              <w:marRight w:val="0"/>
              <w:marTop w:val="0"/>
              <w:marBottom w:val="30"/>
              <w:divBdr>
                <w:top w:val="none" w:sz="0" w:space="0" w:color="auto"/>
                <w:left w:val="none" w:sz="0" w:space="0" w:color="auto"/>
                <w:bottom w:val="none" w:sz="0" w:space="0" w:color="auto"/>
                <w:right w:val="none" w:sz="0" w:space="0" w:color="auto"/>
              </w:divBdr>
              <w:divsChild>
                <w:div w:id="88298109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737901918">
              <w:marLeft w:val="0"/>
              <w:marRight w:val="0"/>
              <w:marTop w:val="0"/>
              <w:marBottom w:val="30"/>
              <w:divBdr>
                <w:top w:val="none" w:sz="0" w:space="0" w:color="auto"/>
                <w:left w:val="none" w:sz="0" w:space="0" w:color="auto"/>
                <w:bottom w:val="none" w:sz="0" w:space="0" w:color="auto"/>
                <w:right w:val="none" w:sz="0" w:space="0" w:color="auto"/>
              </w:divBdr>
              <w:divsChild>
                <w:div w:id="68324500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520515415">
              <w:marLeft w:val="0"/>
              <w:marRight w:val="0"/>
              <w:marTop w:val="0"/>
              <w:marBottom w:val="30"/>
              <w:divBdr>
                <w:top w:val="none" w:sz="0" w:space="0" w:color="auto"/>
                <w:left w:val="none" w:sz="0" w:space="0" w:color="auto"/>
                <w:bottom w:val="none" w:sz="0" w:space="0" w:color="auto"/>
                <w:right w:val="none" w:sz="0" w:space="0" w:color="auto"/>
              </w:divBdr>
              <w:divsChild>
                <w:div w:id="778990788">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324822792">
              <w:marLeft w:val="0"/>
              <w:marRight w:val="0"/>
              <w:marTop w:val="0"/>
              <w:marBottom w:val="30"/>
              <w:divBdr>
                <w:top w:val="none" w:sz="0" w:space="0" w:color="auto"/>
                <w:left w:val="none" w:sz="0" w:space="0" w:color="auto"/>
                <w:bottom w:val="none" w:sz="0" w:space="0" w:color="auto"/>
                <w:right w:val="none" w:sz="0" w:space="0" w:color="auto"/>
              </w:divBdr>
              <w:divsChild>
                <w:div w:id="38823725">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90320140">
          <w:marLeft w:val="0"/>
          <w:marRight w:val="0"/>
          <w:marTop w:val="0"/>
          <w:marBottom w:val="600"/>
          <w:divBdr>
            <w:top w:val="none" w:sz="0" w:space="0" w:color="auto"/>
            <w:left w:val="none" w:sz="0" w:space="0" w:color="auto"/>
            <w:bottom w:val="none" w:sz="0" w:space="0" w:color="auto"/>
            <w:right w:val="none" w:sz="0" w:space="0" w:color="auto"/>
          </w:divBdr>
          <w:divsChild>
            <w:div w:id="1402406081">
              <w:marLeft w:val="0"/>
              <w:marRight w:val="0"/>
              <w:marTop w:val="150"/>
              <w:marBottom w:val="0"/>
              <w:divBdr>
                <w:top w:val="inset" w:sz="6" w:space="0" w:color="auto"/>
                <w:left w:val="inset" w:sz="6" w:space="0" w:color="auto"/>
                <w:bottom w:val="inset" w:sz="6" w:space="0" w:color="auto"/>
                <w:right w:val="inset" w:sz="6" w:space="0" w:color="auto"/>
              </w:divBdr>
            </w:div>
            <w:div w:id="969240968">
              <w:marLeft w:val="0"/>
              <w:marRight w:val="0"/>
              <w:marTop w:val="0"/>
              <w:marBottom w:val="30"/>
              <w:divBdr>
                <w:top w:val="none" w:sz="0" w:space="0" w:color="auto"/>
                <w:left w:val="none" w:sz="0" w:space="0" w:color="auto"/>
                <w:bottom w:val="none" w:sz="0" w:space="0" w:color="auto"/>
                <w:right w:val="none" w:sz="0" w:space="0" w:color="auto"/>
              </w:divBdr>
              <w:divsChild>
                <w:div w:id="155569795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937522578">
              <w:marLeft w:val="0"/>
              <w:marRight w:val="0"/>
              <w:marTop w:val="0"/>
              <w:marBottom w:val="30"/>
              <w:divBdr>
                <w:top w:val="none" w:sz="0" w:space="0" w:color="auto"/>
                <w:left w:val="none" w:sz="0" w:space="0" w:color="auto"/>
                <w:bottom w:val="none" w:sz="0" w:space="0" w:color="auto"/>
                <w:right w:val="none" w:sz="0" w:space="0" w:color="auto"/>
              </w:divBdr>
              <w:divsChild>
                <w:div w:id="55451231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540559559">
          <w:marLeft w:val="0"/>
          <w:marRight w:val="0"/>
          <w:marTop w:val="0"/>
          <w:marBottom w:val="600"/>
          <w:divBdr>
            <w:top w:val="none" w:sz="0" w:space="0" w:color="auto"/>
            <w:left w:val="none" w:sz="0" w:space="0" w:color="auto"/>
            <w:bottom w:val="none" w:sz="0" w:space="0" w:color="auto"/>
            <w:right w:val="none" w:sz="0" w:space="0" w:color="auto"/>
          </w:divBdr>
          <w:divsChild>
            <w:div w:id="1027297571">
              <w:marLeft w:val="0"/>
              <w:marRight w:val="0"/>
              <w:marTop w:val="150"/>
              <w:marBottom w:val="0"/>
              <w:divBdr>
                <w:top w:val="inset" w:sz="6" w:space="0" w:color="auto"/>
                <w:left w:val="inset" w:sz="6" w:space="0" w:color="auto"/>
                <w:bottom w:val="inset" w:sz="6" w:space="0" w:color="auto"/>
                <w:right w:val="inset" w:sz="6" w:space="0" w:color="auto"/>
              </w:divBdr>
            </w:div>
            <w:div w:id="1094058725">
              <w:marLeft w:val="0"/>
              <w:marRight w:val="0"/>
              <w:marTop w:val="0"/>
              <w:marBottom w:val="30"/>
              <w:divBdr>
                <w:top w:val="none" w:sz="0" w:space="0" w:color="auto"/>
                <w:left w:val="none" w:sz="0" w:space="0" w:color="auto"/>
                <w:bottom w:val="none" w:sz="0" w:space="0" w:color="auto"/>
                <w:right w:val="none" w:sz="0" w:space="0" w:color="auto"/>
              </w:divBdr>
              <w:divsChild>
                <w:div w:id="137010419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428845400">
              <w:marLeft w:val="0"/>
              <w:marRight w:val="0"/>
              <w:marTop w:val="0"/>
              <w:marBottom w:val="30"/>
              <w:divBdr>
                <w:top w:val="none" w:sz="0" w:space="0" w:color="auto"/>
                <w:left w:val="none" w:sz="0" w:space="0" w:color="auto"/>
                <w:bottom w:val="none" w:sz="0" w:space="0" w:color="auto"/>
                <w:right w:val="none" w:sz="0" w:space="0" w:color="auto"/>
              </w:divBdr>
              <w:divsChild>
                <w:div w:id="34540210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537357782">
          <w:marLeft w:val="0"/>
          <w:marRight w:val="0"/>
          <w:marTop w:val="0"/>
          <w:marBottom w:val="600"/>
          <w:divBdr>
            <w:top w:val="none" w:sz="0" w:space="0" w:color="auto"/>
            <w:left w:val="none" w:sz="0" w:space="0" w:color="auto"/>
            <w:bottom w:val="none" w:sz="0" w:space="0" w:color="auto"/>
            <w:right w:val="none" w:sz="0" w:space="0" w:color="auto"/>
          </w:divBdr>
          <w:divsChild>
            <w:div w:id="121929497">
              <w:marLeft w:val="0"/>
              <w:marRight w:val="0"/>
              <w:marTop w:val="150"/>
              <w:marBottom w:val="0"/>
              <w:divBdr>
                <w:top w:val="inset" w:sz="6" w:space="0" w:color="auto"/>
                <w:left w:val="inset" w:sz="6" w:space="0" w:color="auto"/>
                <w:bottom w:val="inset" w:sz="6" w:space="0" w:color="auto"/>
                <w:right w:val="inset" w:sz="6" w:space="0" w:color="auto"/>
              </w:divBdr>
            </w:div>
            <w:div w:id="1378704228">
              <w:marLeft w:val="0"/>
              <w:marRight w:val="0"/>
              <w:marTop w:val="0"/>
              <w:marBottom w:val="30"/>
              <w:divBdr>
                <w:top w:val="none" w:sz="0" w:space="0" w:color="auto"/>
                <w:left w:val="none" w:sz="0" w:space="0" w:color="auto"/>
                <w:bottom w:val="none" w:sz="0" w:space="0" w:color="auto"/>
                <w:right w:val="none" w:sz="0" w:space="0" w:color="auto"/>
              </w:divBdr>
              <w:divsChild>
                <w:div w:id="53739758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2102136909">
              <w:marLeft w:val="0"/>
              <w:marRight w:val="0"/>
              <w:marTop w:val="0"/>
              <w:marBottom w:val="30"/>
              <w:divBdr>
                <w:top w:val="none" w:sz="0" w:space="0" w:color="auto"/>
                <w:left w:val="none" w:sz="0" w:space="0" w:color="auto"/>
                <w:bottom w:val="none" w:sz="0" w:space="0" w:color="auto"/>
                <w:right w:val="none" w:sz="0" w:space="0" w:color="auto"/>
              </w:divBdr>
              <w:divsChild>
                <w:div w:id="647512322">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879589049">
              <w:marLeft w:val="0"/>
              <w:marRight w:val="0"/>
              <w:marTop w:val="0"/>
              <w:marBottom w:val="30"/>
              <w:divBdr>
                <w:top w:val="none" w:sz="0" w:space="0" w:color="auto"/>
                <w:left w:val="none" w:sz="0" w:space="0" w:color="auto"/>
                <w:bottom w:val="none" w:sz="0" w:space="0" w:color="auto"/>
                <w:right w:val="none" w:sz="0" w:space="0" w:color="auto"/>
              </w:divBdr>
              <w:divsChild>
                <w:div w:id="176403519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420178055">
          <w:marLeft w:val="0"/>
          <w:marRight w:val="0"/>
          <w:marTop w:val="0"/>
          <w:marBottom w:val="600"/>
          <w:divBdr>
            <w:top w:val="none" w:sz="0" w:space="0" w:color="auto"/>
            <w:left w:val="none" w:sz="0" w:space="0" w:color="auto"/>
            <w:bottom w:val="none" w:sz="0" w:space="0" w:color="auto"/>
            <w:right w:val="none" w:sz="0" w:space="0" w:color="auto"/>
          </w:divBdr>
          <w:divsChild>
            <w:div w:id="1150561951">
              <w:marLeft w:val="0"/>
              <w:marRight w:val="0"/>
              <w:marTop w:val="150"/>
              <w:marBottom w:val="0"/>
              <w:divBdr>
                <w:top w:val="inset" w:sz="6" w:space="0" w:color="auto"/>
                <w:left w:val="inset" w:sz="6" w:space="0" w:color="auto"/>
                <w:bottom w:val="inset" w:sz="6" w:space="0" w:color="auto"/>
                <w:right w:val="inset" w:sz="6" w:space="0" w:color="auto"/>
              </w:divBdr>
            </w:div>
            <w:div w:id="2002929020">
              <w:marLeft w:val="0"/>
              <w:marRight w:val="0"/>
              <w:marTop w:val="0"/>
              <w:marBottom w:val="30"/>
              <w:divBdr>
                <w:top w:val="none" w:sz="0" w:space="0" w:color="auto"/>
                <w:left w:val="none" w:sz="0" w:space="0" w:color="auto"/>
                <w:bottom w:val="none" w:sz="0" w:space="0" w:color="auto"/>
                <w:right w:val="none" w:sz="0" w:space="0" w:color="auto"/>
              </w:divBdr>
              <w:divsChild>
                <w:div w:id="23594474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445586097">
              <w:marLeft w:val="0"/>
              <w:marRight w:val="0"/>
              <w:marTop w:val="0"/>
              <w:marBottom w:val="30"/>
              <w:divBdr>
                <w:top w:val="none" w:sz="0" w:space="0" w:color="auto"/>
                <w:left w:val="none" w:sz="0" w:space="0" w:color="auto"/>
                <w:bottom w:val="none" w:sz="0" w:space="0" w:color="auto"/>
                <w:right w:val="none" w:sz="0" w:space="0" w:color="auto"/>
              </w:divBdr>
              <w:divsChild>
                <w:div w:id="136459160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888176707">
          <w:marLeft w:val="0"/>
          <w:marRight w:val="0"/>
          <w:marTop w:val="0"/>
          <w:marBottom w:val="600"/>
          <w:divBdr>
            <w:top w:val="none" w:sz="0" w:space="0" w:color="auto"/>
            <w:left w:val="none" w:sz="0" w:space="0" w:color="auto"/>
            <w:bottom w:val="none" w:sz="0" w:space="0" w:color="auto"/>
            <w:right w:val="none" w:sz="0" w:space="0" w:color="auto"/>
          </w:divBdr>
          <w:divsChild>
            <w:div w:id="669790634">
              <w:marLeft w:val="0"/>
              <w:marRight w:val="0"/>
              <w:marTop w:val="150"/>
              <w:marBottom w:val="0"/>
              <w:divBdr>
                <w:top w:val="inset" w:sz="6" w:space="0" w:color="auto"/>
                <w:left w:val="inset" w:sz="6" w:space="0" w:color="auto"/>
                <w:bottom w:val="inset" w:sz="6" w:space="0" w:color="auto"/>
                <w:right w:val="inset" w:sz="6" w:space="0" w:color="auto"/>
              </w:divBdr>
            </w:div>
          </w:divsChild>
        </w:div>
        <w:div w:id="120466152">
          <w:marLeft w:val="0"/>
          <w:marRight w:val="0"/>
          <w:marTop w:val="0"/>
          <w:marBottom w:val="600"/>
          <w:divBdr>
            <w:top w:val="none" w:sz="0" w:space="0" w:color="auto"/>
            <w:left w:val="none" w:sz="0" w:space="0" w:color="auto"/>
            <w:bottom w:val="none" w:sz="0" w:space="0" w:color="auto"/>
            <w:right w:val="none" w:sz="0" w:space="0" w:color="auto"/>
          </w:divBdr>
          <w:divsChild>
            <w:div w:id="115486929">
              <w:marLeft w:val="0"/>
              <w:marRight w:val="0"/>
              <w:marTop w:val="150"/>
              <w:marBottom w:val="0"/>
              <w:divBdr>
                <w:top w:val="inset" w:sz="6" w:space="0" w:color="auto"/>
                <w:left w:val="inset" w:sz="6" w:space="0" w:color="auto"/>
                <w:bottom w:val="inset" w:sz="6" w:space="0" w:color="auto"/>
                <w:right w:val="inset" w:sz="6" w:space="0" w:color="auto"/>
              </w:divBdr>
            </w:div>
            <w:div w:id="373236869">
              <w:marLeft w:val="0"/>
              <w:marRight w:val="0"/>
              <w:marTop w:val="0"/>
              <w:marBottom w:val="30"/>
              <w:divBdr>
                <w:top w:val="none" w:sz="0" w:space="0" w:color="auto"/>
                <w:left w:val="none" w:sz="0" w:space="0" w:color="auto"/>
                <w:bottom w:val="none" w:sz="0" w:space="0" w:color="auto"/>
                <w:right w:val="none" w:sz="0" w:space="0" w:color="auto"/>
              </w:divBdr>
              <w:divsChild>
                <w:div w:id="159679051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99057158">
          <w:marLeft w:val="0"/>
          <w:marRight w:val="0"/>
          <w:marTop w:val="0"/>
          <w:marBottom w:val="600"/>
          <w:divBdr>
            <w:top w:val="none" w:sz="0" w:space="0" w:color="auto"/>
            <w:left w:val="none" w:sz="0" w:space="0" w:color="auto"/>
            <w:bottom w:val="none" w:sz="0" w:space="0" w:color="auto"/>
            <w:right w:val="none" w:sz="0" w:space="0" w:color="auto"/>
          </w:divBdr>
          <w:divsChild>
            <w:div w:id="282539747">
              <w:marLeft w:val="0"/>
              <w:marRight w:val="0"/>
              <w:marTop w:val="150"/>
              <w:marBottom w:val="0"/>
              <w:divBdr>
                <w:top w:val="inset" w:sz="6" w:space="0" w:color="auto"/>
                <w:left w:val="inset" w:sz="6" w:space="0" w:color="auto"/>
                <w:bottom w:val="inset" w:sz="6" w:space="0" w:color="auto"/>
                <w:right w:val="inset" w:sz="6" w:space="0" w:color="auto"/>
              </w:divBdr>
            </w:div>
            <w:div w:id="41909030">
              <w:marLeft w:val="0"/>
              <w:marRight w:val="0"/>
              <w:marTop w:val="0"/>
              <w:marBottom w:val="30"/>
              <w:divBdr>
                <w:top w:val="none" w:sz="0" w:space="0" w:color="auto"/>
                <w:left w:val="none" w:sz="0" w:space="0" w:color="auto"/>
                <w:bottom w:val="none" w:sz="0" w:space="0" w:color="auto"/>
                <w:right w:val="none" w:sz="0" w:space="0" w:color="auto"/>
              </w:divBdr>
              <w:divsChild>
                <w:div w:id="127489985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468402358">
          <w:marLeft w:val="0"/>
          <w:marRight w:val="0"/>
          <w:marTop w:val="0"/>
          <w:marBottom w:val="600"/>
          <w:divBdr>
            <w:top w:val="none" w:sz="0" w:space="0" w:color="auto"/>
            <w:left w:val="none" w:sz="0" w:space="0" w:color="auto"/>
            <w:bottom w:val="none" w:sz="0" w:space="0" w:color="auto"/>
            <w:right w:val="none" w:sz="0" w:space="0" w:color="auto"/>
          </w:divBdr>
          <w:divsChild>
            <w:div w:id="44373445">
              <w:marLeft w:val="0"/>
              <w:marRight w:val="0"/>
              <w:marTop w:val="150"/>
              <w:marBottom w:val="0"/>
              <w:divBdr>
                <w:top w:val="inset" w:sz="6" w:space="0" w:color="auto"/>
                <w:left w:val="inset" w:sz="6" w:space="0" w:color="auto"/>
                <w:bottom w:val="inset" w:sz="6" w:space="0" w:color="auto"/>
                <w:right w:val="inset" w:sz="6" w:space="0" w:color="auto"/>
              </w:divBdr>
            </w:div>
            <w:div w:id="1813713216">
              <w:marLeft w:val="0"/>
              <w:marRight w:val="0"/>
              <w:marTop w:val="0"/>
              <w:marBottom w:val="30"/>
              <w:divBdr>
                <w:top w:val="none" w:sz="0" w:space="0" w:color="auto"/>
                <w:left w:val="none" w:sz="0" w:space="0" w:color="auto"/>
                <w:bottom w:val="none" w:sz="0" w:space="0" w:color="auto"/>
                <w:right w:val="none" w:sz="0" w:space="0" w:color="auto"/>
              </w:divBdr>
              <w:divsChild>
                <w:div w:id="738594750">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39599849">
          <w:marLeft w:val="0"/>
          <w:marRight w:val="0"/>
          <w:marTop w:val="0"/>
          <w:marBottom w:val="600"/>
          <w:divBdr>
            <w:top w:val="none" w:sz="0" w:space="0" w:color="auto"/>
            <w:left w:val="none" w:sz="0" w:space="0" w:color="auto"/>
            <w:bottom w:val="none" w:sz="0" w:space="0" w:color="auto"/>
            <w:right w:val="none" w:sz="0" w:space="0" w:color="auto"/>
          </w:divBdr>
          <w:divsChild>
            <w:div w:id="2001731818">
              <w:marLeft w:val="0"/>
              <w:marRight w:val="0"/>
              <w:marTop w:val="150"/>
              <w:marBottom w:val="0"/>
              <w:divBdr>
                <w:top w:val="inset" w:sz="6" w:space="0" w:color="auto"/>
                <w:left w:val="inset" w:sz="6" w:space="0" w:color="auto"/>
                <w:bottom w:val="inset" w:sz="6" w:space="0" w:color="auto"/>
                <w:right w:val="inset" w:sz="6" w:space="0" w:color="auto"/>
              </w:divBdr>
            </w:div>
            <w:div w:id="747769016">
              <w:marLeft w:val="0"/>
              <w:marRight w:val="0"/>
              <w:marTop w:val="0"/>
              <w:marBottom w:val="30"/>
              <w:divBdr>
                <w:top w:val="none" w:sz="0" w:space="0" w:color="auto"/>
                <w:left w:val="none" w:sz="0" w:space="0" w:color="auto"/>
                <w:bottom w:val="none" w:sz="0" w:space="0" w:color="auto"/>
                <w:right w:val="none" w:sz="0" w:space="0" w:color="auto"/>
              </w:divBdr>
              <w:divsChild>
                <w:div w:id="22310445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851721443">
          <w:marLeft w:val="0"/>
          <w:marRight w:val="0"/>
          <w:marTop w:val="0"/>
          <w:marBottom w:val="600"/>
          <w:divBdr>
            <w:top w:val="none" w:sz="0" w:space="0" w:color="auto"/>
            <w:left w:val="none" w:sz="0" w:space="0" w:color="auto"/>
            <w:bottom w:val="none" w:sz="0" w:space="0" w:color="auto"/>
            <w:right w:val="none" w:sz="0" w:space="0" w:color="auto"/>
          </w:divBdr>
          <w:divsChild>
            <w:div w:id="2085252733">
              <w:marLeft w:val="0"/>
              <w:marRight w:val="0"/>
              <w:marTop w:val="150"/>
              <w:marBottom w:val="0"/>
              <w:divBdr>
                <w:top w:val="inset" w:sz="6" w:space="0" w:color="auto"/>
                <w:left w:val="inset" w:sz="6" w:space="0" w:color="auto"/>
                <w:bottom w:val="inset" w:sz="6" w:space="0" w:color="auto"/>
                <w:right w:val="inset" w:sz="6" w:space="0" w:color="auto"/>
              </w:divBdr>
            </w:div>
            <w:div w:id="2059544757">
              <w:marLeft w:val="0"/>
              <w:marRight w:val="0"/>
              <w:marTop w:val="0"/>
              <w:marBottom w:val="30"/>
              <w:divBdr>
                <w:top w:val="none" w:sz="0" w:space="0" w:color="auto"/>
                <w:left w:val="none" w:sz="0" w:space="0" w:color="auto"/>
                <w:bottom w:val="none" w:sz="0" w:space="0" w:color="auto"/>
                <w:right w:val="none" w:sz="0" w:space="0" w:color="auto"/>
              </w:divBdr>
              <w:divsChild>
                <w:div w:id="1664819649">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939605282">
          <w:marLeft w:val="0"/>
          <w:marRight w:val="0"/>
          <w:marTop w:val="0"/>
          <w:marBottom w:val="600"/>
          <w:divBdr>
            <w:top w:val="none" w:sz="0" w:space="0" w:color="auto"/>
            <w:left w:val="none" w:sz="0" w:space="0" w:color="auto"/>
            <w:bottom w:val="none" w:sz="0" w:space="0" w:color="auto"/>
            <w:right w:val="none" w:sz="0" w:space="0" w:color="auto"/>
          </w:divBdr>
          <w:divsChild>
            <w:div w:id="1900290103">
              <w:marLeft w:val="0"/>
              <w:marRight w:val="0"/>
              <w:marTop w:val="150"/>
              <w:marBottom w:val="0"/>
              <w:divBdr>
                <w:top w:val="inset" w:sz="6" w:space="0" w:color="auto"/>
                <w:left w:val="inset" w:sz="6" w:space="0" w:color="auto"/>
                <w:bottom w:val="inset" w:sz="6" w:space="0" w:color="auto"/>
                <w:right w:val="inset" w:sz="6" w:space="0" w:color="auto"/>
              </w:divBdr>
            </w:div>
            <w:div w:id="1973752007">
              <w:marLeft w:val="0"/>
              <w:marRight w:val="0"/>
              <w:marTop w:val="0"/>
              <w:marBottom w:val="0"/>
              <w:divBdr>
                <w:top w:val="none" w:sz="0" w:space="0" w:color="auto"/>
                <w:left w:val="none" w:sz="0" w:space="0" w:color="auto"/>
                <w:bottom w:val="none" w:sz="0" w:space="0" w:color="auto"/>
                <w:right w:val="none" w:sz="0" w:space="0" w:color="auto"/>
              </w:divBdr>
            </w:div>
            <w:div w:id="731851088">
              <w:marLeft w:val="0"/>
              <w:marRight w:val="0"/>
              <w:marTop w:val="0"/>
              <w:marBottom w:val="30"/>
              <w:divBdr>
                <w:top w:val="none" w:sz="0" w:space="0" w:color="auto"/>
                <w:left w:val="none" w:sz="0" w:space="0" w:color="auto"/>
                <w:bottom w:val="none" w:sz="0" w:space="0" w:color="auto"/>
                <w:right w:val="none" w:sz="0" w:space="0" w:color="auto"/>
              </w:divBdr>
              <w:divsChild>
                <w:div w:id="64693559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928467022">
          <w:marLeft w:val="0"/>
          <w:marRight w:val="0"/>
          <w:marTop w:val="0"/>
          <w:marBottom w:val="600"/>
          <w:divBdr>
            <w:top w:val="none" w:sz="0" w:space="0" w:color="auto"/>
            <w:left w:val="none" w:sz="0" w:space="0" w:color="auto"/>
            <w:bottom w:val="none" w:sz="0" w:space="0" w:color="auto"/>
            <w:right w:val="none" w:sz="0" w:space="0" w:color="auto"/>
          </w:divBdr>
          <w:divsChild>
            <w:div w:id="568542314">
              <w:marLeft w:val="0"/>
              <w:marRight w:val="0"/>
              <w:marTop w:val="150"/>
              <w:marBottom w:val="0"/>
              <w:divBdr>
                <w:top w:val="inset" w:sz="6" w:space="0" w:color="auto"/>
                <w:left w:val="inset" w:sz="6" w:space="0" w:color="auto"/>
                <w:bottom w:val="inset" w:sz="6" w:space="0" w:color="auto"/>
                <w:right w:val="inset" w:sz="6" w:space="0" w:color="auto"/>
              </w:divBdr>
            </w:div>
            <w:div w:id="563489563">
              <w:marLeft w:val="0"/>
              <w:marRight w:val="0"/>
              <w:marTop w:val="0"/>
              <w:marBottom w:val="0"/>
              <w:divBdr>
                <w:top w:val="none" w:sz="0" w:space="0" w:color="auto"/>
                <w:left w:val="none" w:sz="0" w:space="0" w:color="auto"/>
                <w:bottom w:val="none" w:sz="0" w:space="0" w:color="auto"/>
                <w:right w:val="none" w:sz="0" w:space="0" w:color="auto"/>
              </w:divBdr>
            </w:div>
            <w:div w:id="609288630">
              <w:marLeft w:val="0"/>
              <w:marRight w:val="0"/>
              <w:marTop w:val="0"/>
              <w:marBottom w:val="30"/>
              <w:divBdr>
                <w:top w:val="none" w:sz="0" w:space="0" w:color="auto"/>
                <w:left w:val="none" w:sz="0" w:space="0" w:color="auto"/>
                <w:bottom w:val="none" w:sz="0" w:space="0" w:color="auto"/>
                <w:right w:val="none" w:sz="0" w:space="0" w:color="auto"/>
              </w:divBdr>
              <w:divsChild>
                <w:div w:id="107717103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711342612">
          <w:marLeft w:val="0"/>
          <w:marRight w:val="0"/>
          <w:marTop w:val="0"/>
          <w:marBottom w:val="600"/>
          <w:divBdr>
            <w:top w:val="none" w:sz="0" w:space="0" w:color="auto"/>
            <w:left w:val="none" w:sz="0" w:space="0" w:color="auto"/>
            <w:bottom w:val="none" w:sz="0" w:space="0" w:color="auto"/>
            <w:right w:val="none" w:sz="0" w:space="0" w:color="auto"/>
          </w:divBdr>
          <w:divsChild>
            <w:div w:id="2101875993">
              <w:marLeft w:val="0"/>
              <w:marRight w:val="0"/>
              <w:marTop w:val="150"/>
              <w:marBottom w:val="0"/>
              <w:divBdr>
                <w:top w:val="inset" w:sz="6" w:space="0" w:color="auto"/>
                <w:left w:val="inset" w:sz="6" w:space="0" w:color="auto"/>
                <w:bottom w:val="inset" w:sz="6" w:space="0" w:color="auto"/>
                <w:right w:val="inset" w:sz="6" w:space="0" w:color="auto"/>
              </w:divBdr>
            </w:div>
            <w:div w:id="1681931313">
              <w:marLeft w:val="0"/>
              <w:marRight w:val="0"/>
              <w:marTop w:val="0"/>
              <w:marBottom w:val="0"/>
              <w:divBdr>
                <w:top w:val="none" w:sz="0" w:space="0" w:color="auto"/>
                <w:left w:val="none" w:sz="0" w:space="0" w:color="auto"/>
                <w:bottom w:val="none" w:sz="0" w:space="0" w:color="auto"/>
                <w:right w:val="none" w:sz="0" w:space="0" w:color="auto"/>
              </w:divBdr>
            </w:div>
            <w:div w:id="714042657">
              <w:marLeft w:val="0"/>
              <w:marRight w:val="0"/>
              <w:marTop w:val="0"/>
              <w:marBottom w:val="30"/>
              <w:divBdr>
                <w:top w:val="none" w:sz="0" w:space="0" w:color="auto"/>
                <w:left w:val="none" w:sz="0" w:space="0" w:color="auto"/>
                <w:bottom w:val="none" w:sz="0" w:space="0" w:color="auto"/>
                <w:right w:val="none" w:sz="0" w:space="0" w:color="auto"/>
              </w:divBdr>
              <w:divsChild>
                <w:div w:id="1098720476">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679508378">
          <w:marLeft w:val="0"/>
          <w:marRight w:val="0"/>
          <w:marTop w:val="0"/>
          <w:marBottom w:val="600"/>
          <w:divBdr>
            <w:top w:val="none" w:sz="0" w:space="0" w:color="auto"/>
            <w:left w:val="none" w:sz="0" w:space="0" w:color="auto"/>
            <w:bottom w:val="none" w:sz="0" w:space="0" w:color="auto"/>
            <w:right w:val="none" w:sz="0" w:space="0" w:color="auto"/>
          </w:divBdr>
          <w:divsChild>
            <w:div w:id="585072062">
              <w:marLeft w:val="0"/>
              <w:marRight w:val="0"/>
              <w:marTop w:val="150"/>
              <w:marBottom w:val="0"/>
              <w:divBdr>
                <w:top w:val="inset" w:sz="6" w:space="0" w:color="auto"/>
                <w:left w:val="inset" w:sz="6" w:space="0" w:color="auto"/>
                <w:bottom w:val="inset" w:sz="6" w:space="0" w:color="auto"/>
                <w:right w:val="inset" w:sz="6" w:space="0" w:color="auto"/>
              </w:divBdr>
            </w:div>
            <w:div w:id="1222524316">
              <w:marLeft w:val="0"/>
              <w:marRight w:val="0"/>
              <w:marTop w:val="0"/>
              <w:marBottom w:val="30"/>
              <w:divBdr>
                <w:top w:val="none" w:sz="0" w:space="0" w:color="auto"/>
                <w:left w:val="none" w:sz="0" w:space="0" w:color="auto"/>
                <w:bottom w:val="none" w:sz="0" w:space="0" w:color="auto"/>
                <w:right w:val="none" w:sz="0" w:space="0" w:color="auto"/>
              </w:divBdr>
              <w:divsChild>
                <w:div w:id="2117671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222520667">
          <w:marLeft w:val="0"/>
          <w:marRight w:val="0"/>
          <w:marTop w:val="0"/>
          <w:marBottom w:val="600"/>
          <w:divBdr>
            <w:top w:val="none" w:sz="0" w:space="0" w:color="auto"/>
            <w:left w:val="none" w:sz="0" w:space="0" w:color="auto"/>
            <w:bottom w:val="none" w:sz="0" w:space="0" w:color="auto"/>
            <w:right w:val="none" w:sz="0" w:space="0" w:color="auto"/>
          </w:divBdr>
          <w:divsChild>
            <w:div w:id="1021201622">
              <w:marLeft w:val="0"/>
              <w:marRight w:val="0"/>
              <w:marTop w:val="150"/>
              <w:marBottom w:val="0"/>
              <w:divBdr>
                <w:top w:val="inset" w:sz="6" w:space="0" w:color="auto"/>
                <w:left w:val="inset" w:sz="6" w:space="0" w:color="auto"/>
                <w:bottom w:val="inset" w:sz="6" w:space="0" w:color="auto"/>
                <w:right w:val="inset" w:sz="6" w:space="0" w:color="auto"/>
              </w:divBdr>
            </w:div>
            <w:div w:id="1437092918">
              <w:marLeft w:val="0"/>
              <w:marRight w:val="0"/>
              <w:marTop w:val="0"/>
              <w:marBottom w:val="0"/>
              <w:divBdr>
                <w:top w:val="none" w:sz="0" w:space="0" w:color="auto"/>
                <w:left w:val="none" w:sz="0" w:space="0" w:color="auto"/>
                <w:bottom w:val="none" w:sz="0" w:space="0" w:color="auto"/>
                <w:right w:val="none" w:sz="0" w:space="0" w:color="auto"/>
              </w:divBdr>
            </w:div>
            <w:div w:id="766194215">
              <w:marLeft w:val="0"/>
              <w:marRight w:val="0"/>
              <w:marTop w:val="0"/>
              <w:marBottom w:val="30"/>
              <w:divBdr>
                <w:top w:val="none" w:sz="0" w:space="0" w:color="auto"/>
                <w:left w:val="none" w:sz="0" w:space="0" w:color="auto"/>
                <w:bottom w:val="none" w:sz="0" w:space="0" w:color="auto"/>
                <w:right w:val="none" w:sz="0" w:space="0" w:color="auto"/>
              </w:divBdr>
              <w:divsChild>
                <w:div w:id="1612471127">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476146225">
              <w:marLeft w:val="0"/>
              <w:marRight w:val="0"/>
              <w:marTop w:val="0"/>
              <w:marBottom w:val="30"/>
              <w:divBdr>
                <w:top w:val="none" w:sz="0" w:space="0" w:color="auto"/>
                <w:left w:val="none" w:sz="0" w:space="0" w:color="auto"/>
                <w:bottom w:val="none" w:sz="0" w:space="0" w:color="auto"/>
                <w:right w:val="none" w:sz="0" w:space="0" w:color="auto"/>
              </w:divBdr>
              <w:divsChild>
                <w:div w:id="387147504">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1938058618">
              <w:marLeft w:val="0"/>
              <w:marRight w:val="0"/>
              <w:marTop w:val="0"/>
              <w:marBottom w:val="30"/>
              <w:divBdr>
                <w:top w:val="none" w:sz="0" w:space="0" w:color="auto"/>
                <w:left w:val="none" w:sz="0" w:space="0" w:color="auto"/>
                <w:bottom w:val="none" w:sz="0" w:space="0" w:color="auto"/>
                <w:right w:val="none" w:sz="0" w:space="0" w:color="auto"/>
              </w:divBdr>
              <w:divsChild>
                <w:div w:id="1867669403">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 w:id="721098887">
              <w:marLeft w:val="0"/>
              <w:marRight w:val="0"/>
              <w:marTop w:val="0"/>
              <w:marBottom w:val="30"/>
              <w:divBdr>
                <w:top w:val="none" w:sz="0" w:space="0" w:color="auto"/>
                <w:left w:val="none" w:sz="0" w:space="0" w:color="auto"/>
                <w:bottom w:val="none" w:sz="0" w:space="0" w:color="auto"/>
                <w:right w:val="none" w:sz="0" w:space="0" w:color="auto"/>
              </w:divBdr>
              <w:divsChild>
                <w:div w:id="205935755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1740782547">
          <w:marLeft w:val="0"/>
          <w:marRight w:val="0"/>
          <w:marTop w:val="0"/>
          <w:marBottom w:val="600"/>
          <w:divBdr>
            <w:top w:val="none" w:sz="0" w:space="0" w:color="auto"/>
            <w:left w:val="none" w:sz="0" w:space="0" w:color="auto"/>
            <w:bottom w:val="none" w:sz="0" w:space="0" w:color="auto"/>
            <w:right w:val="none" w:sz="0" w:space="0" w:color="auto"/>
          </w:divBdr>
          <w:divsChild>
            <w:div w:id="158424233">
              <w:marLeft w:val="0"/>
              <w:marRight w:val="0"/>
              <w:marTop w:val="150"/>
              <w:marBottom w:val="0"/>
              <w:divBdr>
                <w:top w:val="inset" w:sz="6" w:space="0" w:color="auto"/>
                <w:left w:val="inset" w:sz="6" w:space="0" w:color="auto"/>
                <w:bottom w:val="inset" w:sz="6" w:space="0" w:color="auto"/>
                <w:right w:val="inset" w:sz="6" w:space="0" w:color="auto"/>
              </w:divBdr>
            </w:div>
            <w:div w:id="1666126548">
              <w:marLeft w:val="0"/>
              <w:marRight w:val="0"/>
              <w:marTop w:val="0"/>
              <w:marBottom w:val="30"/>
              <w:divBdr>
                <w:top w:val="none" w:sz="0" w:space="0" w:color="auto"/>
                <w:left w:val="none" w:sz="0" w:space="0" w:color="auto"/>
                <w:bottom w:val="none" w:sz="0" w:space="0" w:color="auto"/>
                <w:right w:val="none" w:sz="0" w:space="0" w:color="auto"/>
              </w:divBdr>
              <w:divsChild>
                <w:div w:id="1883134891">
                  <w:marLeft w:val="0"/>
                  <w:marRight w:val="0"/>
                  <w:marTop w:val="300"/>
                  <w:marBottom w:val="0"/>
                  <w:divBdr>
                    <w:top w:val="double" w:sz="4" w:space="8" w:color="005696"/>
                    <w:left w:val="double" w:sz="4" w:space="8" w:color="005696"/>
                    <w:bottom w:val="double" w:sz="4" w:space="8" w:color="005696"/>
                    <w:right w:val="double" w:sz="4" w:space="8" w:color="005696"/>
                  </w:divBdr>
                </w:div>
              </w:divsChild>
            </w:div>
          </w:divsChild>
        </w:div>
        <w:div w:id="578641276">
          <w:marLeft w:val="0"/>
          <w:marRight w:val="0"/>
          <w:marTop w:val="1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ecification.sifinfo.org/Implementation/2.4/Infrastructure.html" TargetMode="External"/><Relationship Id="rId671" Type="http://schemas.openxmlformats.org/officeDocument/2006/relationships/hyperlink" Target="http://www.w3.org/TR/xmlschema-2/" TargetMode="External"/><Relationship Id="rId769" Type="http://schemas.openxmlformats.org/officeDocument/2006/relationships/hyperlink" Target="http://www.w3.org/TR/xmlschema-2/" TargetMode="External"/><Relationship Id="rId21" Type="http://schemas.openxmlformats.org/officeDocument/2006/relationships/hyperlink" Target="http://specification.sifinfo.org/Implementation/2.4/References.html" TargetMode="External"/><Relationship Id="rId324" Type="http://schemas.openxmlformats.org/officeDocument/2006/relationships/hyperlink" Target="http://specification.sifinfo.org/Implementation/2.4/Infrastructure.html" TargetMode="External"/><Relationship Id="rId531" Type="http://schemas.openxmlformats.org/officeDocument/2006/relationships/hyperlink" Target="http://specification.sifinfo.org/Implementation/2.4/diagrams/SIF_Request.png" TargetMode="External"/><Relationship Id="rId629" Type="http://schemas.openxmlformats.org/officeDocument/2006/relationships/hyperlink" Target="http://specification.sifinfo.org/Implementation/2.4/DataModel.html" TargetMode="External"/><Relationship Id="rId170" Type="http://schemas.openxmlformats.org/officeDocument/2006/relationships/hyperlink" Target="http://specification.sifinfo.org/Implementation/2.4/Infrastructure.html" TargetMode="External"/><Relationship Id="rId268" Type="http://schemas.openxmlformats.org/officeDocument/2006/relationships/hyperlink" Target="http://specification.sifinfo.org/Implementation/2.4/Infrastructure.html" TargetMode="External"/><Relationship Id="rId475" Type="http://schemas.openxmlformats.org/officeDocument/2006/relationships/hyperlink" Target="http://specification.sifinfo.org/Implementation/2.4/CommonTypes.html" TargetMode="External"/><Relationship Id="rId682" Type="http://schemas.openxmlformats.org/officeDocument/2006/relationships/hyperlink" Target="http://specification.sifinfo.org/Implementation/2.4/References.html" TargetMode="External"/><Relationship Id="rId32" Type="http://schemas.openxmlformats.org/officeDocument/2006/relationships/hyperlink" Target="http://specification.sifinfo.org/Implementation/2.4/References.html" TargetMode="External"/><Relationship Id="rId74" Type="http://schemas.openxmlformats.org/officeDocument/2006/relationships/oleObject" Target="embeddings/oleObject17.bin"/><Relationship Id="rId128" Type="http://schemas.openxmlformats.org/officeDocument/2006/relationships/hyperlink" Target="http://specification.sifinfo.org/Implementation/2.4/Infrastructure.html" TargetMode="External"/><Relationship Id="rId335" Type="http://schemas.openxmlformats.org/officeDocument/2006/relationships/hyperlink" Target="http://specification.sifinfo.org/Implementation/2.4/Messaging.html" TargetMode="External"/><Relationship Id="rId377" Type="http://schemas.openxmlformats.org/officeDocument/2006/relationships/hyperlink" Target="http://specification.sifinfo.org/Implementation/2.4/Infrastructure.html" TargetMode="External"/><Relationship Id="rId500" Type="http://schemas.openxmlformats.org/officeDocument/2006/relationships/hyperlink" Target="http://www.w3.org/TR/xmlschema-2/" TargetMode="External"/><Relationship Id="rId542" Type="http://schemas.openxmlformats.org/officeDocument/2006/relationships/hyperlink" Target="http://www.w3.org/TR/xmlschema-2/" TargetMode="External"/><Relationship Id="rId584" Type="http://schemas.openxmlformats.org/officeDocument/2006/relationships/hyperlink" Target="http://specification.sifinfo.org/Implementation/2.4/diagrams/SIF_CancelServiceInputs.png" TargetMode="External"/><Relationship Id="rId5" Type="http://schemas.openxmlformats.org/officeDocument/2006/relationships/webSettings" Target="webSettings.xml"/><Relationship Id="rId181" Type="http://schemas.openxmlformats.org/officeDocument/2006/relationships/image" Target="media/image38.emf"/><Relationship Id="rId237" Type="http://schemas.openxmlformats.org/officeDocument/2006/relationships/hyperlink" Target="http://specification.sifinfo.org/Implementation/2.4/CodeSets.html" TargetMode="External"/><Relationship Id="rId402" Type="http://schemas.openxmlformats.org/officeDocument/2006/relationships/hyperlink" Target="http://specification.sifinfo.org/Implementation/2.4/CodeSets.html" TargetMode="External"/><Relationship Id="rId279" Type="http://schemas.openxmlformats.org/officeDocument/2006/relationships/image" Target="media/image52.emf"/><Relationship Id="rId444" Type="http://schemas.openxmlformats.org/officeDocument/2006/relationships/hyperlink" Target="http://www.w3.org/TR/xmlschema-2/" TargetMode="External"/><Relationship Id="rId486" Type="http://schemas.openxmlformats.org/officeDocument/2006/relationships/hyperlink" Target="http://specification.sifinfo.org/Implementation/2.4/CommonTypes.html" TargetMode="External"/><Relationship Id="rId651" Type="http://schemas.openxmlformats.org/officeDocument/2006/relationships/hyperlink" Target="http://www.w3.org/TR/xmlschema-2/" TargetMode="External"/><Relationship Id="rId693" Type="http://schemas.openxmlformats.org/officeDocument/2006/relationships/hyperlink" Target="http://specification.sifinfo.org/Implementation/2.4/Infrastructure.html" TargetMode="External"/><Relationship Id="rId707" Type="http://schemas.openxmlformats.org/officeDocument/2006/relationships/hyperlink" Target="http://www.w3.org/TR/xmlschema-2/" TargetMode="External"/><Relationship Id="rId749" Type="http://schemas.openxmlformats.org/officeDocument/2006/relationships/hyperlink" Target="http://specification.sifinfo.org/Implementation/2.4/DataModel.html" TargetMode="External"/><Relationship Id="rId43" Type="http://schemas.openxmlformats.org/officeDocument/2006/relationships/image" Target="media/image8.emf"/><Relationship Id="rId139" Type="http://schemas.openxmlformats.org/officeDocument/2006/relationships/oleObject" Target="embeddings/oleObject29.bin"/><Relationship Id="rId290" Type="http://schemas.openxmlformats.org/officeDocument/2006/relationships/image" Target="media/image56.emf"/><Relationship Id="rId304" Type="http://schemas.openxmlformats.org/officeDocument/2006/relationships/image" Target="media/image61.emf"/><Relationship Id="rId346" Type="http://schemas.openxmlformats.org/officeDocument/2006/relationships/hyperlink" Target="http://specification.sifinfo.org/Implementation/2.4/Infrastructure.html" TargetMode="External"/><Relationship Id="rId388" Type="http://schemas.openxmlformats.org/officeDocument/2006/relationships/hyperlink" Target="http://www.w3.org/TR/xmlschema-2/" TargetMode="External"/><Relationship Id="rId511" Type="http://schemas.openxmlformats.org/officeDocument/2006/relationships/image" Target="media/image80.png"/><Relationship Id="rId553" Type="http://schemas.openxmlformats.org/officeDocument/2006/relationships/hyperlink" Target="http://specification.sifinfo.org/Implementation/2.4/Infrastructure.html" TargetMode="External"/><Relationship Id="rId609" Type="http://schemas.openxmlformats.org/officeDocument/2006/relationships/image" Target="media/image97.png"/><Relationship Id="rId760" Type="http://schemas.openxmlformats.org/officeDocument/2006/relationships/hyperlink" Target="http://specification.sifinfo.org/Implementation/2.4/Infrastructure.html" TargetMode="External"/><Relationship Id="rId85" Type="http://schemas.openxmlformats.org/officeDocument/2006/relationships/oleObject" Target="embeddings/oleObject21.bin"/><Relationship Id="rId150" Type="http://schemas.openxmlformats.org/officeDocument/2006/relationships/hyperlink" Target="http://specification.sifinfo.org/Implementation/2.4/Infrastructure.html" TargetMode="External"/><Relationship Id="rId192" Type="http://schemas.openxmlformats.org/officeDocument/2006/relationships/oleObject" Target="embeddings/oleObject35.bin"/><Relationship Id="rId206" Type="http://schemas.openxmlformats.org/officeDocument/2006/relationships/hyperlink" Target="http://specification.sifinfo.org/Implementation/2.4/Infrastructure.html" TargetMode="External"/><Relationship Id="rId413" Type="http://schemas.openxmlformats.org/officeDocument/2006/relationships/hyperlink" Target="http://specification.sifinfo.org/Implementation/2.4/CodeSets.html" TargetMode="External"/><Relationship Id="rId595" Type="http://schemas.openxmlformats.org/officeDocument/2006/relationships/hyperlink" Target="http://specification.sifinfo.org/Implementation/2.4/Infrastructure.html" TargetMode="External"/><Relationship Id="rId248" Type="http://schemas.openxmlformats.org/officeDocument/2006/relationships/image" Target="media/image45.emf"/><Relationship Id="rId455" Type="http://schemas.openxmlformats.org/officeDocument/2006/relationships/hyperlink" Target="http://www.w3.org/TR/xmlschema-2/" TargetMode="External"/><Relationship Id="rId497" Type="http://schemas.openxmlformats.org/officeDocument/2006/relationships/hyperlink" Target="http://specification.sifinfo.org/Implementation/2.4/Infrastructure.html" TargetMode="External"/><Relationship Id="rId620" Type="http://schemas.openxmlformats.org/officeDocument/2006/relationships/hyperlink" Target="http://specification.sifinfo.org/Implementation/2.4/DataModel.html" TargetMode="External"/><Relationship Id="rId662" Type="http://schemas.openxmlformats.org/officeDocument/2006/relationships/hyperlink" Target="http://specification.sifinfo.org/Implementation/2.4/Infrastructure.html" TargetMode="External"/><Relationship Id="rId718" Type="http://schemas.openxmlformats.org/officeDocument/2006/relationships/hyperlink" Target="http://specification.sifinfo.org/Implementation/2.4/DataModel.html" TargetMode="External"/><Relationship Id="rId12" Type="http://schemas.openxmlformats.org/officeDocument/2006/relationships/hyperlink" Target="http://specification.sifinfo.org/Implementation/2.4/index.html" TargetMode="External"/><Relationship Id="rId108" Type="http://schemas.openxmlformats.org/officeDocument/2006/relationships/hyperlink" Target="http://specification.sifinfo.org/Implementation/2.4/Infrastructure.html" TargetMode="External"/><Relationship Id="rId315" Type="http://schemas.openxmlformats.org/officeDocument/2006/relationships/hyperlink" Target="http://specification.sifinfo.org/Implementation/2.4/Infrastructure.html" TargetMode="External"/><Relationship Id="rId357" Type="http://schemas.openxmlformats.org/officeDocument/2006/relationships/hyperlink" Target="http://specification.sifinfo.org/Implementation/2.4/Infrastructure.html" TargetMode="External"/><Relationship Id="rId522" Type="http://schemas.openxmlformats.org/officeDocument/2006/relationships/hyperlink" Target="http://www.w3.org/TR/xmlschema-2/" TargetMode="External"/><Relationship Id="rId54" Type="http://schemas.openxmlformats.org/officeDocument/2006/relationships/image" Target="media/image13.emf"/><Relationship Id="rId96" Type="http://schemas.openxmlformats.org/officeDocument/2006/relationships/hyperlink" Target="http://specification.sifinfo.org/Implementation/2.4/Architecture.html" TargetMode="External"/><Relationship Id="rId161" Type="http://schemas.openxmlformats.org/officeDocument/2006/relationships/hyperlink" Target="http://specification.sifinfo.org/Implementation/2.4/Infrastructure.html" TargetMode="External"/><Relationship Id="rId217" Type="http://schemas.openxmlformats.org/officeDocument/2006/relationships/hyperlink" Target="http://specification.sifinfo.org/Implementation/2.4/CodeSets.html" TargetMode="External"/><Relationship Id="rId399" Type="http://schemas.openxmlformats.org/officeDocument/2006/relationships/hyperlink" Target="http://www.w3.org/TR/xmlschema-2/" TargetMode="External"/><Relationship Id="rId564" Type="http://schemas.openxmlformats.org/officeDocument/2006/relationships/hyperlink" Target="http://specification.sifinfo.org/Implementation/2.4/Infrastructure.html" TargetMode="External"/><Relationship Id="rId771" Type="http://schemas.openxmlformats.org/officeDocument/2006/relationships/hyperlink" Target="http://specification.sifinfo.org/Implementation/2.4/DataModel.html" TargetMode="External"/><Relationship Id="rId259" Type="http://schemas.openxmlformats.org/officeDocument/2006/relationships/oleObject" Target="embeddings/oleObject43.bin"/><Relationship Id="rId424" Type="http://schemas.openxmlformats.org/officeDocument/2006/relationships/hyperlink" Target="http://www.w3.org/TR/xmlschema-2/" TargetMode="External"/><Relationship Id="rId466" Type="http://schemas.openxmlformats.org/officeDocument/2006/relationships/hyperlink" Target="http://specification.sifinfo.org/Implementation/2.4/Infrastructure.html" TargetMode="External"/><Relationship Id="rId631" Type="http://schemas.openxmlformats.org/officeDocument/2006/relationships/hyperlink" Target="http://specification.sifinfo.org/Implementation/2.4/Infrastructure.html" TargetMode="External"/><Relationship Id="rId673" Type="http://schemas.openxmlformats.org/officeDocument/2006/relationships/hyperlink" Target="http://specification.sifinfo.org/Implementation/2.4/DataModel.html" TargetMode="External"/><Relationship Id="rId729" Type="http://schemas.openxmlformats.org/officeDocument/2006/relationships/hyperlink" Target="http://specification.sifinfo.org/Implementation/2.4/CommonTypes.html" TargetMode="External"/><Relationship Id="rId23" Type="http://schemas.openxmlformats.org/officeDocument/2006/relationships/hyperlink" Target="http://specification.sifinfo.org/Implementation/2.4/References.html" TargetMode="External"/><Relationship Id="rId119" Type="http://schemas.openxmlformats.org/officeDocument/2006/relationships/hyperlink" Target="http://specification.sifinfo.org/Implementation/2.4/CodeSets.html" TargetMode="External"/><Relationship Id="rId270" Type="http://schemas.openxmlformats.org/officeDocument/2006/relationships/hyperlink" Target="http://specification.sifinfo.org/Implementation/2.4/Infrastructure.html" TargetMode="External"/><Relationship Id="rId326" Type="http://schemas.openxmlformats.org/officeDocument/2006/relationships/hyperlink" Target="http://specification.sifinfo.org/Implementation/2.4/Infrastructure.html" TargetMode="External"/><Relationship Id="rId533" Type="http://schemas.openxmlformats.org/officeDocument/2006/relationships/hyperlink" Target="http://specification.sifinfo.org/Implementation/2.4/Infrastructure.html" TargetMode="External"/><Relationship Id="rId65" Type="http://schemas.openxmlformats.org/officeDocument/2006/relationships/hyperlink" Target="http://specification.sifinfo.org/Implementation/2.4/WildcardVersionSupportImplementationNotes.html" TargetMode="External"/><Relationship Id="rId130" Type="http://schemas.openxmlformats.org/officeDocument/2006/relationships/image" Target="media/image32.emf"/><Relationship Id="rId368" Type="http://schemas.openxmlformats.org/officeDocument/2006/relationships/image" Target="media/image65.png"/><Relationship Id="rId575" Type="http://schemas.openxmlformats.org/officeDocument/2006/relationships/image" Target="media/image89.png"/><Relationship Id="rId740" Type="http://schemas.openxmlformats.org/officeDocument/2006/relationships/hyperlink" Target="http://www.w3.org/TR/xmlschema-2/" TargetMode="External"/><Relationship Id="rId782" Type="http://schemas.openxmlformats.org/officeDocument/2006/relationships/hyperlink" Target="http://specification.sifinfo.org/Implementation/2.4/DataModel.html" TargetMode="External"/><Relationship Id="rId172" Type="http://schemas.openxmlformats.org/officeDocument/2006/relationships/image" Target="media/image37.emf"/><Relationship Id="rId228" Type="http://schemas.openxmlformats.org/officeDocument/2006/relationships/hyperlink" Target="http://specification.sifinfo.org/Implementation/2.4/CodeSets.html" TargetMode="External"/><Relationship Id="rId435" Type="http://schemas.openxmlformats.org/officeDocument/2006/relationships/hyperlink" Target="http://specification.sifinfo.org/Implementation/2.4/CommonTypes.html" TargetMode="External"/><Relationship Id="rId477" Type="http://schemas.openxmlformats.org/officeDocument/2006/relationships/hyperlink" Target="http://specification.sifinfo.org/Implementation/2.4/Infrastructure.html" TargetMode="External"/><Relationship Id="rId600" Type="http://schemas.openxmlformats.org/officeDocument/2006/relationships/hyperlink" Target="http://specification.sifinfo.org/Implementation/2.4/Infrastructure.html" TargetMode="External"/><Relationship Id="rId642" Type="http://schemas.openxmlformats.org/officeDocument/2006/relationships/hyperlink" Target="http://www.w3.org/TR/xmlschema-2/" TargetMode="External"/><Relationship Id="rId684" Type="http://schemas.openxmlformats.org/officeDocument/2006/relationships/hyperlink" Target="http://www.w3.org/TR/xmlschema-2/" TargetMode="External"/><Relationship Id="rId281" Type="http://schemas.openxmlformats.org/officeDocument/2006/relationships/image" Target="media/image53.emf"/><Relationship Id="rId337" Type="http://schemas.openxmlformats.org/officeDocument/2006/relationships/hyperlink" Target="http://specification.sifinfo.org/Implementation/2.4/Infrastructure.html" TargetMode="External"/><Relationship Id="rId502" Type="http://schemas.openxmlformats.org/officeDocument/2006/relationships/hyperlink" Target="http://www.w3.org/TR/xmlschema-2/" TargetMode="External"/><Relationship Id="rId34" Type="http://schemas.openxmlformats.org/officeDocument/2006/relationships/oleObject" Target="embeddings/oleObject2.bin"/><Relationship Id="rId76" Type="http://schemas.openxmlformats.org/officeDocument/2006/relationships/oleObject" Target="embeddings/oleObject18.bin"/><Relationship Id="rId141" Type="http://schemas.openxmlformats.org/officeDocument/2006/relationships/hyperlink" Target="http://specification.sifinfo.org/Implementation/2.4/Infrastructure.html" TargetMode="External"/><Relationship Id="rId379" Type="http://schemas.openxmlformats.org/officeDocument/2006/relationships/image" Target="media/image66.png"/><Relationship Id="rId544" Type="http://schemas.openxmlformats.org/officeDocument/2006/relationships/hyperlink" Target="http://specification.sifinfo.org/Implementation/2.4/CommonTypes.html" TargetMode="External"/><Relationship Id="rId586" Type="http://schemas.openxmlformats.org/officeDocument/2006/relationships/hyperlink" Target="http://specification.sifinfo.org/Implementation/2.4/DataModel.html" TargetMode="External"/><Relationship Id="rId751" Type="http://schemas.openxmlformats.org/officeDocument/2006/relationships/hyperlink" Target="http://specification.sifinfo.org/Implementation/2.4/Infrastructure.html" TargetMode="External"/><Relationship Id="rId7" Type="http://schemas.openxmlformats.org/officeDocument/2006/relationships/hyperlink" Target="http://specification.sifinfo.org/Implementation/2.4/Architecture.html" TargetMode="External"/><Relationship Id="rId183" Type="http://schemas.openxmlformats.org/officeDocument/2006/relationships/hyperlink" Target="http://specification.sifinfo.org/Implementation/2.4/Infrastructure.html" TargetMode="External"/><Relationship Id="rId239" Type="http://schemas.openxmlformats.org/officeDocument/2006/relationships/hyperlink" Target="http://specification.sifinfo.org/Implementation/2.4/CodeSets.html" TargetMode="External"/><Relationship Id="rId390" Type="http://schemas.openxmlformats.org/officeDocument/2006/relationships/hyperlink" Target="http://specification.sifinfo.org/Implementation/2.4/diagrams/SIF_Protocol.png" TargetMode="External"/><Relationship Id="rId404" Type="http://schemas.openxmlformats.org/officeDocument/2006/relationships/hyperlink" Target="http://www.w3.org/TR/xmlschema-2/" TargetMode="External"/><Relationship Id="rId446" Type="http://schemas.openxmlformats.org/officeDocument/2006/relationships/hyperlink" Target="http://www.w3.org/TR/xmlschema-2/" TargetMode="External"/><Relationship Id="rId611" Type="http://schemas.openxmlformats.org/officeDocument/2006/relationships/hyperlink" Target="http://www.w3.org/TR/xmlschema-2/" TargetMode="External"/><Relationship Id="rId653" Type="http://schemas.openxmlformats.org/officeDocument/2006/relationships/hyperlink" Target="http://www.w3.org/TR/xmlschema-2/" TargetMode="External"/><Relationship Id="rId250" Type="http://schemas.openxmlformats.org/officeDocument/2006/relationships/hyperlink" Target="http://specification.sifinfo.org/Implementation/2.4/Infrastructure.html" TargetMode="External"/><Relationship Id="rId292" Type="http://schemas.openxmlformats.org/officeDocument/2006/relationships/hyperlink" Target="http://specification.sifinfo.org/Implementation/2.4/Infrastructure.html" TargetMode="External"/><Relationship Id="rId306" Type="http://schemas.openxmlformats.org/officeDocument/2006/relationships/image" Target="media/image62.emf"/><Relationship Id="rId488" Type="http://schemas.openxmlformats.org/officeDocument/2006/relationships/hyperlink" Target="http://specification.sifinfo.org/Implementation/2.4/CommonTypes.html" TargetMode="External"/><Relationship Id="rId695" Type="http://schemas.openxmlformats.org/officeDocument/2006/relationships/hyperlink" Target="http://www.w3.org/TR/xmlschema-2/" TargetMode="External"/><Relationship Id="rId709" Type="http://schemas.openxmlformats.org/officeDocument/2006/relationships/hyperlink" Target="http://specification.sifinfo.org/Implementation/2.4/DataModel.html" TargetMode="External"/><Relationship Id="rId45" Type="http://schemas.openxmlformats.org/officeDocument/2006/relationships/image" Target="media/image9.emf"/><Relationship Id="rId87" Type="http://schemas.openxmlformats.org/officeDocument/2006/relationships/oleObject" Target="embeddings/oleObject22.bin"/><Relationship Id="rId110" Type="http://schemas.openxmlformats.org/officeDocument/2006/relationships/hyperlink" Target="http://specification.sifinfo.org/Implementation/2.4/Infrastructure.html" TargetMode="External"/><Relationship Id="rId348" Type="http://schemas.openxmlformats.org/officeDocument/2006/relationships/hyperlink" Target="http://specification.sifinfo.org/Implementation/2.4/CodeSets.html" TargetMode="External"/><Relationship Id="rId513" Type="http://schemas.openxmlformats.org/officeDocument/2006/relationships/hyperlink" Target="http://www.w3.org/TR/xmlschema-2/" TargetMode="External"/><Relationship Id="rId555" Type="http://schemas.openxmlformats.org/officeDocument/2006/relationships/hyperlink" Target="http://specification.sifinfo.org/Implementation/2.4/Infrastructure.html" TargetMode="External"/><Relationship Id="rId597" Type="http://schemas.openxmlformats.org/officeDocument/2006/relationships/image" Target="media/image95.png"/><Relationship Id="rId720" Type="http://schemas.openxmlformats.org/officeDocument/2006/relationships/hyperlink" Target="http://www.w3.org/TR/xmlschema-2/" TargetMode="External"/><Relationship Id="rId762" Type="http://schemas.openxmlformats.org/officeDocument/2006/relationships/hyperlink" Target="http://www.w3.org/TR/xmlschema-2/" TargetMode="External"/><Relationship Id="rId152" Type="http://schemas.openxmlformats.org/officeDocument/2006/relationships/hyperlink" Target="http://specification.sifinfo.org/Implementation/2.4/Infrastructure.html" TargetMode="External"/><Relationship Id="rId194" Type="http://schemas.openxmlformats.org/officeDocument/2006/relationships/hyperlink" Target="http://specification.sifinfo.org/Implementation/2.4/Infrastructure.html" TargetMode="External"/><Relationship Id="rId208" Type="http://schemas.openxmlformats.org/officeDocument/2006/relationships/hyperlink" Target="http://specification.sifinfo.org/Implementation/2.4/Infrastructure.html" TargetMode="External"/><Relationship Id="rId415" Type="http://schemas.openxmlformats.org/officeDocument/2006/relationships/hyperlink" Target="http://specification.sifinfo.org/Implementation/2.4/CodeSets.html" TargetMode="External"/><Relationship Id="rId457" Type="http://schemas.openxmlformats.org/officeDocument/2006/relationships/hyperlink" Target="http://www.w3.org/TR/xmlschema-2/" TargetMode="External"/><Relationship Id="rId622" Type="http://schemas.openxmlformats.org/officeDocument/2006/relationships/hyperlink" Target="http://specification.sifinfo.org/Implementation/2.4/Infrastructure.html" TargetMode="External"/><Relationship Id="rId261" Type="http://schemas.openxmlformats.org/officeDocument/2006/relationships/oleObject" Target="embeddings/oleObject44.bin"/><Relationship Id="rId499" Type="http://schemas.openxmlformats.org/officeDocument/2006/relationships/hyperlink" Target="http://specification.sifinfo.org/Implementation/2.4/Infrastructure.html" TargetMode="External"/><Relationship Id="rId664" Type="http://schemas.openxmlformats.org/officeDocument/2006/relationships/hyperlink" Target="http://specification.sifinfo.org/Implementation/2.4/CodeSets.html" TargetMode="External"/><Relationship Id="rId14" Type="http://schemas.openxmlformats.org/officeDocument/2006/relationships/hyperlink" Target="http://specification.sifinfo.org/Implementation/2.4/Messaging.html" TargetMode="External"/><Relationship Id="rId56" Type="http://schemas.openxmlformats.org/officeDocument/2006/relationships/image" Target="media/image14.jpeg"/><Relationship Id="rId317" Type="http://schemas.openxmlformats.org/officeDocument/2006/relationships/hyperlink" Target="http://specification.sifinfo.org/Implementation/2.4/Infrastructure.html" TargetMode="External"/><Relationship Id="rId359" Type="http://schemas.openxmlformats.org/officeDocument/2006/relationships/hyperlink" Target="http://specification.sifinfo.org/Implementation/2.4/Infrastructure.html" TargetMode="External"/><Relationship Id="rId524" Type="http://schemas.openxmlformats.org/officeDocument/2006/relationships/hyperlink" Target="http://www.w3.org/TR/xmlschema-2/" TargetMode="External"/><Relationship Id="rId566" Type="http://schemas.openxmlformats.org/officeDocument/2006/relationships/image" Target="media/image86.png"/><Relationship Id="rId731" Type="http://schemas.openxmlformats.org/officeDocument/2006/relationships/hyperlink" Target="http://specification.sifinfo.org/Implementation/2.4/Infrastructure.html" TargetMode="External"/><Relationship Id="rId773" Type="http://schemas.openxmlformats.org/officeDocument/2006/relationships/hyperlink" Target="http://specification.sifinfo.org/Implementation/2.4/DataModel.html" TargetMode="External"/><Relationship Id="rId98" Type="http://schemas.openxmlformats.org/officeDocument/2006/relationships/oleObject" Target="embeddings/oleObject24.bin"/><Relationship Id="rId121" Type="http://schemas.openxmlformats.org/officeDocument/2006/relationships/hyperlink" Target="http://specification.sifinfo.org/Implementation/2.4/CodeSets.html" TargetMode="External"/><Relationship Id="rId163" Type="http://schemas.openxmlformats.org/officeDocument/2006/relationships/image" Target="media/image36.emf"/><Relationship Id="rId219" Type="http://schemas.openxmlformats.org/officeDocument/2006/relationships/hyperlink" Target="http://specification.sifinfo.org/Implementation/2.4/CodeSets.html" TargetMode="External"/><Relationship Id="rId370" Type="http://schemas.openxmlformats.org/officeDocument/2006/relationships/hyperlink" Target="http://www.w3.org/TR/xmlschema-2/" TargetMode="External"/><Relationship Id="rId426" Type="http://schemas.openxmlformats.org/officeDocument/2006/relationships/image" Target="media/image73.png"/><Relationship Id="rId633" Type="http://schemas.openxmlformats.org/officeDocument/2006/relationships/hyperlink" Target="http://specification.sifinfo.org/Implementation/2.4/CommonTypes.html" TargetMode="External"/><Relationship Id="rId230" Type="http://schemas.openxmlformats.org/officeDocument/2006/relationships/oleObject" Target="embeddings/oleObject39.bin"/><Relationship Id="rId468" Type="http://schemas.openxmlformats.org/officeDocument/2006/relationships/image" Target="media/image77.png"/><Relationship Id="rId675" Type="http://schemas.openxmlformats.org/officeDocument/2006/relationships/hyperlink" Target="http://specification.sifinfo.org/Implementation/2.4/DataModelTaskForce.html" TargetMode="External"/><Relationship Id="rId25" Type="http://schemas.openxmlformats.org/officeDocument/2006/relationships/hyperlink" Target="http://specification.sifinfo.org/Implementation/2.4/References.html" TargetMode="External"/><Relationship Id="rId67" Type="http://schemas.openxmlformats.org/officeDocument/2006/relationships/image" Target="media/image18.emf"/><Relationship Id="rId272" Type="http://schemas.openxmlformats.org/officeDocument/2006/relationships/hyperlink" Target="http://specification.sifinfo.org/Implementation/2.4/Infrastructure.html" TargetMode="External"/><Relationship Id="rId328" Type="http://schemas.openxmlformats.org/officeDocument/2006/relationships/hyperlink" Target="http://specification.sifinfo.org/Implementation/2.4/Infrastructure.html" TargetMode="External"/><Relationship Id="rId535" Type="http://schemas.openxmlformats.org/officeDocument/2006/relationships/hyperlink" Target="http://www.w3.org/TR/xmlschema-2/" TargetMode="External"/><Relationship Id="rId577" Type="http://schemas.openxmlformats.org/officeDocument/2006/relationships/hyperlink" Target="http://specification.sifinfo.org/Implementation/2.4/diagrams/SIF_GetAgentACL.png" TargetMode="External"/><Relationship Id="rId700" Type="http://schemas.openxmlformats.org/officeDocument/2006/relationships/hyperlink" Target="http://specification.sifinfo.org/Implementation/2.4/DataModel.html" TargetMode="External"/><Relationship Id="rId742" Type="http://schemas.openxmlformats.org/officeDocument/2006/relationships/hyperlink" Target="http://www.w3.org/TR/xmlschema-2/" TargetMode="External"/><Relationship Id="rId132" Type="http://schemas.openxmlformats.org/officeDocument/2006/relationships/hyperlink" Target="http://specification.sifinfo.org/Implementation/2.4/Infrastructure.html" TargetMode="External"/><Relationship Id="rId174" Type="http://schemas.openxmlformats.org/officeDocument/2006/relationships/hyperlink" Target="http://specification.sifinfo.org/Implementation/2.4/Infrastructure.html" TargetMode="External"/><Relationship Id="rId381" Type="http://schemas.openxmlformats.org/officeDocument/2006/relationships/image" Target="media/image67.png"/><Relationship Id="rId602" Type="http://schemas.openxmlformats.org/officeDocument/2006/relationships/image" Target="media/image96.png"/><Relationship Id="rId784" Type="http://schemas.openxmlformats.org/officeDocument/2006/relationships/hyperlink" Target="http://specification.sifinfo.org/Implementation/2.4/Infrastructure.html" TargetMode="External"/><Relationship Id="rId241" Type="http://schemas.openxmlformats.org/officeDocument/2006/relationships/oleObject" Target="embeddings/oleObject40.bin"/><Relationship Id="rId437" Type="http://schemas.openxmlformats.org/officeDocument/2006/relationships/hyperlink" Target="http://www.w3.org/TR/xmlschema-2/" TargetMode="External"/><Relationship Id="rId479" Type="http://schemas.openxmlformats.org/officeDocument/2006/relationships/image" Target="media/image79.png"/><Relationship Id="rId644" Type="http://schemas.openxmlformats.org/officeDocument/2006/relationships/hyperlink" Target="http://specification.sifinfo.org/Implementation/2.4/DataModel.html" TargetMode="External"/><Relationship Id="rId686" Type="http://schemas.openxmlformats.org/officeDocument/2006/relationships/hyperlink" Target="http://www.w3.org/TR/xmlschema-2/" TargetMode="External"/><Relationship Id="rId36" Type="http://schemas.openxmlformats.org/officeDocument/2006/relationships/oleObject" Target="embeddings/oleObject3.bin"/><Relationship Id="rId283" Type="http://schemas.openxmlformats.org/officeDocument/2006/relationships/image" Target="media/image54.emf"/><Relationship Id="rId339" Type="http://schemas.openxmlformats.org/officeDocument/2006/relationships/hyperlink" Target="http://specification.sifinfo.org/Implementation/2.4/Infrastructure.html" TargetMode="External"/><Relationship Id="rId490" Type="http://schemas.openxmlformats.org/officeDocument/2006/relationships/hyperlink" Target="http://specification.sifinfo.org/Implementation/2.4/CommonTypes.html" TargetMode="External"/><Relationship Id="rId504" Type="http://schemas.openxmlformats.org/officeDocument/2006/relationships/hyperlink" Target="http://specification.sifinfo.org/Implementation/2.4/DataModel.html" TargetMode="External"/><Relationship Id="rId546" Type="http://schemas.openxmlformats.org/officeDocument/2006/relationships/hyperlink" Target="http://specification.sifinfo.org/Implementation/2.4/diagrams/SIF_Subscribe.png" TargetMode="External"/><Relationship Id="rId711" Type="http://schemas.openxmlformats.org/officeDocument/2006/relationships/hyperlink" Target="http://specification.sifinfo.org/Implementation/2.4/Infrastructure.html" TargetMode="External"/><Relationship Id="rId753" Type="http://schemas.openxmlformats.org/officeDocument/2006/relationships/hyperlink" Target="http://www.w3.org/TR/xmlschema-2/" TargetMode="External"/><Relationship Id="rId78" Type="http://schemas.openxmlformats.org/officeDocument/2006/relationships/hyperlink" Target="http://specification.sifinfo.org/Implementation/2.4/DataModel.html" TargetMode="External"/><Relationship Id="rId101" Type="http://schemas.openxmlformats.org/officeDocument/2006/relationships/hyperlink" Target="http://specification.sifinfo.org/Implementation/2.4/Infrastructure.html" TargetMode="External"/><Relationship Id="rId143" Type="http://schemas.openxmlformats.org/officeDocument/2006/relationships/hyperlink" Target="http://specification.sifinfo.org/Implementation/2.4/CodeSets.html" TargetMode="External"/><Relationship Id="rId185" Type="http://schemas.openxmlformats.org/officeDocument/2006/relationships/hyperlink" Target="http://specification.sifinfo.org/Implementation/2.4/Infrastructure.html" TargetMode="External"/><Relationship Id="rId350" Type="http://schemas.openxmlformats.org/officeDocument/2006/relationships/hyperlink" Target="http://specification.sifinfo.org/Implementation/2.4/CodeSets.html" TargetMode="External"/><Relationship Id="rId406" Type="http://schemas.openxmlformats.org/officeDocument/2006/relationships/image" Target="media/image72.png"/><Relationship Id="rId588" Type="http://schemas.openxmlformats.org/officeDocument/2006/relationships/hyperlink" Target="http://specification.sifinfo.org/Implementation/2.4/diagrams/SIF_Unprovide.png" TargetMode="External"/><Relationship Id="rId9" Type="http://schemas.openxmlformats.org/officeDocument/2006/relationships/hyperlink" Target="http://specification.sifinfo.org/Implementation/2.4/Messaging.html" TargetMode="External"/><Relationship Id="rId210" Type="http://schemas.openxmlformats.org/officeDocument/2006/relationships/hyperlink" Target="http://specification.sifinfo.org/Implementation/2.4/Infrastructure.html" TargetMode="External"/><Relationship Id="rId392" Type="http://schemas.openxmlformats.org/officeDocument/2006/relationships/hyperlink" Target="http://specification.sifinfo.org/Implementation/2.4/CommonTypes.html" TargetMode="External"/><Relationship Id="rId448" Type="http://schemas.openxmlformats.org/officeDocument/2006/relationships/hyperlink" Target="http://www.w3.org/TR/xmlschema-2/" TargetMode="External"/><Relationship Id="rId613" Type="http://schemas.openxmlformats.org/officeDocument/2006/relationships/hyperlink" Target="http://specification.sifinfo.org/Implementation/2.4/diagrams/SIF_ServiceNotify.png" TargetMode="External"/><Relationship Id="rId655" Type="http://schemas.openxmlformats.org/officeDocument/2006/relationships/hyperlink" Target="http://specification.sifinfo.org/Implementation/2.4/DataModel.html" TargetMode="External"/><Relationship Id="rId697" Type="http://schemas.openxmlformats.org/officeDocument/2006/relationships/hyperlink" Target="http://specification.sifinfo.org/Implementation/2.4/DataModel.html" TargetMode="External"/><Relationship Id="rId252" Type="http://schemas.openxmlformats.org/officeDocument/2006/relationships/hyperlink" Target="http://specification.sifinfo.org/Implementation/2.4/Infrastructure.html" TargetMode="External"/><Relationship Id="rId294" Type="http://schemas.openxmlformats.org/officeDocument/2006/relationships/oleObject" Target="embeddings/oleObject53.bin"/><Relationship Id="rId308" Type="http://schemas.openxmlformats.org/officeDocument/2006/relationships/image" Target="media/image63.emf"/><Relationship Id="rId515" Type="http://schemas.openxmlformats.org/officeDocument/2006/relationships/hyperlink" Target="http://specification.sifinfo.org/Implementation/2.4/Introduction.html" TargetMode="External"/><Relationship Id="rId722" Type="http://schemas.openxmlformats.org/officeDocument/2006/relationships/hyperlink" Target="http://specification.sifinfo.org/Implementation/2.4/CommonTypes.html" TargetMode="External"/><Relationship Id="rId47" Type="http://schemas.openxmlformats.org/officeDocument/2006/relationships/image" Target="media/image10.emf"/><Relationship Id="rId89" Type="http://schemas.openxmlformats.org/officeDocument/2006/relationships/oleObject" Target="embeddings/oleObject23.bin"/><Relationship Id="rId112" Type="http://schemas.openxmlformats.org/officeDocument/2006/relationships/hyperlink" Target="http://specification.sifinfo.org/Implementation/2.4/Infrastructure.html" TargetMode="External"/><Relationship Id="rId154" Type="http://schemas.openxmlformats.org/officeDocument/2006/relationships/image" Target="media/image35.emf"/><Relationship Id="rId361" Type="http://schemas.openxmlformats.org/officeDocument/2006/relationships/hyperlink" Target="http://specification.sifinfo.org/Implementation/2.4/Infrastructure.html" TargetMode="External"/><Relationship Id="rId557" Type="http://schemas.openxmlformats.org/officeDocument/2006/relationships/hyperlink" Target="http://specification.sifinfo.org/Implementation/2.4/Infrastructure.html" TargetMode="External"/><Relationship Id="rId599" Type="http://schemas.openxmlformats.org/officeDocument/2006/relationships/hyperlink" Target="http://specification.sifinfo.org/Implementation/2.4/CommonTypes.html" TargetMode="External"/><Relationship Id="rId764" Type="http://schemas.openxmlformats.org/officeDocument/2006/relationships/hyperlink" Target="http://www.w3.org/TR/xmlschema-2/" TargetMode="External"/><Relationship Id="rId196" Type="http://schemas.openxmlformats.org/officeDocument/2006/relationships/hyperlink" Target="http://specification.sifinfo.org/Implementation/2.4/Infrastructure.html" TargetMode="External"/><Relationship Id="rId417" Type="http://schemas.openxmlformats.org/officeDocument/2006/relationships/hyperlink" Target="http://specification.sifinfo.org/Implementation/2.4/CodeSets.html" TargetMode="External"/><Relationship Id="rId459" Type="http://schemas.openxmlformats.org/officeDocument/2006/relationships/hyperlink" Target="http://specification.sifinfo.org/Implementation/2.4/CommonTypes.html" TargetMode="External"/><Relationship Id="rId624" Type="http://schemas.openxmlformats.org/officeDocument/2006/relationships/hyperlink" Target="http://specification.sifinfo.org/Implementation/2.4/CommonTypes.html" TargetMode="External"/><Relationship Id="rId666" Type="http://schemas.openxmlformats.org/officeDocument/2006/relationships/hyperlink" Target="http://specification.sifinfo.org/Implementation/2.4/CodeSets.html" TargetMode="External"/><Relationship Id="rId16" Type="http://schemas.openxmlformats.org/officeDocument/2006/relationships/hyperlink" Target="http://specification.sifinfo.org/Implementation/2.4/DataModel.html" TargetMode="External"/><Relationship Id="rId221" Type="http://schemas.openxmlformats.org/officeDocument/2006/relationships/oleObject" Target="embeddings/oleObject38.bin"/><Relationship Id="rId263" Type="http://schemas.openxmlformats.org/officeDocument/2006/relationships/oleObject" Target="embeddings/oleObject45.bin"/><Relationship Id="rId319" Type="http://schemas.openxmlformats.org/officeDocument/2006/relationships/hyperlink" Target="http://specification.sifinfo.org/Implementation/2.4/Infrastructure.html" TargetMode="External"/><Relationship Id="rId470" Type="http://schemas.openxmlformats.org/officeDocument/2006/relationships/hyperlink" Target="http://specification.sifinfo.org/Implementation/2.4/CommonTypes.html" TargetMode="External"/><Relationship Id="rId526" Type="http://schemas.openxmlformats.org/officeDocument/2006/relationships/hyperlink" Target="http://www.w3.org/TR/xmlschema-2/" TargetMode="External"/><Relationship Id="rId58" Type="http://schemas.openxmlformats.org/officeDocument/2006/relationships/image" Target="media/image16.jpeg"/><Relationship Id="rId123" Type="http://schemas.openxmlformats.org/officeDocument/2006/relationships/oleObject" Target="embeddings/oleObject27.bin"/><Relationship Id="rId330" Type="http://schemas.openxmlformats.org/officeDocument/2006/relationships/hyperlink" Target="http://specification.sifinfo.org/Implementation/2.4/Infrastructure.html" TargetMode="External"/><Relationship Id="rId568" Type="http://schemas.openxmlformats.org/officeDocument/2006/relationships/hyperlink" Target="http://specification.sifinfo.org/Implementation/2.4/diagrams/SIF_Wakeup.png" TargetMode="External"/><Relationship Id="rId733" Type="http://schemas.openxmlformats.org/officeDocument/2006/relationships/hyperlink" Target="http://www.w3.org/TR/xmlschema-2/" TargetMode="External"/><Relationship Id="rId775" Type="http://schemas.openxmlformats.org/officeDocument/2006/relationships/hyperlink" Target="http://specification.sifinfo.org/Implementation/2.4/DataModel.html" TargetMode="External"/><Relationship Id="rId165" Type="http://schemas.openxmlformats.org/officeDocument/2006/relationships/hyperlink" Target="http://specification.sifinfo.org/Implementation/2.4/Infrastructure.html" TargetMode="External"/><Relationship Id="rId372" Type="http://schemas.openxmlformats.org/officeDocument/2006/relationships/hyperlink" Target="http://specification.sifinfo.org/Implementation/2.4/Infrastructure.html" TargetMode="External"/><Relationship Id="rId428" Type="http://schemas.openxmlformats.org/officeDocument/2006/relationships/hyperlink" Target="http://specification.sifinfo.org/Implementation/2.4/Infrastructure.html" TargetMode="External"/><Relationship Id="rId635" Type="http://schemas.openxmlformats.org/officeDocument/2006/relationships/hyperlink" Target="http://specification.sifinfo.org/Implementation/2.4/DataModel.html" TargetMode="External"/><Relationship Id="rId677" Type="http://schemas.openxmlformats.org/officeDocument/2006/relationships/hyperlink" Target="http://specification.sifinfo.org/Implementation/2.4/diagrams/SIF_ZoneStatus.png" TargetMode="External"/><Relationship Id="rId232" Type="http://schemas.openxmlformats.org/officeDocument/2006/relationships/hyperlink" Target="http://specification.sifinfo.org/Implementation/2.4/Infrastructure.html" TargetMode="External"/><Relationship Id="rId274" Type="http://schemas.openxmlformats.org/officeDocument/2006/relationships/hyperlink" Target="http://specification.sifinfo.org/Implementation/2.4/Messaging.html" TargetMode="External"/><Relationship Id="rId481" Type="http://schemas.openxmlformats.org/officeDocument/2006/relationships/hyperlink" Target="http://specification.sifinfo.org/Implementation/2.4/CommonTypes.html" TargetMode="External"/><Relationship Id="rId702" Type="http://schemas.openxmlformats.org/officeDocument/2006/relationships/hyperlink" Target="http://www.w3.org/TR/xmlschema-2/" TargetMode="External"/><Relationship Id="rId27" Type="http://schemas.openxmlformats.org/officeDocument/2006/relationships/hyperlink" Target="http://specification.sifinfo.org/Implementation/2.4/References.html" TargetMode="External"/><Relationship Id="rId69" Type="http://schemas.openxmlformats.org/officeDocument/2006/relationships/image" Target="media/image19.emf"/><Relationship Id="rId134" Type="http://schemas.openxmlformats.org/officeDocument/2006/relationships/hyperlink" Target="http://specification.sifinfo.org/Implementation/2.4/Infrastructure.html" TargetMode="External"/><Relationship Id="rId537" Type="http://schemas.openxmlformats.org/officeDocument/2006/relationships/hyperlink" Target="http://specification.sifinfo.org/Implementation/2.4/Infrastructure.html" TargetMode="External"/><Relationship Id="rId579" Type="http://schemas.openxmlformats.org/officeDocument/2006/relationships/hyperlink" Target="http://specification.sifinfo.org/Implementation/2.4/Infrastructure.html" TargetMode="External"/><Relationship Id="rId744" Type="http://schemas.openxmlformats.org/officeDocument/2006/relationships/hyperlink" Target="http://www.w3.org/TR/xmlschema-2/" TargetMode="External"/><Relationship Id="rId786" Type="http://schemas.openxmlformats.org/officeDocument/2006/relationships/hyperlink" Target="http://specification.sifinfo.org/Implementation/2.4/DataModel.html" TargetMode="External"/><Relationship Id="rId80" Type="http://schemas.openxmlformats.org/officeDocument/2006/relationships/image" Target="media/image23.emf"/><Relationship Id="rId176" Type="http://schemas.openxmlformats.org/officeDocument/2006/relationships/hyperlink" Target="http://specification.sifinfo.org/Implementation/2.4/Infrastructure.html" TargetMode="External"/><Relationship Id="rId341" Type="http://schemas.openxmlformats.org/officeDocument/2006/relationships/hyperlink" Target="http://specification.sifinfo.org/Implementation/2.4/Infrastructure.html" TargetMode="External"/><Relationship Id="rId383" Type="http://schemas.openxmlformats.org/officeDocument/2006/relationships/image" Target="media/image68.png"/><Relationship Id="rId439" Type="http://schemas.openxmlformats.org/officeDocument/2006/relationships/hyperlink" Target="http://www.w3.org/TR/xmlschema-2/" TargetMode="External"/><Relationship Id="rId590" Type="http://schemas.openxmlformats.org/officeDocument/2006/relationships/hyperlink" Target="http://specification.sifinfo.org/Implementation/2.4/Infrastructure.html" TargetMode="External"/><Relationship Id="rId604" Type="http://schemas.openxmlformats.org/officeDocument/2006/relationships/hyperlink" Target="http://specification.sifinfo.org/Implementation/2.4/CommonTypes.html" TargetMode="External"/><Relationship Id="rId646" Type="http://schemas.openxmlformats.org/officeDocument/2006/relationships/hyperlink" Target="http://specification.sifinfo.org/Implementation/2.4/Infrastructure.html" TargetMode="External"/><Relationship Id="rId201" Type="http://schemas.openxmlformats.org/officeDocument/2006/relationships/image" Target="media/image40.emf"/><Relationship Id="rId243" Type="http://schemas.openxmlformats.org/officeDocument/2006/relationships/hyperlink" Target="http://specification.sifinfo.org/Implementation/2.4/Infrastructure.html" TargetMode="External"/><Relationship Id="rId285" Type="http://schemas.openxmlformats.org/officeDocument/2006/relationships/hyperlink" Target="http://specification.sifinfo.org/Implementation/2.4/Infrastructure.html" TargetMode="External"/><Relationship Id="rId450" Type="http://schemas.openxmlformats.org/officeDocument/2006/relationships/hyperlink" Target="http://www.w3.org/TR/xmlschema-2/" TargetMode="External"/><Relationship Id="rId506" Type="http://schemas.openxmlformats.org/officeDocument/2006/relationships/hyperlink" Target="http://www.w3.org/TR/xmlschema-2/" TargetMode="External"/><Relationship Id="rId688" Type="http://schemas.openxmlformats.org/officeDocument/2006/relationships/hyperlink" Target="http://www.w3.org/TR/xmlschema-2/" TargetMode="External"/><Relationship Id="rId38" Type="http://schemas.openxmlformats.org/officeDocument/2006/relationships/oleObject" Target="embeddings/oleObject4.bin"/><Relationship Id="rId103" Type="http://schemas.openxmlformats.org/officeDocument/2006/relationships/hyperlink" Target="http://specification.sifinfo.org/Implementation/2.4/CodeSets.html" TargetMode="External"/><Relationship Id="rId310" Type="http://schemas.openxmlformats.org/officeDocument/2006/relationships/hyperlink" Target="http://specification.sifinfo.org/Implementation/2.4/Infrastructure.html" TargetMode="External"/><Relationship Id="rId492" Type="http://schemas.openxmlformats.org/officeDocument/2006/relationships/hyperlink" Target="http://specification.sifinfo.org/Implementation/2.4/CommonTypes.html" TargetMode="External"/><Relationship Id="rId548" Type="http://schemas.openxmlformats.org/officeDocument/2006/relationships/hyperlink" Target="http://specification.sifinfo.org/Implementation/2.4/Infrastructure.html" TargetMode="External"/><Relationship Id="rId713" Type="http://schemas.openxmlformats.org/officeDocument/2006/relationships/hyperlink" Target="http://www.w3.org/TR/xmlschema-2/" TargetMode="External"/><Relationship Id="rId755" Type="http://schemas.openxmlformats.org/officeDocument/2006/relationships/hyperlink" Target="http://specification.sifinfo.org/Implementation/2.4/DataModel.html" TargetMode="External"/><Relationship Id="rId91" Type="http://schemas.openxmlformats.org/officeDocument/2006/relationships/hyperlink" Target="http://specification.sifinfo.org/Implementation/2.4/References.html" TargetMode="External"/><Relationship Id="rId145" Type="http://schemas.openxmlformats.org/officeDocument/2006/relationships/hyperlink" Target="http://specification.sifinfo.org/Implementation/2.4/CodeSets.html" TargetMode="External"/><Relationship Id="rId187" Type="http://schemas.openxmlformats.org/officeDocument/2006/relationships/hyperlink" Target="http://specification.sifinfo.org/Implementation/2.4/CodeSets.html" TargetMode="External"/><Relationship Id="rId352" Type="http://schemas.openxmlformats.org/officeDocument/2006/relationships/hyperlink" Target="http://specification.sifinfo.org/Implementation/2.4/Infrastructure.html" TargetMode="External"/><Relationship Id="rId394" Type="http://schemas.openxmlformats.org/officeDocument/2006/relationships/hyperlink" Target="http://www.w3.org/TR/xmlschema-2/" TargetMode="External"/><Relationship Id="rId408" Type="http://schemas.openxmlformats.org/officeDocument/2006/relationships/hyperlink" Target="http://specification.sifinfo.org/Implementation/2.4/CodeSets.html" TargetMode="External"/><Relationship Id="rId615" Type="http://schemas.openxmlformats.org/officeDocument/2006/relationships/hyperlink" Target="http://specification.sifinfo.org/Implementation/2.4/Infrastructure.html" TargetMode="External"/><Relationship Id="rId212" Type="http://schemas.openxmlformats.org/officeDocument/2006/relationships/oleObject" Target="embeddings/oleObject37.bin"/><Relationship Id="rId254" Type="http://schemas.openxmlformats.org/officeDocument/2006/relationships/hyperlink" Target="http://specification.sifinfo.org/Implementation/2.4/Infrastructure.html" TargetMode="External"/><Relationship Id="rId657" Type="http://schemas.openxmlformats.org/officeDocument/2006/relationships/hyperlink" Target="http://specification.sifinfo.org/Implementation/2.4/DataModelTaskForce.html" TargetMode="External"/><Relationship Id="rId699" Type="http://schemas.openxmlformats.org/officeDocument/2006/relationships/hyperlink" Target="http://specification.sifinfo.org/Implementation/2.4/Infrastructure.html" TargetMode="External"/><Relationship Id="rId49" Type="http://schemas.openxmlformats.org/officeDocument/2006/relationships/image" Target="media/image11.emf"/><Relationship Id="rId114" Type="http://schemas.openxmlformats.org/officeDocument/2006/relationships/image" Target="media/image30.emf"/><Relationship Id="rId296" Type="http://schemas.openxmlformats.org/officeDocument/2006/relationships/image" Target="media/image58.emf"/><Relationship Id="rId461" Type="http://schemas.openxmlformats.org/officeDocument/2006/relationships/image" Target="media/image76.png"/><Relationship Id="rId517" Type="http://schemas.openxmlformats.org/officeDocument/2006/relationships/hyperlink" Target="http://www.w3.org/TR/xmlschema-2/" TargetMode="External"/><Relationship Id="rId559" Type="http://schemas.openxmlformats.org/officeDocument/2006/relationships/hyperlink" Target="http://specification.sifinfo.org/Implementation/2.4/Infrastructure.html" TargetMode="External"/><Relationship Id="rId724" Type="http://schemas.openxmlformats.org/officeDocument/2006/relationships/hyperlink" Target="http://specification.sifinfo.org/Implementation/2.4/Infrastructure.html" TargetMode="External"/><Relationship Id="rId766" Type="http://schemas.openxmlformats.org/officeDocument/2006/relationships/hyperlink" Target="http://specification.sifinfo.org/Implementation/2.4/DataModel.html" TargetMode="External"/><Relationship Id="rId60" Type="http://schemas.openxmlformats.org/officeDocument/2006/relationships/hyperlink" Target="http://specification.sifinfo.org/Implementation/2.4/Infrastructure.html" TargetMode="External"/><Relationship Id="rId156" Type="http://schemas.openxmlformats.org/officeDocument/2006/relationships/hyperlink" Target="http://specification.sifinfo.org/Implementation/2.4/Infrastructure.html" TargetMode="External"/><Relationship Id="rId198" Type="http://schemas.openxmlformats.org/officeDocument/2006/relationships/hyperlink" Target="http://specification.sifinfo.org/Implementation/2.4/Infrastructure.html" TargetMode="External"/><Relationship Id="rId321" Type="http://schemas.openxmlformats.org/officeDocument/2006/relationships/hyperlink" Target="http://specification.sifinfo.org/Implementation/2.4/Infrastructure.html" TargetMode="External"/><Relationship Id="rId363" Type="http://schemas.openxmlformats.org/officeDocument/2006/relationships/hyperlink" Target="http://specification.sifinfo.org/Implementation/2.4/diagrams/SIF_Message.png" TargetMode="External"/><Relationship Id="rId419" Type="http://schemas.openxmlformats.org/officeDocument/2006/relationships/hyperlink" Target="http://specification.sifinfo.org/Implementation/2.4/CodeSets.html" TargetMode="External"/><Relationship Id="rId570" Type="http://schemas.openxmlformats.org/officeDocument/2006/relationships/hyperlink" Target="http://specification.sifinfo.org/Implementation/2.4/Infrastructure.html" TargetMode="External"/><Relationship Id="rId626" Type="http://schemas.openxmlformats.org/officeDocument/2006/relationships/hyperlink" Target="http://specification.sifinfo.org/Implementation/2.4/DataModel.html" TargetMode="External"/><Relationship Id="rId223" Type="http://schemas.openxmlformats.org/officeDocument/2006/relationships/hyperlink" Target="http://specification.sifinfo.org/Implementation/2.4/Infrastructure.html" TargetMode="External"/><Relationship Id="rId430" Type="http://schemas.openxmlformats.org/officeDocument/2006/relationships/hyperlink" Target="http://www.w3.org/TR/xmlschema-2/" TargetMode="External"/><Relationship Id="rId668" Type="http://schemas.openxmlformats.org/officeDocument/2006/relationships/hyperlink" Target="http://www.w3.org/TR/xmlschema-2/" TargetMode="External"/><Relationship Id="rId18" Type="http://schemas.openxmlformats.org/officeDocument/2006/relationships/hyperlink" Target="http://specification.sifinfo.org/Implementation/2.4/References.html" TargetMode="External"/><Relationship Id="rId265" Type="http://schemas.openxmlformats.org/officeDocument/2006/relationships/hyperlink" Target="http://specification.sifinfo.org/Implementation/2.4/Infrastructure.html" TargetMode="External"/><Relationship Id="rId472" Type="http://schemas.openxmlformats.org/officeDocument/2006/relationships/hyperlink" Target="http://specification.sifinfo.org/Implementation/2.4/diagrams/SIF_Provide.png" TargetMode="External"/><Relationship Id="rId528" Type="http://schemas.openxmlformats.org/officeDocument/2006/relationships/hyperlink" Target="http://www.w3.org/TR/xmlschema-2/" TargetMode="External"/><Relationship Id="rId735" Type="http://schemas.openxmlformats.org/officeDocument/2006/relationships/hyperlink" Target="http://www.w3.org/TR/xmlschema-2/" TargetMode="External"/><Relationship Id="rId125" Type="http://schemas.openxmlformats.org/officeDocument/2006/relationships/hyperlink" Target="http://specification.sifinfo.org/Implementation/2.4/Infrastructure.html" TargetMode="External"/><Relationship Id="rId167" Type="http://schemas.openxmlformats.org/officeDocument/2006/relationships/hyperlink" Target="http://specification.sifinfo.org/Implementation/2.4/Infrastructure.html" TargetMode="External"/><Relationship Id="rId332" Type="http://schemas.openxmlformats.org/officeDocument/2006/relationships/hyperlink" Target="http://specification.sifinfo.org/Implementation/2.4/CodeSets.html" TargetMode="External"/><Relationship Id="rId374" Type="http://schemas.openxmlformats.org/officeDocument/2006/relationships/hyperlink" Target="http://www.w3.org/TR/xmlschema-2/" TargetMode="External"/><Relationship Id="rId581" Type="http://schemas.openxmlformats.org/officeDocument/2006/relationships/image" Target="media/image91.png"/><Relationship Id="rId777" Type="http://schemas.openxmlformats.org/officeDocument/2006/relationships/hyperlink" Target="http://specification.sifinfo.org/Implementation/2.4/Infrastructure.html" TargetMode="External"/><Relationship Id="rId71" Type="http://schemas.openxmlformats.org/officeDocument/2006/relationships/image" Target="media/image20.emf"/><Relationship Id="rId234" Type="http://schemas.openxmlformats.org/officeDocument/2006/relationships/hyperlink" Target="http://specification.sifinfo.org/Implementation/2.4/Infrastructure.html" TargetMode="External"/><Relationship Id="rId637" Type="http://schemas.openxmlformats.org/officeDocument/2006/relationships/hyperlink" Target="http://specification.sifinfo.org/Implementation/2.4/Infrastructure.html" TargetMode="External"/><Relationship Id="rId679"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hyperlink" Target="http://specification.sifinfo.org/Implementation/2.4/References.html" TargetMode="External"/><Relationship Id="rId276" Type="http://schemas.openxmlformats.org/officeDocument/2006/relationships/oleObject" Target="embeddings/oleObject46.bin"/><Relationship Id="rId441" Type="http://schemas.openxmlformats.org/officeDocument/2006/relationships/hyperlink" Target="http://www.w3.org/TR/xmlschema-2/" TargetMode="External"/><Relationship Id="rId483" Type="http://schemas.openxmlformats.org/officeDocument/2006/relationships/hyperlink" Target="http://specification.sifinfo.org/Implementation/2.4/Infrastructure.html" TargetMode="External"/><Relationship Id="rId539" Type="http://schemas.openxmlformats.org/officeDocument/2006/relationships/image" Target="media/image82.png"/><Relationship Id="rId690" Type="http://schemas.openxmlformats.org/officeDocument/2006/relationships/hyperlink" Target="http://specification.sifinfo.org/Implementation/2.4/DataModel.html" TargetMode="External"/><Relationship Id="rId704" Type="http://schemas.openxmlformats.org/officeDocument/2006/relationships/hyperlink" Target="http://specification.sifinfo.org/Implementation/2.4/CommonTypes.html" TargetMode="External"/><Relationship Id="rId746" Type="http://schemas.openxmlformats.org/officeDocument/2006/relationships/hyperlink" Target="http://www.w3.org/TR/xmlschema-2/" TargetMode="External"/><Relationship Id="rId40" Type="http://schemas.openxmlformats.org/officeDocument/2006/relationships/oleObject" Target="embeddings/oleObject5.bin"/><Relationship Id="rId136" Type="http://schemas.openxmlformats.org/officeDocument/2006/relationships/hyperlink" Target="http://specification.sifinfo.org/Implementation/2.4/Infrastructure.html" TargetMode="External"/><Relationship Id="rId178" Type="http://schemas.openxmlformats.org/officeDocument/2006/relationships/hyperlink" Target="http://specification.sifinfo.org/Implementation/2.4/CodeSets.html" TargetMode="External"/><Relationship Id="rId301" Type="http://schemas.openxmlformats.org/officeDocument/2006/relationships/hyperlink" Target="http://specification.sifinfo.org/Implementation/2.4/Infrastructure.html" TargetMode="External"/><Relationship Id="rId343" Type="http://schemas.openxmlformats.org/officeDocument/2006/relationships/hyperlink" Target="http://specification.sifinfo.org/Implementation/2.4/Messaging.html" TargetMode="External"/><Relationship Id="rId550" Type="http://schemas.openxmlformats.org/officeDocument/2006/relationships/hyperlink" Target="http://specification.sifinfo.org/Implementation/2.4/Infrastructure.html" TargetMode="External"/><Relationship Id="rId788" Type="http://schemas.openxmlformats.org/officeDocument/2006/relationships/theme" Target="theme/theme1.xml"/><Relationship Id="rId82" Type="http://schemas.openxmlformats.org/officeDocument/2006/relationships/image" Target="media/image24.emf"/><Relationship Id="rId203" Type="http://schemas.openxmlformats.org/officeDocument/2006/relationships/hyperlink" Target="http://specification.sifinfo.org/Implementation/2.4/Infrastructure.html" TargetMode="External"/><Relationship Id="rId385" Type="http://schemas.openxmlformats.org/officeDocument/2006/relationships/hyperlink" Target="http://specification.sifinfo.org/Implementation/2.4/Infrastructure.html" TargetMode="External"/><Relationship Id="rId592" Type="http://schemas.openxmlformats.org/officeDocument/2006/relationships/hyperlink" Target="http://specification.sifinfo.org/Implementation/2.4/Infrastructure.html" TargetMode="External"/><Relationship Id="rId606" Type="http://schemas.openxmlformats.org/officeDocument/2006/relationships/hyperlink" Target="http://www.w3.org/TR/xmlschema-2/" TargetMode="External"/><Relationship Id="rId648" Type="http://schemas.openxmlformats.org/officeDocument/2006/relationships/hyperlink" Target="http://www.w3.org/TR/xmlschema-2/" TargetMode="External"/><Relationship Id="rId245" Type="http://schemas.openxmlformats.org/officeDocument/2006/relationships/hyperlink" Target="http://specification.sifinfo.org/Implementation/2.4/CodeSets.html" TargetMode="External"/><Relationship Id="rId287" Type="http://schemas.openxmlformats.org/officeDocument/2006/relationships/image" Target="media/image55.emf"/><Relationship Id="rId410" Type="http://schemas.openxmlformats.org/officeDocument/2006/relationships/hyperlink" Target="http://specification.sifinfo.org/Implementation/2.4/CodeSets.html" TargetMode="External"/><Relationship Id="rId452" Type="http://schemas.openxmlformats.org/officeDocument/2006/relationships/hyperlink" Target="http://specification.sifinfo.org/Implementation/2.4/CommonTypes.html" TargetMode="External"/><Relationship Id="rId494" Type="http://schemas.openxmlformats.org/officeDocument/2006/relationships/hyperlink" Target="http://specification.sifinfo.org/Implementation/2.4/Infrastructure.html" TargetMode="External"/><Relationship Id="rId508" Type="http://schemas.openxmlformats.org/officeDocument/2006/relationships/hyperlink" Target="http://specification.sifinfo.org/Implementation/2.4/DataModel.html" TargetMode="External"/><Relationship Id="rId715" Type="http://schemas.openxmlformats.org/officeDocument/2006/relationships/hyperlink" Target="http://specification.sifinfo.org/Implementation/2.4/DataModel.html" TargetMode="External"/><Relationship Id="rId105" Type="http://schemas.openxmlformats.org/officeDocument/2006/relationships/hyperlink" Target="http://specification.sifinfo.org/Implementation/2.4/CodeSets.html" TargetMode="External"/><Relationship Id="rId147" Type="http://schemas.openxmlformats.org/officeDocument/2006/relationships/oleObject" Target="embeddings/oleObject30.bin"/><Relationship Id="rId312" Type="http://schemas.openxmlformats.org/officeDocument/2006/relationships/hyperlink" Target="http://specification.sifinfo.org/Implementation/2.4/Infrastructure.html" TargetMode="External"/><Relationship Id="rId354" Type="http://schemas.openxmlformats.org/officeDocument/2006/relationships/hyperlink" Target="http://specification.sifinfo.org/Implementation/2.4/Infrastructure.html" TargetMode="External"/><Relationship Id="rId757" Type="http://schemas.openxmlformats.org/officeDocument/2006/relationships/hyperlink" Target="http://specification.sifinfo.org/Implementation/2.4/DataModel.html" TargetMode="External"/><Relationship Id="rId51" Type="http://schemas.openxmlformats.org/officeDocument/2006/relationships/hyperlink" Target="http://specification.sifinfo.org/Implementation/2.4/Infrastructure.html" TargetMode="External"/><Relationship Id="rId93" Type="http://schemas.openxmlformats.org/officeDocument/2006/relationships/hyperlink" Target="http://specification.sifinfo.org/Implementation/2.4/References.html" TargetMode="External"/><Relationship Id="rId189" Type="http://schemas.openxmlformats.org/officeDocument/2006/relationships/hyperlink" Target="http://specification.sifinfo.org/Implementation/2.4/CodeSets.html" TargetMode="External"/><Relationship Id="rId396" Type="http://schemas.openxmlformats.org/officeDocument/2006/relationships/hyperlink" Target="http://www.w3.org/TR/xmlschema-2/" TargetMode="External"/><Relationship Id="rId561" Type="http://schemas.openxmlformats.org/officeDocument/2006/relationships/hyperlink" Target="http://specification.sifinfo.org/Implementation/2.4/Infrastructure.html" TargetMode="External"/><Relationship Id="rId617" Type="http://schemas.openxmlformats.org/officeDocument/2006/relationships/hyperlink" Target="http://specification.sifinfo.org/Implementation/2.4/Infrastructure.html" TargetMode="External"/><Relationship Id="rId659" Type="http://schemas.openxmlformats.org/officeDocument/2006/relationships/hyperlink" Target="http://specification.sifinfo.org/Implementation/2.4/diagrams/SIF_LogEntry.png" TargetMode="External"/><Relationship Id="rId214" Type="http://schemas.openxmlformats.org/officeDocument/2006/relationships/hyperlink" Target="http://specification.sifinfo.org/Implementation/2.4/Infrastructure.html" TargetMode="External"/><Relationship Id="rId256" Type="http://schemas.openxmlformats.org/officeDocument/2006/relationships/image" Target="media/image46.emf"/><Relationship Id="rId298" Type="http://schemas.openxmlformats.org/officeDocument/2006/relationships/hyperlink" Target="http://specification.sifinfo.org/Implementation/2.4/Infrastructure.html" TargetMode="External"/><Relationship Id="rId421" Type="http://schemas.openxmlformats.org/officeDocument/2006/relationships/hyperlink" Target="http://www.w3.org/TR/xmlschema-2/" TargetMode="External"/><Relationship Id="rId463" Type="http://schemas.openxmlformats.org/officeDocument/2006/relationships/hyperlink" Target="http://www.w3.org/TR/xmlschema-2/" TargetMode="External"/><Relationship Id="rId519" Type="http://schemas.openxmlformats.org/officeDocument/2006/relationships/hyperlink" Target="http://www.w3.org/TR/xmlschema-2/" TargetMode="External"/><Relationship Id="rId670" Type="http://schemas.openxmlformats.org/officeDocument/2006/relationships/hyperlink" Target="http://www.w3.org/TR/xmlschema-2/" TargetMode="External"/><Relationship Id="rId116" Type="http://schemas.openxmlformats.org/officeDocument/2006/relationships/hyperlink" Target="http://specification.sifinfo.org/Implementation/2.4/Infrastructure.html" TargetMode="External"/><Relationship Id="rId158" Type="http://schemas.openxmlformats.org/officeDocument/2006/relationships/hyperlink" Target="http://specification.sifinfo.org/Implementation/2.4/Infrastructure.html" TargetMode="External"/><Relationship Id="rId323" Type="http://schemas.openxmlformats.org/officeDocument/2006/relationships/hyperlink" Target="http://specification.sifinfo.org/Implementation/2.4/Infrastructure.html" TargetMode="External"/><Relationship Id="rId530" Type="http://schemas.openxmlformats.org/officeDocument/2006/relationships/hyperlink" Target="http://www.w3.org/TR/xmlschema-2/" TargetMode="External"/><Relationship Id="rId726" Type="http://schemas.openxmlformats.org/officeDocument/2006/relationships/hyperlink" Target="http://www.w3.org/TR/xmlschema-2/" TargetMode="External"/><Relationship Id="rId768" Type="http://schemas.openxmlformats.org/officeDocument/2006/relationships/hyperlink" Target="http://specification.sifinfo.org/Implementation/2.4/DataModel.html" TargetMode="External"/><Relationship Id="rId20" Type="http://schemas.openxmlformats.org/officeDocument/2006/relationships/comments" Target="comments.xml"/><Relationship Id="rId62" Type="http://schemas.openxmlformats.org/officeDocument/2006/relationships/image" Target="media/image17.emf"/><Relationship Id="rId365" Type="http://schemas.openxmlformats.org/officeDocument/2006/relationships/hyperlink" Target="http://www.w3.org/TR/xmlschema-2/" TargetMode="External"/><Relationship Id="rId572" Type="http://schemas.openxmlformats.org/officeDocument/2006/relationships/image" Target="media/image88.png"/><Relationship Id="rId628" Type="http://schemas.openxmlformats.org/officeDocument/2006/relationships/hyperlink" Target="http://specification.sifinfo.org/Implementation/2.4/Infrastructure.html" TargetMode="External"/><Relationship Id="rId225" Type="http://schemas.openxmlformats.org/officeDocument/2006/relationships/hyperlink" Target="http://specification.sifinfo.org/Implementation/2.4/Infrastructure.html" TargetMode="External"/><Relationship Id="rId267" Type="http://schemas.openxmlformats.org/officeDocument/2006/relationships/hyperlink" Target="http://specification.sifinfo.org/Implementation/2.4/Infrastructure.html" TargetMode="External"/><Relationship Id="rId432" Type="http://schemas.openxmlformats.org/officeDocument/2006/relationships/hyperlink" Target="http://specification.sifinfo.org/Implementation/2.4/CommonTypes.html" TargetMode="External"/><Relationship Id="rId474" Type="http://schemas.openxmlformats.org/officeDocument/2006/relationships/hyperlink" Target="http://specification.sifinfo.org/Implementation/2.4/Infrastructure.html" TargetMode="External"/><Relationship Id="rId127" Type="http://schemas.openxmlformats.org/officeDocument/2006/relationships/hyperlink" Target="http://specification.sifinfo.org/Implementation/2.4/CodeSets.html" TargetMode="External"/><Relationship Id="rId681" Type="http://schemas.openxmlformats.org/officeDocument/2006/relationships/hyperlink" Target="http://www.w3.org/TR/xmlschema-2/" TargetMode="External"/><Relationship Id="rId737" Type="http://schemas.openxmlformats.org/officeDocument/2006/relationships/hyperlink" Target="http://www.w3.org/TR/xmlschema-2/" TargetMode="External"/><Relationship Id="rId779" Type="http://schemas.openxmlformats.org/officeDocument/2006/relationships/hyperlink" Target="http://www.w3.org/TR/xmlschema-2/" TargetMode="External"/><Relationship Id="rId31" Type="http://schemas.openxmlformats.org/officeDocument/2006/relationships/oleObject" Target="embeddings/oleObject1.bin"/><Relationship Id="rId73" Type="http://schemas.openxmlformats.org/officeDocument/2006/relationships/image" Target="media/image21.emf"/><Relationship Id="rId169" Type="http://schemas.openxmlformats.org/officeDocument/2006/relationships/hyperlink" Target="http://specification.sifinfo.org/Implementation/2.4/CodeSets.html" TargetMode="External"/><Relationship Id="rId334" Type="http://schemas.openxmlformats.org/officeDocument/2006/relationships/hyperlink" Target="http://specification.sifinfo.org/Implementation/2.4/CodeSets.html" TargetMode="External"/><Relationship Id="rId376" Type="http://schemas.openxmlformats.org/officeDocument/2006/relationships/hyperlink" Target="http://www.w3.org/TR/xmlschema-2/" TargetMode="External"/><Relationship Id="rId541" Type="http://schemas.openxmlformats.org/officeDocument/2006/relationships/hyperlink" Target="http://specification.sifinfo.org/Implementation/2.4/CommonTypes.html" TargetMode="External"/><Relationship Id="rId583" Type="http://schemas.openxmlformats.org/officeDocument/2006/relationships/hyperlink" Target="http://specification.sifinfo.org/Implementation/2.4/CommonTypes.html" TargetMode="External"/><Relationship Id="rId639" Type="http://schemas.openxmlformats.org/officeDocument/2006/relationships/hyperlink" Target="http://specification.sifinfo.org/Implementation/2.4/CommonTypes.html" TargetMode="External"/><Relationship Id="rId4" Type="http://schemas.openxmlformats.org/officeDocument/2006/relationships/settings" Target="settings.xml"/><Relationship Id="rId180" Type="http://schemas.openxmlformats.org/officeDocument/2006/relationships/hyperlink" Target="http://specification.sifinfo.org/Implementation/2.4/CodeSets.html" TargetMode="External"/><Relationship Id="rId236" Type="http://schemas.openxmlformats.org/officeDocument/2006/relationships/hyperlink" Target="http://specification.sifinfo.org/Implementation/2.4/Messaging.html" TargetMode="External"/><Relationship Id="rId278" Type="http://schemas.openxmlformats.org/officeDocument/2006/relationships/oleObject" Target="embeddings/oleObject47.bin"/><Relationship Id="rId401" Type="http://schemas.openxmlformats.org/officeDocument/2006/relationships/image" Target="media/image71.png"/><Relationship Id="rId443" Type="http://schemas.openxmlformats.org/officeDocument/2006/relationships/hyperlink" Target="http://specification.sifinfo.org/Implementation/2.4/CommonTypes.html" TargetMode="External"/><Relationship Id="rId650" Type="http://schemas.openxmlformats.org/officeDocument/2006/relationships/hyperlink" Target="http://specification.sifinfo.org/Implementation/2.4/DataModel.html" TargetMode="External"/><Relationship Id="rId303" Type="http://schemas.openxmlformats.org/officeDocument/2006/relationships/oleObject" Target="embeddings/oleObject56.bin"/><Relationship Id="rId485" Type="http://schemas.openxmlformats.org/officeDocument/2006/relationships/hyperlink" Target="http://specification.sifinfo.org/Implementation/2.4/Infrastructure.html" TargetMode="External"/><Relationship Id="rId692" Type="http://schemas.openxmlformats.org/officeDocument/2006/relationships/hyperlink" Target="http://www.w3.org/TR/xmlschema-2/" TargetMode="External"/><Relationship Id="rId706" Type="http://schemas.openxmlformats.org/officeDocument/2006/relationships/hyperlink" Target="http://specification.sifinfo.org/Implementation/2.4/DataModel.html" TargetMode="External"/><Relationship Id="rId748" Type="http://schemas.openxmlformats.org/officeDocument/2006/relationships/hyperlink" Target="http://specification.sifinfo.org/Implementation/2.4/Infrastructure.html" TargetMode="External"/><Relationship Id="rId42" Type="http://schemas.openxmlformats.org/officeDocument/2006/relationships/oleObject" Target="embeddings/oleObject6.bin"/><Relationship Id="rId84" Type="http://schemas.openxmlformats.org/officeDocument/2006/relationships/image" Target="media/image25.emf"/><Relationship Id="rId138" Type="http://schemas.openxmlformats.org/officeDocument/2006/relationships/image" Target="media/image33.emf"/><Relationship Id="rId345" Type="http://schemas.openxmlformats.org/officeDocument/2006/relationships/hyperlink" Target="http://specification.sifinfo.org/Implementation/2.4/Infrastructure.html" TargetMode="External"/><Relationship Id="rId387" Type="http://schemas.openxmlformats.org/officeDocument/2006/relationships/image" Target="media/image69.png"/><Relationship Id="rId510" Type="http://schemas.openxmlformats.org/officeDocument/2006/relationships/hyperlink" Target="http://specification.sifinfo.org/Implementation/2.4/diagrams/SIF_Register.png" TargetMode="External"/><Relationship Id="rId552" Type="http://schemas.openxmlformats.org/officeDocument/2006/relationships/image" Target="media/image84.png"/><Relationship Id="rId594" Type="http://schemas.openxmlformats.org/officeDocument/2006/relationships/image" Target="media/image94.png"/><Relationship Id="rId608" Type="http://schemas.openxmlformats.org/officeDocument/2006/relationships/hyperlink" Target="http://specification.sifinfo.org/Implementation/2.4/diagrams/SIF_ServiceOutput.png" TargetMode="External"/><Relationship Id="rId191" Type="http://schemas.openxmlformats.org/officeDocument/2006/relationships/image" Target="media/image39.emf"/><Relationship Id="rId205" Type="http://schemas.openxmlformats.org/officeDocument/2006/relationships/hyperlink" Target="http://specification.sifinfo.org/Implementation/2.4/Infrastructure.html" TargetMode="External"/><Relationship Id="rId247" Type="http://schemas.openxmlformats.org/officeDocument/2006/relationships/hyperlink" Target="http://specification.sifinfo.org/Implementation/2.4/CodeSets.html" TargetMode="External"/><Relationship Id="rId412" Type="http://schemas.openxmlformats.org/officeDocument/2006/relationships/hyperlink" Target="http://specification.sifinfo.org/Implementation/2.4/CodeSets.html" TargetMode="External"/><Relationship Id="rId107" Type="http://schemas.openxmlformats.org/officeDocument/2006/relationships/oleObject" Target="embeddings/oleObject25.bin"/><Relationship Id="rId289" Type="http://schemas.openxmlformats.org/officeDocument/2006/relationships/hyperlink" Target="http://specification.sifinfo.org/Implementation/2.4/Infrastructure.html" TargetMode="External"/><Relationship Id="rId454" Type="http://schemas.openxmlformats.org/officeDocument/2006/relationships/image" Target="media/image75.png"/><Relationship Id="rId496" Type="http://schemas.openxmlformats.org/officeDocument/2006/relationships/hyperlink" Target="http://www.w3.org/TR/xmlschema-2/" TargetMode="External"/><Relationship Id="rId661" Type="http://schemas.openxmlformats.org/officeDocument/2006/relationships/hyperlink" Target="http://specification.sifinfo.org/Implementation/2.4/Infrastructure.html" TargetMode="External"/><Relationship Id="rId717" Type="http://schemas.openxmlformats.org/officeDocument/2006/relationships/hyperlink" Target="http://specification.sifinfo.org/Implementation/2.4/Infrastructure.html" TargetMode="External"/><Relationship Id="rId759" Type="http://schemas.openxmlformats.org/officeDocument/2006/relationships/hyperlink" Target="http://www.w3.org/TR/xmlschema-2/" TargetMode="External"/><Relationship Id="rId11" Type="http://schemas.openxmlformats.org/officeDocument/2006/relationships/hyperlink" Target="http://specification.sifinfo.org/Implementation/2.4/DataModel.html" TargetMode="External"/><Relationship Id="rId53" Type="http://schemas.openxmlformats.org/officeDocument/2006/relationships/oleObject" Target="embeddings/oleObject11.bin"/><Relationship Id="rId149" Type="http://schemas.openxmlformats.org/officeDocument/2006/relationships/hyperlink" Target="http://specification.sifinfo.org/Implementation/2.4/Infrastructure.html" TargetMode="External"/><Relationship Id="rId314" Type="http://schemas.openxmlformats.org/officeDocument/2006/relationships/hyperlink" Target="http://specification.sifinfo.org/Implementation/2.4/Infrastructure.html" TargetMode="External"/><Relationship Id="rId356" Type="http://schemas.openxmlformats.org/officeDocument/2006/relationships/hyperlink" Target="http://specification.sifinfo.org/Implementation/2.4/Infrastructure.html" TargetMode="External"/><Relationship Id="rId398" Type="http://schemas.openxmlformats.org/officeDocument/2006/relationships/hyperlink" Target="http://www.w3.org/TR/xmlschema-2/" TargetMode="External"/><Relationship Id="rId521" Type="http://schemas.openxmlformats.org/officeDocument/2006/relationships/hyperlink" Target="http://www.w3.org/TR/xmlschema-2/" TargetMode="External"/><Relationship Id="rId563" Type="http://schemas.openxmlformats.org/officeDocument/2006/relationships/image" Target="media/image85.png"/><Relationship Id="rId619" Type="http://schemas.openxmlformats.org/officeDocument/2006/relationships/image" Target="media/image99.png"/><Relationship Id="rId770" Type="http://schemas.openxmlformats.org/officeDocument/2006/relationships/hyperlink" Target="http://specification.sifinfo.org/Implementation/2.4/Infrastructure.html" TargetMode="External"/><Relationship Id="rId95" Type="http://schemas.openxmlformats.org/officeDocument/2006/relationships/hyperlink" Target="http://specification.sifinfo.org/Implementation/2.4/References.html" TargetMode="External"/><Relationship Id="rId160" Type="http://schemas.openxmlformats.org/officeDocument/2006/relationships/hyperlink" Target="http://specification.sifinfo.org/Implementation/2.4/CodeSets.html" TargetMode="External"/><Relationship Id="rId216" Type="http://schemas.openxmlformats.org/officeDocument/2006/relationships/hyperlink" Target="http://specification.sifinfo.org/Implementation/2.4/Infrastructure.html" TargetMode="External"/><Relationship Id="rId423" Type="http://schemas.openxmlformats.org/officeDocument/2006/relationships/hyperlink" Target="http://www.w3.org/TR/xmlschema-2/" TargetMode="External"/><Relationship Id="rId258" Type="http://schemas.openxmlformats.org/officeDocument/2006/relationships/image" Target="media/image47.emf"/><Relationship Id="rId465" Type="http://schemas.openxmlformats.org/officeDocument/2006/relationships/hyperlink" Target="http://specification.sifinfo.org/Implementation/2.4/Infrastructure.html" TargetMode="External"/><Relationship Id="rId630" Type="http://schemas.openxmlformats.org/officeDocument/2006/relationships/hyperlink" Target="http://specification.sifinfo.org/Implementation/2.4/CommonTypes.html" TargetMode="External"/><Relationship Id="rId672" Type="http://schemas.openxmlformats.org/officeDocument/2006/relationships/hyperlink" Target="http://www.w3.org/TR/xmlschema-2/" TargetMode="External"/><Relationship Id="rId728" Type="http://schemas.openxmlformats.org/officeDocument/2006/relationships/hyperlink" Target="http://specification.sifinfo.org/Implementation/2.4/DataModel.html" TargetMode="External"/><Relationship Id="rId22" Type="http://schemas.openxmlformats.org/officeDocument/2006/relationships/hyperlink" Target="http://specification.sifinfo.org/Implementation/2.4/References.html" TargetMode="External"/><Relationship Id="rId64" Type="http://schemas.openxmlformats.org/officeDocument/2006/relationships/hyperlink" Target="http://specification.sifinfo.org/Implementation/2.4/Infrastructure.html" TargetMode="External"/><Relationship Id="rId118" Type="http://schemas.openxmlformats.org/officeDocument/2006/relationships/hyperlink" Target="http://specification.sifinfo.org/Implementation/2.4/Infrastructure.html" TargetMode="External"/><Relationship Id="rId325" Type="http://schemas.openxmlformats.org/officeDocument/2006/relationships/hyperlink" Target="http://specification.sifinfo.org/Implementation/2.4/CodeSets.html" TargetMode="External"/><Relationship Id="rId367" Type="http://schemas.openxmlformats.org/officeDocument/2006/relationships/hyperlink" Target="http://specification.sifinfo.org/Implementation/2.4/diagrams/SIF_Header.png" TargetMode="External"/><Relationship Id="rId532" Type="http://schemas.openxmlformats.org/officeDocument/2006/relationships/image" Target="media/image81.png"/><Relationship Id="rId574" Type="http://schemas.openxmlformats.org/officeDocument/2006/relationships/hyperlink" Target="http://specification.sifinfo.org/Implementation/2.4/diagrams/SIF_GetZoneStatus.png" TargetMode="External"/><Relationship Id="rId171" Type="http://schemas.openxmlformats.org/officeDocument/2006/relationships/hyperlink" Target="http://specification.sifinfo.org/Implementation/2.4/CodeSets.html" TargetMode="External"/><Relationship Id="rId227" Type="http://schemas.openxmlformats.org/officeDocument/2006/relationships/hyperlink" Target="http://specification.sifinfo.org/Implementation/2.4/Infrastructure.html" TargetMode="External"/><Relationship Id="rId781" Type="http://schemas.openxmlformats.org/officeDocument/2006/relationships/hyperlink" Target="http://www.w3.org/TR/xmlschema-2/" TargetMode="External"/><Relationship Id="rId269" Type="http://schemas.openxmlformats.org/officeDocument/2006/relationships/hyperlink" Target="http://specification.sifinfo.org/Implementation/2.4/Infrastructure.html" TargetMode="External"/><Relationship Id="rId434" Type="http://schemas.openxmlformats.org/officeDocument/2006/relationships/image" Target="media/image74.png"/><Relationship Id="rId476" Type="http://schemas.openxmlformats.org/officeDocument/2006/relationships/hyperlink" Target="http://www.w3.org/TR/xmlschema-2/" TargetMode="External"/><Relationship Id="rId641" Type="http://schemas.openxmlformats.org/officeDocument/2006/relationships/hyperlink" Target="http://specification.sifinfo.org/Implementation/2.4/DataModel.html" TargetMode="External"/><Relationship Id="rId683" Type="http://schemas.openxmlformats.org/officeDocument/2006/relationships/hyperlink" Target="http://www.w3.org/TR/xmlschema-2/" TargetMode="External"/><Relationship Id="rId739" Type="http://schemas.openxmlformats.org/officeDocument/2006/relationships/hyperlink" Target="http://www.w3.org/TR/xmlschema-2/" TargetMode="External"/><Relationship Id="rId33" Type="http://schemas.openxmlformats.org/officeDocument/2006/relationships/image" Target="media/image3.emf"/><Relationship Id="rId129" Type="http://schemas.openxmlformats.org/officeDocument/2006/relationships/hyperlink" Target="http://specification.sifinfo.org/Implementation/2.4/CodeSets.html" TargetMode="External"/><Relationship Id="rId280" Type="http://schemas.openxmlformats.org/officeDocument/2006/relationships/oleObject" Target="embeddings/oleObject48.bin"/><Relationship Id="rId336" Type="http://schemas.openxmlformats.org/officeDocument/2006/relationships/hyperlink" Target="http://specification.sifinfo.org/Implementation/2.4/Infrastructure.html" TargetMode="External"/><Relationship Id="rId501" Type="http://schemas.openxmlformats.org/officeDocument/2006/relationships/hyperlink" Target="http://specification.sifinfo.org/Implementation/2.4/Infrastructure.html" TargetMode="External"/><Relationship Id="rId543" Type="http://schemas.openxmlformats.org/officeDocument/2006/relationships/hyperlink" Target="http://specification.sifinfo.org/Implementation/2.4/Infrastructure.html" TargetMode="External"/><Relationship Id="rId75" Type="http://schemas.openxmlformats.org/officeDocument/2006/relationships/image" Target="media/image22.emf"/><Relationship Id="rId140" Type="http://schemas.openxmlformats.org/officeDocument/2006/relationships/hyperlink" Target="http://specification.sifinfo.org/Implementation/2.4/Infrastructure.html" TargetMode="External"/><Relationship Id="rId182" Type="http://schemas.openxmlformats.org/officeDocument/2006/relationships/oleObject" Target="embeddings/oleObject34.bin"/><Relationship Id="rId378" Type="http://schemas.openxmlformats.org/officeDocument/2006/relationships/hyperlink" Target="http://specification.sifinfo.org/Implementation/2.4/diagrams/SIF_EncryptionLevel.png" TargetMode="External"/><Relationship Id="rId403" Type="http://schemas.openxmlformats.org/officeDocument/2006/relationships/hyperlink" Target="http://www.w3.org/TR/xmlschema-2/" TargetMode="External"/><Relationship Id="rId585" Type="http://schemas.openxmlformats.org/officeDocument/2006/relationships/image" Target="media/image92.png"/><Relationship Id="rId750" Type="http://schemas.openxmlformats.org/officeDocument/2006/relationships/hyperlink" Target="http://specification.sifinfo.org/Implementation/2.4/CommonTypes.html" TargetMode="External"/><Relationship Id="rId6" Type="http://schemas.openxmlformats.org/officeDocument/2006/relationships/hyperlink" Target="http://specification.sifinfo.org/Implementation/2.4/References.html" TargetMode="External"/><Relationship Id="rId238" Type="http://schemas.openxmlformats.org/officeDocument/2006/relationships/hyperlink" Target="http://specification.sifinfo.org/Implementation/2.4/Infrastructure.html" TargetMode="External"/><Relationship Id="rId445" Type="http://schemas.openxmlformats.org/officeDocument/2006/relationships/hyperlink" Target="http://specification.sifinfo.org/Implementation/2.4/CommonTypes.html" TargetMode="External"/><Relationship Id="rId487" Type="http://schemas.openxmlformats.org/officeDocument/2006/relationships/hyperlink" Target="http://specification.sifinfo.org/Implementation/2.4/Infrastructure.html" TargetMode="External"/><Relationship Id="rId610" Type="http://schemas.openxmlformats.org/officeDocument/2006/relationships/hyperlink" Target="http://specification.sifinfo.org/Implementation/2.4/Infrastructure.html" TargetMode="External"/><Relationship Id="rId652" Type="http://schemas.openxmlformats.org/officeDocument/2006/relationships/hyperlink" Target="http://specification.sifinfo.org/Implementation/2.4/DataModel.html" TargetMode="External"/><Relationship Id="rId694" Type="http://schemas.openxmlformats.org/officeDocument/2006/relationships/hyperlink" Target="http://specification.sifinfo.org/Implementation/2.4/DataModel.html" TargetMode="External"/><Relationship Id="rId708" Type="http://schemas.openxmlformats.org/officeDocument/2006/relationships/hyperlink" Target="http://www.w3.org/TR/xmlschema-2/" TargetMode="External"/><Relationship Id="rId291" Type="http://schemas.openxmlformats.org/officeDocument/2006/relationships/oleObject" Target="embeddings/oleObject52.bin"/><Relationship Id="rId305" Type="http://schemas.openxmlformats.org/officeDocument/2006/relationships/oleObject" Target="embeddings/oleObject57.bin"/><Relationship Id="rId347" Type="http://schemas.openxmlformats.org/officeDocument/2006/relationships/hyperlink" Target="http://specification.sifinfo.org/Implementation/2.4/Infrastructure.html" TargetMode="External"/><Relationship Id="rId512" Type="http://schemas.openxmlformats.org/officeDocument/2006/relationships/hyperlink" Target="http://specification.sifinfo.org/Implementation/2.4/Infrastructure.html" TargetMode="External"/><Relationship Id="rId44" Type="http://schemas.openxmlformats.org/officeDocument/2006/relationships/oleObject" Target="embeddings/oleObject7.bin"/><Relationship Id="rId86" Type="http://schemas.openxmlformats.org/officeDocument/2006/relationships/image" Target="media/image26.emf"/><Relationship Id="rId151" Type="http://schemas.openxmlformats.org/officeDocument/2006/relationships/hyperlink" Target="http://specification.sifinfo.org/Implementation/2.4/CodeSets.html" TargetMode="External"/><Relationship Id="rId389" Type="http://schemas.openxmlformats.org/officeDocument/2006/relationships/hyperlink" Target="http://www.w3.org/TR/xmlschema-2/" TargetMode="External"/><Relationship Id="rId554" Type="http://schemas.openxmlformats.org/officeDocument/2006/relationships/hyperlink" Target="http://specification.sifinfo.org/Implementation/2.4/Infrastructure.html" TargetMode="External"/><Relationship Id="rId596" Type="http://schemas.openxmlformats.org/officeDocument/2006/relationships/hyperlink" Target="http://specification.sifinfo.org/Implementation/2.4/diagrams/SIF_Unsubscribe.png" TargetMode="External"/><Relationship Id="rId761" Type="http://schemas.openxmlformats.org/officeDocument/2006/relationships/hyperlink" Target="http://specification.sifinfo.org/Implementation/2.4/DataModel.html" TargetMode="External"/><Relationship Id="rId193" Type="http://schemas.openxmlformats.org/officeDocument/2006/relationships/hyperlink" Target="http://specification.sifinfo.org/Implementation/2.4/Infrastructure.html" TargetMode="External"/><Relationship Id="rId207" Type="http://schemas.openxmlformats.org/officeDocument/2006/relationships/hyperlink" Target="http://specification.sifinfo.org/Implementation/2.4/CodeSets.html" TargetMode="External"/><Relationship Id="rId249" Type="http://schemas.openxmlformats.org/officeDocument/2006/relationships/oleObject" Target="embeddings/oleObject41.bin"/><Relationship Id="rId414" Type="http://schemas.openxmlformats.org/officeDocument/2006/relationships/hyperlink" Target="http://specification.sifinfo.org/Implementation/2.4/CodeSets.html" TargetMode="External"/><Relationship Id="rId456" Type="http://schemas.openxmlformats.org/officeDocument/2006/relationships/hyperlink" Target="http://specification.sifinfo.org/Implementation/2.4/CommonTypes.html" TargetMode="External"/><Relationship Id="rId498" Type="http://schemas.openxmlformats.org/officeDocument/2006/relationships/hyperlink" Target="http://www.w3.org/TR/xmlschema-2/" TargetMode="External"/><Relationship Id="rId621" Type="http://schemas.openxmlformats.org/officeDocument/2006/relationships/hyperlink" Target="http://specification.sifinfo.org/Implementation/2.4/CommonTypes.html" TargetMode="External"/><Relationship Id="rId663" Type="http://schemas.openxmlformats.org/officeDocument/2006/relationships/hyperlink" Target="http://specification.sifinfo.org/Implementation/2.4/CodeSets.html" TargetMode="External"/><Relationship Id="rId13" Type="http://schemas.openxmlformats.org/officeDocument/2006/relationships/hyperlink" Target="http://specification.sifinfo.org/Implementation/2.4/Architecture.html" TargetMode="External"/><Relationship Id="rId109" Type="http://schemas.openxmlformats.org/officeDocument/2006/relationships/hyperlink" Target="http://specification.sifinfo.org/Implementation/2.4/Infrastructure.html" TargetMode="External"/><Relationship Id="rId260" Type="http://schemas.openxmlformats.org/officeDocument/2006/relationships/image" Target="media/image48.emf"/><Relationship Id="rId316" Type="http://schemas.openxmlformats.org/officeDocument/2006/relationships/hyperlink" Target="http://specification.sifinfo.org/Implementation/2.4/Infrastructure.html" TargetMode="External"/><Relationship Id="rId523" Type="http://schemas.openxmlformats.org/officeDocument/2006/relationships/hyperlink" Target="http://www.w3.org/TR/xmlschema-2/" TargetMode="External"/><Relationship Id="rId719" Type="http://schemas.openxmlformats.org/officeDocument/2006/relationships/hyperlink" Target="http://www.w3.org/TR/xmlschema-2/" TargetMode="External"/><Relationship Id="rId55" Type="http://schemas.openxmlformats.org/officeDocument/2006/relationships/oleObject" Target="embeddings/oleObject12.bin"/><Relationship Id="rId97" Type="http://schemas.openxmlformats.org/officeDocument/2006/relationships/image" Target="media/image28.emf"/><Relationship Id="rId120" Type="http://schemas.openxmlformats.org/officeDocument/2006/relationships/hyperlink" Target="http://specification.sifinfo.org/Implementation/2.4/Infrastructure.html" TargetMode="External"/><Relationship Id="rId358" Type="http://schemas.openxmlformats.org/officeDocument/2006/relationships/hyperlink" Target="http://specification.sifinfo.org/Implementation/2.4/Infrastructure.html" TargetMode="External"/><Relationship Id="rId565" Type="http://schemas.openxmlformats.org/officeDocument/2006/relationships/hyperlink" Target="http://specification.sifinfo.org/Implementation/2.4/diagrams/SIF_Sleep.png" TargetMode="External"/><Relationship Id="rId730" Type="http://schemas.openxmlformats.org/officeDocument/2006/relationships/hyperlink" Target="http://www.w3.org/TR/xmlschema-2/" TargetMode="External"/><Relationship Id="rId772" Type="http://schemas.openxmlformats.org/officeDocument/2006/relationships/hyperlink" Target="http://www.w3.org/TR/xmlschema-2/" TargetMode="External"/><Relationship Id="rId162" Type="http://schemas.openxmlformats.org/officeDocument/2006/relationships/hyperlink" Target="http://specification.sifinfo.org/Implementation/2.4/CodeSets.html" TargetMode="External"/><Relationship Id="rId218" Type="http://schemas.openxmlformats.org/officeDocument/2006/relationships/hyperlink" Target="http://specification.sifinfo.org/Implementation/2.4/Infrastructure.html" TargetMode="External"/><Relationship Id="rId425" Type="http://schemas.openxmlformats.org/officeDocument/2006/relationships/hyperlink" Target="http://specification.sifinfo.org/Implementation/2.4/diagrams/SIF_Query.png" TargetMode="External"/><Relationship Id="rId467" Type="http://schemas.openxmlformats.org/officeDocument/2006/relationships/hyperlink" Target="http://specification.sifinfo.org/Implementation/2.4/diagrams/SIF_Event.png" TargetMode="External"/><Relationship Id="rId632" Type="http://schemas.openxmlformats.org/officeDocument/2006/relationships/hyperlink" Target="http://specification.sifinfo.org/Implementation/2.4/DataModel.html" TargetMode="External"/><Relationship Id="rId271" Type="http://schemas.openxmlformats.org/officeDocument/2006/relationships/hyperlink" Target="http://specification.sifinfo.org/Implementation/2.4/CodeSets.html" TargetMode="External"/><Relationship Id="rId674" Type="http://schemas.openxmlformats.org/officeDocument/2006/relationships/hyperlink" Target="http://specification.sifinfo.org/Implementation/2.4/CommonTypes.html" TargetMode="External"/><Relationship Id="rId24" Type="http://schemas.openxmlformats.org/officeDocument/2006/relationships/hyperlink" Target="http://specification.sifinfo.org/Implementation/2.4/References.html" TargetMode="External"/><Relationship Id="rId66" Type="http://schemas.openxmlformats.org/officeDocument/2006/relationships/hyperlink" Target="http://specification.sifinfo.org/Implementation/2.4/References.html" TargetMode="External"/><Relationship Id="rId131" Type="http://schemas.openxmlformats.org/officeDocument/2006/relationships/oleObject" Target="embeddings/oleObject28.bin"/><Relationship Id="rId327" Type="http://schemas.openxmlformats.org/officeDocument/2006/relationships/hyperlink" Target="http://specification.sifinfo.org/Implementation/2.4/CodeSets.html" TargetMode="External"/><Relationship Id="rId369" Type="http://schemas.openxmlformats.org/officeDocument/2006/relationships/hyperlink" Target="http://specification.sifinfo.org/Implementation/2.4/CommonTypes.html" TargetMode="External"/><Relationship Id="rId534" Type="http://schemas.openxmlformats.org/officeDocument/2006/relationships/hyperlink" Target="http://specification.sifinfo.org/Implementation/2.4/CommonTypes.html" TargetMode="External"/><Relationship Id="rId576" Type="http://schemas.openxmlformats.org/officeDocument/2006/relationships/hyperlink" Target="http://specification.sifinfo.org/Implementation/2.4/Infrastructure.html" TargetMode="External"/><Relationship Id="rId741" Type="http://schemas.openxmlformats.org/officeDocument/2006/relationships/hyperlink" Target="http://www.w3.org/TR/xmlschema-2/" TargetMode="External"/><Relationship Id="rId783" Type="http://schemas.openxmlformats.org/officeDocument/2006/relationships/hyperlink" Target="http://www.w3.org/TR/xmlschema-2/" TargetMode="External"/><Relationship Id="rId173" Type="http://schemas.openxmlformats.org/officeDocument/2006/relationships/oleObject" Target="embeddings/oleObject33.bin"/><Relationship Id="rId229" Type="http://schemas.openxmlformats.org/officeDocument/2006/relationships/image" Target="media/image43.emf"/><Relationship Id="rId380" Type="http://schemas.openxmlformats.org/officeDocument/2006/relationships/hyperlink" Target="http://specification.sifinfo.org/Implementation/2.4/diagrams/SIF_AuthenticationLevel.png" TargetMode="External"/><Relationship Id="rId436" Type="http://schemas.openxmlformats.org/officeDocument/2006/relationships/hyperlink" Target="http://www.w3.org/TR/xmlschema-2/" TargetMode="External"/><Relationship Id="rId601" Type="http://schemas.openxmlformats.org/officeDocument/2006/relationships/hyperlink" Target="http://specification.sifinfo.org/Implementation/2.4/diagrams/SIF_ServiceInput.png" TargetMode="External"/><Relationship Id="rId643" Type="http://schemas.openxmlformats.org/officeDocument/2006/relationships/hyperlink" Target="http://specification.sifinfo.org/Implementation/2.4/Infrastructure.html" TargetMode="External"/><Relationship Id="rId240" Type="http://schemas.openxmlformats.org/officeDocument/2006/relationships/image" Target="media/image44.emf"/><Relationship Id="rId478" Type="http://schemas.openxmlformats.org/officeDocument/2006/relationships/hyperlink" Target="http://specification.sifinfo.org/Implementation/2.4/diagrams/SIF_Provision.png" TargetMode="External"/><Relationship Id="rId685" Type="http://schemas.openxmlformats.org/officeDocument/2006/relationships/hyperlink" Target="http://www.w3.org/TR/xmlschema-2/" TargetMode="External"/><Relationship Id="rId35" Type="http://schemas.openxmlformats.org/officeDocument/2006/relationships/image" Target="media/image4.emf"/><Relationship Id="rId77" Type="http://schemas.openxmlformats.org/officeDocument/2006/relationships/hyperlink" Target="http://specification.sifinfo.org/Implementation/2.4/Infrastructure.html" TargetMode="External"/><Relationship Id="rId100" Type="http://schemas.openxmlformats.org/officeDocument/2006/relationships/hyperlink" Target="http://specification.sifinfo.org/Implementation/2.4/Infrastructure.html" TargetMode="External"/><Relationship Id="rId282" Type="http://schemas.openxmlformats.org/officeDocument/2006/relationships/oleObject" Target="embeddings/oleObject49.bin"/><Relationship Id="rId338" Type="http://schemas.openxmlformats.org/officeDocument/2006/relationships/hyperlink" Target="http://specification.sifinfo.org/Implementation/2.4/Infrastructure.html" TargetMode="External"/><Relationship Id="rId503" Type="http://schemas.openxmlformats.org/officeDocument/2006/relationships/hyperlink" Target="http://specification.sifinfo.org/Implementation/2.4/Infrastructure.html" TargetMode="External"/><Relationship Id="rId545" Type="http://schemas.openxmlformats.org/officeDocument/2006/relationships/hyperlink" Target="http://specification.sifinfo.org/Implementation/2.4/Infrastructure.html" TargetMode="External"/><Relationship Id="rId587" Type="http://schemas.openxmlformats.org/officeDocument/2006/relationships/hyperlink" Target="http://specification.sifinfo.org/Implementation/2.4/CommonTypes.html" TargetMode="External"/><Relationship Id="rId710" Type="http://schemas.openxmlformats.org/officeDocument/2006/relationships/hyperlink" Target="http://specification.sifinfo.org/Implementation/2.4/CommonTypes.html" TargetMode="External"/><Relationship Id="rId752" Type="http://schemas.openxmlformats.org/officeDocument/2006/relationships/hyperlink" Target="http://specification.sifinfo.org/Implementation/2.4/Infrastructure.html" TargetMode="External"/><Relationship Id="rId8" Type="http://schemas.openxmlformats.org/officeDocument/2006/relationships/hyperlink" Target="http://specification.sifinfo.org/Implementation/2.4/Architecture.html" TargetMode="External"/><Relationship Id="rId142" Type="http://schemas.openxmlformats.org/officeDocument/2006/relationships/hyperlink" Target="http://specification.sifinfo.org/Implementation/2.4/Infrastructure.html" TargetMode="External"/><Relationship Id="rId184" Type="http://schemas.openxmlformats.org/officeDocument/2006/relationships/hyperlink" Target="http://specification.sifinfo.org/Implementation/2.4/Infrastructure.html" TargetMode="External"/><Relationship Id="rId391" Type="http://schemas.openxmlformats.org/officeDocument/2006/relationships/image" Target="media/image70.png"/><Relationship Id="rId405" Type="http://schemas.openxmlformats.org/officeDocument/2006/relationships/hyperlink" Target="http://specification.sifinfo.org/Implementation/2.4/diagrams/SIF_Error.png" TargetMode="External"/><Relationship Id="rId447" Type="http://schemas.openxmlformats.org/officeDocument/2006/relationships/hyperlink" Target="http://specification.sifinfo.org/Implementation/2.4/CommonTypes.html" TargetMode="External"/><Relationship Id="rId612" Type="http://schemas.openxmlformats.org/officeDocument/2006/relationships/hyperlink" Target="http://specification.sifinfo.org/Implementation/2.4/Infrastructure.html" TargetMode="External"/><Relationship Id="rId251" Type="http://schemas.openxmlformats.org/officeDocument/2006/relationships/hyperlink" Target="http://specification.sifinfo.org/Implementation/2.4/Infrastructure.html" TargetMode="External"/><Relationship Id="rId489" Type="http://schemas.openxmlformats.org/officeDocument/2006/relationships/hyperlink" Target="http://specification.sifinfo.org/Implementation/2.4/Infrastructure.html" TargetMode="External"/><Relationship Id="rId654" Type="http://schemas.openxmlformats.org/officeDocument/2006/relationships/hyperlink" Target="http://specification.sifinfo.org/Implementation/2.4/Infrastructure.html" TargetMode="External"/><Relationship Id="rId696" Type="http://schemas.openxmlformats.org/officeDocument/2006/relationships/hyperlink" Target="http://www.w3.org/TR/xmlschema-2/" TargetMode="External"/><Relationship Id="rId46" Type="http://schemas.openxmlformats.org/officeDocument/2006/relationships/oleObject" Target="embeddings/oleObject8.bin"/><Relationship Id="rId293" Type="http://schemas.openxmlformats.org/officeDocument/2006/relationships/image" Target="media/image57.emf"/><Relationship Id="rId307" Type="http://schemas.openxmlformats.org/officeDocument/2006/relationships/oleObject" Target="embeddings/oleObject58.bin"/><Relationship Id="rId349" Type="http://schemas.openxmlformats.org/officeDocument/2006/relationships/hyperlink" Target="http://specification.sifinfo.org/Implementation/2.4/Infrastructure.html" TargetMode="External"/><Relationship Id="rId514" Type="http://schemas.openxmlformats.org/officeDocument/2006/relationships/hyperlink" Target="http://www.w3.org/TR/xmlschema-2/" TargetMode="External"/><Relationship Id="rId556" Type="http://schemas.openxmlformats.org/officeDocument/2006/relationships/hyperlink" Target="http://specification.sifinfo.org/Implementation/2.4/Infrastructure.html" TargetMode="External"/><Relationship Id="rId721" Type="http://schemas.openxmlformats.org/officeDocument/2006/relationships/hyperlink" Target="http://specification.sifinfo.org/Implementation/2.4/DataModel.html" TargetMode="External"/><Relationship Id="rId763" Type="http://schemas.openxmlformats.org/officeDocument/2006/relationships/hyperlink" Target="http://specification.sifinfo.org/Implementation/2.4/DataModel.html" TargetMode="External"/><Relationship Id="rId88" Type="http://schemas.openxmlformats.org/officeDocument/2006/relationships/image" Target="media/image27.emf"/><Relationship Id="rId111" Type="http://schemas.openxmlformats.org/officeDocument/2006/relationships/hyperlink" Target="http://specification.sifinfo.org/Implementation/2.4/CodeSets.html" TargetMode="External"/><Relationship Id="rId153" Type="http://schemas.openxmlformats.org/officeDocument/2006/relationships/hyperlink" Target="http://specification.sifinfo.org/Implementation/2.4/CodeSets.html" TargetMode="External"/><Relationship Id="rId195" Type="http://schemas.openxmlformats.org/officeDocument/2006/relationships/hyperlink" Target="http://specification.sifinfo.org/Implementation/2.4/Infrastructure.html" TargetMode="External"/><Relationship Id="rId209" Type="http://schemas.openxmlformats.org/officeDocument/2006/relationships/hyperlink" Target="http://specification.sifinfo.org/Implementation/2.4/CodeSets.html" TargetMode="External"/><Relationship Id="rId360" Type="http://schemas.openxmlformats.org/officeDocument/2006/relationships/hyperlink" Target="http://specification.sifinfo.org/Implementation/2.4/Infrastructure.html" TargetMode="External"/><Relationship Id="rId416" Type="http://schemas.openxmlformats.org/officeDocument/2006/relationships/hyperlink" Target="http://specification.sifinfo.org/Implementation/2.4/CodeSets.html" TargetMode="External"/><Relationship Id="rId598" Type="http://schemas.openxmlformats.org/officeDocument/2006/relationships/hyperlink" Target="http://specification.sifinfo.org/Implementation/2.4/Infrastructure.html" TargetMode="External"/><Relationship Id="rId220" Type="http://schemas.openxmlformats.org/officeDocument/2006/relationships/image" Target="media/image42.emf"/><Relationship Id="rId458" Type="http://schemas.openxmlformats.org/officeDocument/2006/relationships/hyperlink" Target="http://www.w3.org/TR/xmlschema-2/" TargetMode="External"/><Relationship Id="rId623" Type="http://schemas.openxmlformats.org/officeDocument/2006/relationships/hyperlink" Target="http://specification.sifinfo.org/Implementation/2.4/DataModel.html" TargetMode="External"/><Relationship Id="rId665" Type="http://schemas.openxmlformats.org/officeDocument/2006/relationships/hyperlink" Target="http://specification.sifinfo.org/Implementation/2.4/CodeSets.html" TargetMode="External"/><Relationship Id="rId15" Type="http://schemas.openxmlformats.org/officeDocument/2006/relationships/hyperlink" Target="http://specification.sifinfo.org/Implementation/2.4/Infrastructure.html" TargetMode="External"/><Relationship Id="rId57" Type="http://schemas.openxmlformats.org/officeDocument/2006/relationships/image" Target="media/image15.jpeg"/><Relationship Id="rId262" Type="http://schemas.openxmlformats.org/officeDocument/2006/relationships/image" Target="media/image49.emf"/><Relationship Id="rId318" Type="http://schemas.openxmlformats.org/officeDocument/2006/relationships/hyperlink" Target="http://specification.sifinfo.org/Implementation/2.4/CodeSets.html" TargetMode="External"/><Relationship Id="rId525" Type="http://schemas.openxmlformats.org/officeDocument/2006/relationships/hyperlink" Target="http://www.w3.org/TR/xmlschema-2/" TargetMode="External"/><Relationship Id="rId567" Type="http://schemas.openxmlformats.org/officeDocument/2006/relationships/hyperlink" Target="http://specification.sifinfo.org/Implementation/2.4/Infrastructure.html" TargetMode="External"/><Relationship Id="rId732" Type="http://schemas.openxmlformats.org/officeDocument/2006/relationships/hyperlink" Target="http://specification.sifinfo.org/Implementation/2.4/DataModel.html" TargetMode="External"/><Relationship Id="rId99" Type="http://schemas.openxmlformats.org/officeDocument/2006/relationships/hyperlink" Target="http://specification.sifinfo.org/Implementation/2.4/Infrastructure.html" TargetMode="External"/><Relationship Id="rId122" Type="http://schemas.openxmlformats.org/officeDocument/2006/relationships/image" Target="media/image31.emf"/><Relationship Id="rId164" Type="http://schemas.openxmlformats.org/officeDocument/2006/relationships/oleObject" Target="embeddings/oleObject32.bin"/><Relationship Id="rId371" Type="http://schemas.openxmlformats.org/officeDocument/2006/relationships/hyperlink" Target="http://specification.sifinfo.org/Implementation/2.4/Infrastructure.html" TargetMode="External"/><Relationship Id="rId774" Type="http://schemas.openxmlformats.org/officeDocument/2006/relationships/hyperlink" Target="http://www.w3.org/TR/xmlschema-2/" TargetMode="External"/><Relationship Id="rId427" Type="http://schemas.openxmlformats.org/officeDocument/2006/relationships/hyperlink" Target="http://specification.sifinfo.org/Implementation/2.4/CommonTypes.html" TargetMode="External"/><Relationship Id="rId469" Type="http://schemas.openxmlformats.org/officeDocument/2006/relationships/hyperlink" Target="http://specification.sifinfo.org/Implementation/2.4/Infrastructure.html" TargetMode="External"/><Relationship Id="rId634" Type="http://schemas.openxmlformats.org/officeDocument/2006/relationships/hyperlink" Target="http://specification.sifinfo.org/Implementation/2.4/Infrastructure.html" TargetMode="External"/><Relationship Id="rId676" Type="http://schemas.openxmlformats.org/officeDocument/2006/relationships/hyperlink" Target="http://specification.sifinfo.org/Implementation/2.4/DataModel.html" TargetMode="External"/><Relationship Id="rId26" Type="http://schemas.openxmlformats.org/officeDocument/2006/relationships/hyperlink" Target="http://specification.sifinfo.org/Implementation/2.4/References.html" TargetMode="External"/><Relationship Id="rId231" Type="http://schemas.openxmlformats.org/officeDocument/2006/relationships/hyperlink" Target="http://specification.sifinfo.org/Implementation/2.4/Infrastructure.html" TargetMode="External"/><Relationship Id="rId273" Type="http://schemas.openxmlformats.org/officeDocument/2006/relationships/hyperlink" Target="http://specification.sifinfo.org/Implementation/2.4/Infrastructure.html" TargetMode="External"/><Relationship Id="rId329" Type="http://schemas.openxmlformats.org/officeDocument/2006/relationships/hyperlink" Target="http://specification.sifinfo.org/Implementation/2.4/Infrastructure.html" TargetMode="External"/><Relationship Id="rId480" Type="http://schemas.openxmlformats.org/officeDocument/2006/relationships/hyperlink" Target="http://specification.sifinfo.org/Implementation/2.4/Infrastructure.html" TargetMode="External"/><Relationship Id="rId536" Type="http://schemas.openxmlformats.org/officeDocument/2006/relationships/hyperlink" Target="http://specification.sifinfo.org/Implementation/2.4/Infrastructure.html" TargetMode="External"/><Relationship Id="rId701" Type="http://schemas.openxmlformats.org/officeDocument/2006/relationships/hyperlink" Target="http://www.w3.org/TR/xmlschema-2/" TargetMode="External"/><Relationship Id="rId68" Type="http://schemas.openxmlformats.org/officeDocument/2006/relationships/oleObject" Target="embeddings/oleObject14.bin"/><Relationship Id="rId133" Type="http://schemas.openxmlformats.org/officeDocument/2006/relationships/hyperlink" Target="http://specification.sifinfo.org/Implementation/2.4/Infrastructure.html" TargetMode="External"/><Relationship Id="rId175" Type="http://schemas.openxmlformats.org/officeDocument/2006/relationships/hyperlink" Target="http://specification.sifinfo.org/Implementation/2.4/Infrastructure.html" TargetMode="External"/><Relationship Id="rId340" Type="http://schemas.openxmlformats.org/officeDocument/2006/relationships/hyperlink" Target="http://specification.sifinfo.org/Implementation/2.4/CodeSets.html" TargetMode="External"/><Relationship Id="rId578" Type="http://schemas.openxmlformats.org/officeDocument/2006/relationships/image" Target="media/image90.png"/><Relationship Id="rId743" Type="http://schemas.openxmlformats.org/officeDocument/2006/relationships/hyperlink" Target="http://www.w3.org/TR/xmlschema-2/" TargetMode="External"/><Relationship Id="rId785" Type="http://schemas.openxmlformats.org/officeDocument/2006/relationships/hyperlink" Target="http://specification.sifinfo.org/Implementation/2.4/DataModelTaskForce.html" TargetMode="External"/><Relationship Id="rId200" Type="http://schemas.openxmlformats.org/officeDocument/2006/relationships/hyperlink" Target="http://specification.sifinfo.org/Implementation/2.4/Infrastructure.html" TargetMode="External"/><Relationship Id="rId382" Type="http://schemas.openxmlformats.org/officeDocument/2006/relationships/hyperlink" Target="http://specification.sifinfo.org/Implementation/2.4/diagrams/SIF_Contexts.png" TargetMode="External"/><Relationship Id="rId438" Type="http://schemas.openxmlformats.org/officeDocument/2006/relationships/hyperlink" Target="http://specification.sifinfo.org/Implementation/2.4/Infrastructure.html" TargetMode="External"/><Relationship Id="rId603" Type="http://schemas.openxmlformats.org/officeDocument/2006/relationships/hyperlink" Target="http://specification.sifinfo.org/Implementation/2.4/Infrastructure.html" TargetMode="External"/><Relationship Id="rId645" Type="http://schemas.openxmlformats.org/officeDocument/2006/relationships/hyperlink" Target="http://www.w3.org/TR/xmlschema-2/" TargetMode="External"/><Relationship Id="rId687" Type="http://schemas.openxmlformats.org/officeDocument/2006/relationships/hyperlink" Target="http://specification.sifinfo.org/Implementation/2.4/DataModel.html" TargetMode="External"/><Relationship Id="rId242" Type="http://schemas.openxmlformats.org/officeDocument/2006/relationships/hyperlink" Target="http://specification.sifinfo.org/Implementation/2.4/Infrastructure.html" TargetMode="External"/><Relationship Id="rId284" Type="http://schemas.openxmlformats.org/officeDocument/2006/relationships/oleObject" Target="embeddings/oleObject50.bin"/><Relationship Id="rId491" Type="http://schemas.openxmlformats.org/officeDocument/2006/relationships/hyperlink" Target="http://specification.sifinfo.org/Implementation/2.4/Infrastructure.html" TargetMode="External"/><Relationship Id="rId505" Type="http://schemas.openxmlformats.org/officeDocument/2006/relationships/hyperlink" Target="http://www.w3.org/TR/xmlschema-2/" TargetMode="External"/><Relationship Id="rId712" Type="http://schemas.openxmlformats.org/officeDocument/2006/relationships/hyperlink" Target="http://specification.sifinfo.org/Implementation/2.4/DataModel.html" TargetMode="External"/><Relationship Id="rId37" Type="http://schemas.openxmlformats.org/officeDocument/2006/relationships/image" Target="media/image5.emf"/><Relationship Id="rId79" Type="http://schemas.openxmlformats.org/officeDocument/2006/relationships/hyperlink" Target="http://specification.sifinfo.org/Implementation/2.4/References.html" TargetMode="External"/><Relationship Id="rId102" Type="http://schemas.openxmlformats.org/officeDocument/2006/relationships/hyperlink" Target="http://specification.sifinfo.org/Implementation/2.4/Infrastructure.html" TargetMode="External"/><Relationship Id="rId144" Type="http://schemas.openxmlformats.org/officeDocument/2006/relationships/hyperlink" Target="http://specification.sifinfo.org/Implementation/2.4/Infrastructure.html" TargetMode="External"/><Relationship Id="rId547" Type="http://schemas.openxmlformats.org/officeDocument/2006/relationships/image" Target="media/image83.png"/><Relationship Id="rId589" Type="http://schemas.openxmlformats.org/officeDocument/2006/relationships/image" Target="media/image93.png"/><Relationship Id="rId754" Type="http://schemas.openxmlformats.org/officeDocument/2006/relationships/hyperlink" Target="http://specification.sifinfo.org/Implementation/2.4/DataModel.html" TargetMode="External"/><Relationship Id="rId90" Type="http://schemas.openxmlformats.org/officeDocument/2006/relationships/hyperlink" Target="http://specification.sifinfo.org/Implementation/2.4/References.html" TargetMode="External"/><Relationship Id="rId186" Type="http://schemas.openxmlformats.org/officeDocument/2006/relationships/hyperlink" Target="http://specification.sifinfo.org/Implementation/2.4/Infrastructure.html" TargetMode="External"/><Relationship Id="rId351" Type="http://schemas.openxmlformats.org/officeDocument/2006/relationships/hyperlink" Target="http://specification.sifinfo.org/Implementation/2.4/Infrastructure.html" TargetMode="External"/><Relationship Id="rId393" Type="http://schemas.openxmlformats.org/officeDocument/2006/relationships/hyperlink" Target="http://www.w3.org/TR/xmlschema-2/" TargetMode="External"/><Relationship Id="rId407" Type="http://schemas.openxmlformats.org/officeDocument/2006/relationships/hyperlink" Target="http://specification.sifinfo.org/Implementation/2.4/CodeSets.html" TargetMode="External"/><Relationship Id="rId449" Type="http://schemas.openxmlformats.org/officeDocument/2006/relationships/hyperlink" Target="http://specification.sifinfo.org/Implementation/2.4/CommonTypes.html" TargetMode="External"/><Relationship Id="rId614" Type="http://schemas.openxmlformats.org/officeDocument/2006/relationships/image" Target="media/image98.png"/><Relationship Id="rId656" Type="http://schemas.openxmlformats.org/officeDocument/2006/relationships/hyperlink" Target="http://www.w3.org/TR/xmlschema-2/" TargetMode="External"/><Relationship Id="rId211" Type="http://schemas.openxmlformats.org/officeDocument/2006/relationships/image" Target="media/image41.emf"/><Relationship Id="rId253" Type="http://schemas.openxmlformats.org/officeDocument/2006/relationships/hyperlink" Target="http://specification.sifinfo.org/Implementation/2.4/CodeSets.html" TargetMode="External"/><Relationship Id="rId295" Type="http://schemas.openxmlformats.org/officeDocument/2006/relationships/hyperlink" Target="http://specification.sifinfo.org/Implementation/2.4/Infrastructure.html" TargetMode="External"/><Relationship Id="rId309" Type="http://schemas.openxmlformats.org/officeDocument/2006/relationships/oleObject" Target="embeddings/oleObject59.bin"/><Relationship Id="rId460" Type="http://schemas.openxmlformats.org/officeDocument/2006/relationships/hyperlink" Target="http://specification.sifinfo.org/Implementation/2.4/diagrams/SIF_Ack.png" TargetMode="External"/><Relationship Id="rId516" Type="http://schemas.openxmlformats.org/officeDocument/2006/relationships/hyperlink" Target="http://specification.sifinfo.org/Implementation/2.4/CommonTypes.html" TargetMode="External"/><Relationship Id="rId698" Type="http://schemas.openxmlformats.org/officeDocument/2006/relationships/hyperlink" Target="http://specification.sifinfo.org/Implementation/2.4/CommonTypes.html" TargetMode="External"/><Relationship Id="rId48" Type="http://schemas.openxmlformats.org/officeDocument/2006/relationships/oleObject" Target="embeddings/oleObject9.bin"/><Relationship Id="rId113" Type="http://schemas.openxmlformats.org/officeDocument/2006/relationships/hyperlink" Target="http://specification.sifinfo.org/Implementation/2.4/CodeSets.html" TargetMode="External"/><Relationship Id="rId320" Type="http://schemas.openxmlformats.org/officeDocument/2006/relationships/hyperlink" Target="http://specification.sifinfo.org/Implementation/2.4/CodeSets.html" TargetMode="External"/><Relationship Id="rId558" Type="http://schemas.openxmlformats.org/officeDocument/2006/relationships/hyperlink" Target="http://specification.sifinfo.org/Implementation/2.4/Infrastructure.html" TargetMode="External"/><Relationship Id="rId723" Type="http://schemas.openxmlformats.org/officeDocument/2006/relationships/hyperlink" Target="http://www.w3.org/TR/xmlschema-2/" TargetMode="External"/><Relationship Id="rId765" Type="http://schemas.openxmlformats.org/officeDocument/2006/relationships/hyperlink" Target="http://specification.sifinfo.org/Implementation/2.4/Infrastructure.html" TargetMode="External"/><Relationship Id="rId155" Type="http://schemas.openxmlformats.org/officeDocument/2006/relationships/oleObject" Target="embeddings/oleObject31.bin"/><Relationship Id="rId197" Type="http://schemas.openxmlformats.org/officeDocument/2006/relationships/hyperlink" Target="http://specification.sifinfo.org/Implementation/2.4/CodeSets.html" TargetMode="External"/><Relationship Id="rId362" Type="http://schemas.openxmlformats.org/officeDocument/2006/relationships/hyperlink" Target="http://specification.sifinfo.org/Implementation/2.4/CodeSets.html" TargetMode="External"/><Relationship Id="rId418" Type="http://schemas.openxmlformats.org/officeDocument/2006/relationships/hyperlink" Target="http://specification.sifinfo.org/Implementation/2.4/CodeSets.html" TargetMode="External"/><Relationship Id="rId625" Type="http://schemas.openxmlformats.org/officeDocument/2006/relationships/hyperlink" Target="http://specification.sifinfo.org/Implementation/2.4/Infrastructure.html" TargetMode="External"/><Relationship Id="rId222" Type="http://schemas.openxmlformats.org/officeDocument/2006/relationships/hyperlink" Target="http://specification.sifinfo.org/Implementation/2.4/Infrastructure.html" TargetMode="External"/><Relationship Id="rId264" Type="http://schemas.openxmlformats.org/officeDocument/2006/relationships/hyperlink" Target="http://specification.sifinfo.org/Implementation/2.4/Infrastructure.html" TargetMode="External"/><Relationship Id="rId471" Type="http://schemas.openxmlformats.org/officeDocument/2006/relationships/hyperlink" Target="http://specification.sifinfo.org/Implementation/2.4/CommonTypes.html" TargetMode="External"/><Relationship Id="rId667" Type="http://schemas.openxmlformats.org/officeDocument/2006/relationships/hyperlink" Target="http://specification.sifinfo.org/Implementation/2.4/CodeSets.html" TargetMode="External"/><Relationship Id="rId17" Type="http://schemas.openxmlformats.org/officeDocument/2006/relationships/hyperlink" Target="http://specification.sifinfo.org/Implementation/2.4/ZoneServices.html" TargetMode="External"/><Relationship Id="rId59" Type="http://schemas.openxmlformats.org/officeDocument/2006/relationships/hyperlink" Target="http://specification.sifinfo.org/Implementation/2.4/DataModel.html" TargetMode="External"/><Relationship Id="rId124" Type="http://schemas.openxmlformats.org/officeDocument/2006/relationships/hyperlink" Target="http://specification.sifinfo.org/Implementation/2.4/Infrastructure.html" TargetMode="External"/><Relationship Id="rId527" Type="http://schemas.openxmlformats.org/officeDocument/2006/relationships/hyperlink" Target="http://www.w3.org/TR/xmlschema-2/" TargetMode="External"/><Relationship Id="rId569" Type="http://schemas.openxmlformats.org/officeDocument/2006/relationships/image" Target="media/image87.png"/><Relationship Id="rId734" Type="http://schemas.openxmlformats.org/officeDocument/2006/relationships/hyperlink" Target="http://specification.sifinfo.org/Implementation/2.4/References.html" TargetMode="External"/><Relationship Id="rId776" Type="http://schemas.openxmlformats.org/officeDocument/2006/relationships/hyperlink" Target="http://www.w3.org/TR/xmlschema-2/" TargetMode="External"/><Relationship Id="rId70" Type="http://schemas.openxmlformats.org/officeDocument/2006/relationships/oleObject" Target="embeddings/oleObject15.bin"/><Relationship Id="rId166" Type="http://schemas.openxmlformats.org/officeDocument/2006/relationships/hyperlink" Target="http://specification.sifinfo.org/Implementation/2.4/Infrastructure.html" TargetMode="External"/><Relationship Id="rId331" Type="http://schemas.openxmlformats.org/officeDocument/2006/relationships/hyperlink" Target="http://specification.sifinfo.org/Implementation/2.4/Infrastructure.html" TargetMode="External"/><Relationship Id="rId373" Type="http://schemas.openxmlformats.org/officeDocument/2006/relationships/hyperlink" Target="http://www.w3.org/TR/xmlschema-2/" TargetMode="External"/><Relationship Id="rId429" Type="http://schemas.openxmlformats.org/officeDocument/2006/relationships/hyperlink" Target="http://www.w3.org/TR/xmlschema-2/" TargetMode="External"/><Relationship Id="rId580" Type="http://schemas.openxmlformats.org/officeDocument/2006/relationships/hyperlink" Target="http://specification.sifinfo.org/Implementation/2.4/diagrams/SIF_CancelRequests.png" TargetMode="External"/><Relationship Id="rId636" Type="http://schemas.openxmlformats.org/officeDocument/2006/relationships/hyperlink" Target="http://specification.sifinfo.org/Implementation/2.4/CommonTypes.html" TargetMode="External"/><Relationship Id="rId1" Type="http://schemas.openxmlformats.org/officeDocument/2006/relationships/customXml" Target="../customXml/item1.xml"/><Relationship Id="rId233" Type="http://schemas.openxmlformats.org/officeDocument/2006/relationships/hyperlink" Target="http://specification.sifinfo.org/Implementation/2.4/Infrastructure.html" TargetMode="External"/><Relationship Id="rId440" Type="http://schemas.openxmlformats.org/officeDocument/2006/relationships/hyperlink" Target="http://www.w3.org/TR/xmlschema-2/" TargetMode="External"/><Relationship Id="rId678" Type="http://schemas.openxmlformats.org/officeDocument/2006/relationships/image" Target="media/image101.png"/><Relationship Id="rId28" Type="http://schemas.openxmlformats.org/officeDocument/2006/relationships/hyperlink" Target="http://specification.sifinfo.org/Implementation/2.4/References.html" TargetMode="External"/><Relationship Id="rId275" Type="http://schemas.openxmlformats.org/officeDocument/2006/relationships/image" Target="media/image50.emf"/><Relationship Id="rId300" Type="http://schemas.openxmlformats.org/officeDocument/2006/relationships/oleObject" Target="embeddings/oleObject55.bin"/><Relationship Id="rId482" Type="http://schemas.openxmlformats.org/officeDocument/2006/relationships/hyperlink" Target="http://www.w3.org/TR/xmlschema-2/" TargetMode="External"/><Relationship Id="rId538" Type="http://schemas.openxmlformats.org/officeDocument/2006/relationships/hyperlink" Target="http://specification.sifinfo.org/Implementation/2.4/diagrams/SIF_Response.png" TargetMode="External"/><Relationship Id="rId703" Type="http://schemas.openxmlformats.org/officeDocument/2006/relationships/hyperlink" Target="http://specification.sifinfo.org/Implementation/2.4/DataModel.html" TargetMode="External"/><Relationship Id="rId745" Type="http://schemas.openxmlformats.org/officeDocument/2006/relationships/hyperlink" Target="http://www.w3.org/TR/xmlschema-2/" TargetMode="External"/><Relationship Id="rId81" Type="http://schemas.openxmlformats.org/officeDocument/2006/relationships/oleObject" Target="embeddings/oleObject19.bin"/><Relationship Id="rId135" Type="http://schemas.openxmlformats.org/officeDocument/2006/relationships/hyperlink" Target="http://specification.sifinfo.org/Implementation/2.4/CodeSets.html" TargetMode="External"/><Relationship Id="rId177" Type="http://schemas.openxmlformats.org/officeDocument/2006/relationships/hyperlink" Target="http://specification.sifinfo.org/Implementation/2.4/Infrastructure.html" TargetMode="External"/><Relationship Id="rId342" Type="http://schemas.openxmlformats.org/officeDocument/2006/relationships/hyperlink" Target="http://specification.sifinfo.org/Implementation/2.4/CodeSets.html" TargetMode="External"/><Relationship Id="rId384" Type="http://schemas.openxmlformats.org/officeDocument/2006/relationships/hyperlink" Target="http://specification.sifinfo.org/Implementation/2.4/DataModel.html" TargetMode="External"/><Relationship Id="rId591" Type="http://schemas.openxmlformats.org/officeDocument/2006/relationships/hyperlink" Target="http://specification.sifinfo.org/Implementation/2.4/CommonTypes.html" TargetMode="External"/><Relationship Id="rId605" Type="http://schemas.openxmlformats.org/officeDocument/2006/relationships/hyperlink" Target="http://www.w3.org/TR/xmlschema-2/" TargetMode="External"/><Relationship Id="rId787" Type="http://schemas.openxmlformats.org/officeDocument/2006/relationships/fontTable" Target="fontTable.xml"/><Relationship Id="rId202" Type="http://schemas.openxmlformats.org/officeDocument/2006/relationships/oleObject" Target="embeddings/oleObject36.bin"/><Relationship Id="rId244" Type="http://schemas.openxmlformats.org/officeDocument/2006/relationships/hyperlink" Target="http://specification.sifinfo.org/Implementation/2.4/Infrastructure.html" TargetMode="External"/><Relationship Id="rId647" Type="http://schemas.openxmlformats.org/officeDocument/2006/relationships/hyperlink" Target="http://specification.sifinfo.org/Implementation/2.4/DataModel.html" TargetMode="External"/><Relationship Id="rId689" Type="http://schemas.openxmlformats.org/officeDocument/2006/relationships/hyperlink" Target="http://www.w3.org/TR/xmlschema-2/" TargetMode="External"/><Relationship Id="rId39" Type="http://schemas.openxmlformats.org/officeDocument/2006/relationships/image" Target="media/image6.emf"/><Relationship Id="rId286" Type="http://schemas.openxmlformats.org/officeDocument/2006/relationships/hyperlink" Target="http://specification.sifinfo.org/Implementation/2.4/Infrastructure.html" TargetMode="External"/><Relationship Id="rId451" Type="http://schemas.openxmlformats.org/officeDocument/2006/relationships/hyperlink" Target="http://www.w3.org/TR/xmlschema-2/" TargetMode="External"/><Relationship Id="rId493" Type="http://schemas.openxmlformats.org/officeDocument/2006/relationships/hyperlink" Target="http://www.w3.org/TR/xmlschema-2/" TargetMode="External"/><Relationship Id="rId507" Type="http://schemas.openxmlformats.org/officeDocument/2006/relationships/hyperlink" Target="http://specification.sifinfo.org/Implementation/2.4/Infrastructure.html" TargetMode="External"/><Relationship Id="rId549" Type="http://schemas.openxmlformats.org/officeDocument/2006/relationships/hyperlink" Target="http://specification.sifinfo.org/Implementation/2.4/CommonTypes.html" TargetMode="External"/><Relationship Id="rId714" Type="http://schemas.openxmlformats.org/officeDocument/2006/relationships/hyperlink" Target="http://www.w3.org/TR/xmlschema-2/" TargetMode="External"/><Relationship Id="rId756" Type="http://schemas.openxmlformats.org/officeDocument/2006/relationships/hyperlink" Target="http://specification.sifinfo.org/Implementation/2.4/Infrastructure.html" TargetMode="External"/><Relationship Id="rId50" Type="http://schemas.openxmlformats.org/officeDocument/2006/relationships/oleObject" Target="embeddings/oleObject10.bin"/><Relationship Id="rId104" Type="http://schemas.openxmlformats.org/officeDocument/2006/relationships/hyperlink" Target="http://specification.sifinfo.org/Implementation/2.4/Infrastructure.html" TargetMode="External"/><Relationship Id="rId146" Type="http://schemas.openxmlformats.org/officeDocument/2006/relationships/image" Target="media/image34.emf"/><Relationship Id="rId188" Type="http://schemas.openxmlformats.org/officeDocument/2006/relationships/hyperlink" Target="http://specification.sifinfo.org/Implementation/2.4/Infrastructure.html" TargetMode="External"/><Relationship Id="rId311" Type="http://schemas.openxmlformats.org/officeDocument/2006/relationships/hyperlink" Target="http://specification.sifinfo.org/Implementation/2.4/CodeSets.html" TargetMode="External"/><Relationship Id="rId353" Type="http://schemas.openxmlformats.org/officeDocument/2006/relationships/hyperlink" Target="http://specification.sifinfo.org/Implementation/2.4/Infrastructure.html" TargetMode="External"/><Relationship Id="rId395" Type="http://schemas.openxmlformats.org/officeDocument/2006/relationships/hyperlink" Target="http://www.w3.org/TR/xmlschema-2/" TargetMode="External"/><Relationship Id="rId409" Type="http://schemas.openxmlformats.org/officeDocument/2006/relationships/hyperlink" Target="http://specification.sifinfo.org/Implementation/2.4/CodeSets.html" TargetMode="External"/><Relationship Id="rId560" Type="http://schemas.openxmlformats.org/officeDocument/2006/relationships/hyperlink" Target="http://specification.sifinfo.org/Implementation/2.4/Infrastructure.html" TargetMode="External"/><Relationship Id="rId92" Type="http://schemas.openxmlformats.org/officeDocument/2006/relationships/hyperlink" Target="http://specification.sifinfo.org/Implementation/2.4/References.html" TargetMode="External"/><Relationship Id="rId213" Type="http://schemas.openxmlformats.org/officeDocument/2006/relationships/hyperlink" Target="http://specification.sifinfo.org/Implementation/2.4/Infrastructure.html" TargetMode="External"/><Relationship Id="rId420" Type="http://schemas.openxmlformats.org/officeDocument/2006/relationships/hyperlink" Target="http://specification.sifinfo.org/Implementation/2.4/CodeSets.html" TargetMode="External"/><Relationship Id="rId616" Type="http://schemas.openxmlformats.org/officeDocument/2006/relationships/hyperlink" Target="http://www.w3.org/TR/xmlschema-2/" TargetMode="External"/><Relationship Id="rId658" Type="http://schemas.openxmlformats.org/officeDocument/2006/relationships/hyperlink" Target="http://specification.sifinfo.org/Implementation/2.4/DataModel.html" TargetMode="External"/><Relationship Id="rId255" Type="http://schemas.openxmlformats.org/officeDocument/2006/relationships/hyperlink" Target="http://specification.sifinfo.org/Implementation/2.4/CodeSets.html" TargetMode="External"/><Relationship Id="rId297" Type="http://schemas.openxmlformats.org/officeDocument/2006/relationships/oleObject" Target="embeddings/oleObject54.bin"/><Relationship Id="rId462" Type="http://schemas.openxmlformats.org/officeDocument/2006/relationships/hyperlink" Target="http://specification.sifinfo.org/Implementation/2.4/Infrastructure.html" TargetMode="External"/><Relationship Id="rId518" Type="http://schemas.openxmlformats.org/officeDocument/2006/relationships/hyperlink" Target="http://specification.sifinfo.org/Implementation/2.4/Infrastructure.html" TargetMode="External"/><Relationship Id="rId725" Type="http://schemas.openxmlformats.org/officeDocument/2006/relationships/hyperlink" Target="http://specification.sifinfo.org/Implementation/2.4/DataModel.html" TargetMode="External"/><Relationship Id="rId115" Type="http://schemas.openxmlformats.org/officeDocument/2006/relationships/oleObject" Target="embeddings/oleObject26.bin"/><Relationship Id="rId157" Type="http://schemas.openxmlformats.org/officeDocument/2006/relationships/hyperlink" Target="http://specification.sifinfo.org/Implementation/2.4/DataModel.html" TargetMode="External"/><Relationship Id="rId322" Type="http://schemas.openxmlformats.org/officeDocument/2006/relationships/hyperlink" Target="http://specification.sifinfo.org/Implementation/2.4/Infrastructure.html" TargetMode="External"/><Relationship Id="rId364" Type="http://schemas.openxmlformats.org/officeDocument/2006/relationships/image" Target="media/image64.png"/><Relationship Id="rId767" Type="http://schemas.openxmlformats.org/officeDocument/2006/relationships/hyperlink" Target="http://www.w3.org/TR/xmlschema-2/" TargetMode="External"/><Relationship Id="rId61" Type="http://schemas.openxmlformats.org/officeDocument/2006/relationships/hyperlink" Target="http://specification.sifinfo.org/Implementation/2.4/Architecture.html" TargetMode="External"/><Relationship Id="rId199" Type="http://schemas.openxmlformats.org/officeDocument/2006/relationships/hyperlink" Target="http://specification.sifinfo.org/Implementation/2.4/CodeSets.html" TargetMode="External"/><Relationship Id="rId571" Type="http://schemas.openxmlformats.org/officeDocument/2006/relationships/hyperlink" Target="http://specification.sifinfo.org/Implementation/2.4/diagrams/SIF_GetMessage.png" TargetMode="External"/><Relationship Id="rId627" Type="http://schemas.openxmlformats.org/officeDocument/2006/relationships/hyperlink" Target="http://specification.sifinfo.org/Implementation/2.4/CommonTypes.html" TargetMode="External"/><Relationship Id="rId669" Type="http://schemas.openxmlformats.org/officeDocument/2006/relationships/hyperlink" Target="http://www.w3.org/TR/xmlschema-2/" TargetMode="External"/><Relationship Id="rId19" Type="http://schemas.openxmlformats.org/officeDocument/2006/relationships/image" Target="media/image1.png"/><Relationship Id="rId224" Type="http://schemas.openxmlformats.org/officeDocument/2006/relationships/hyperlink" Target="http://specification.sifinfo.org/Implementation/2.4/Infrastructure.html" TargetMode="External"/><Relationship Id="rId266" Type="http://schemas.openxmlformats.org/officeDocument/2006/relationships/hyperlink" Target="http://specification.sifinfo.org/Implementation/2.4/Infrastructure.html" TargetMode="External"/><Relationship Id="rId431" Type="http://schemas.openxmlformats.org/officeDocument/2006/relationships/hyperlink" Target="http://www.w3.org/TR/xmlschema-2/" TargetMode="External"/><Relationship Id="rId473" Type="http://schemas.openxmlformats.org/officeDocument/2006/relationships/image" Target="media/image78.png"/><Relationship Id="rId529" Type="http://schemas.openxmlformats.org/officeDocument/2006/relationships/hyperlink" Target="http://specification.sifinfo.org/Implementation/2.4/References.html" TargetMode="External"/><Relationship Id="rId680" Type="http://schemas.openxmlformats.org/officeDocument/2006/relationships/hyperlink" Target="http://www.w3.org/TR/xmlschema-2/" TargetMode="External"/><Relationship Id="rId736" Type="http://schemas.openxmlformats.org/officeDocument/2006/relationships/hyperlink" Target="http://www.w3.org/TR/xmlschema-2/" TargetMode="External"/><Relationship Id="rId30" Type="http://schemas.openxmlformats.org/officeDocument/2006/relationships/image" Target="media/image2.emf"/><Relationship Id="rId126" Type="http://schemas.openxmlformats.org/officeDocument/2006/relationships/hyperlink" Target="http://specification.sifinfo.org/Implementation/2.4/Infrastructure.html" TargetMode="External"/><Relationship Id="rId168" Type="http://schemas.openxmlformats.org/officeDocument/2006/relationships/hyperlink" Target="http://specification.sifinfo.org/Implementation/2.4/Infrastructure.html" TargetMode="External"/><Relationship Id="rId333" Type="http://schemas.openxmlformats.org/officeDocument/2006/relationships/hyperlink" Target="http://specification.sifinfo.org/Implementation/2.4/Infrastructure.html" TargetMode="External"/><Relationship Id="rId540" Type="http://schemas.openxmlformats.org/officeDocument/2006/relationships/hyperlink" Target="http://specification.sifinfo.org/Implementation/2.4/Infrastructure.html" TargetMode="External"/><Relationship Id="rId778" Type="http://schemas.openxmlformats.org/officeDocument/2006/relationships/hyperlink" Target="http://specification.sifinfo.org/Implementation/2.4/DataModel.html" TargetMode="External"/><Relationship Id="rId72" Type="http://schemas.openxmlformats.org/officeDocument/2006/relationships/oleObject" Target="embeddings/oleObject16.bin"/><Relationship Id="rId375" Type="http://schemas.openxmlformats.org/officeDocument/2006/relationships/hyperlink" Target="http://www.w3.org/TR/xmlschema-2/" TargetMode="External"/><Relationship Id="rId582" Type="http://schemas.openxmlformats.org/officeDocument/2006/relationships/hyperlink" Target="http://specification.sifinfo.org/Implementation/2.4/DataModel.html" TargetMode="External"/><Relationship Id="rId638" Type="http://schemas.openxmlformats.org/officeDocument/2006/relationships/hyperlink" Target="http://specification.sifinfo.org/Implementation/2.4/DataModel.html" TargetMode="External"/><Relationship Id="rId3" Type="http://schemas.openxmlformats.org/officeDocument/2006/relationships/styles" Target="styles.xml"/><Relationship Id="rId235" Type="http://schemas.openxmlformats.org/officeDocument/2006/relationships/hyperlink" Target="http://specification.sifinfo.org/Implementation/2.4/Infrastructure.html" TargetMode="External"/><Relationship Id="rId277" Type="http://schemas.openxmlformats.org/officeDocument/2006/relationships/image" Target="media/image51.emf"/><Relationship Id="rId400" Type="http://schemas.openxmlformats.org/officeDocument/2006/relationships/hyperlink" Target="http://specification.sifinfo.org/Implementation/2.4/diagrams/SIF_Status.png" TargetMode="External"/><Relationship Id="rId442" Type="http://schemas.openxmlformats.org/officeDocument/2006/relationships/hyperlink" Target="http://specification.sifinfo.org/Implementation/2.4/CommonTypes.html" TargetMode="External"/><Relationship Id="rId484" Type="http://schemas.openxmlformats.org/officeDocument/2006/relationships/hyperlink" Target="http://specification.sifinfo.org/Implementation/2.4/CommonTypes.html" TargetMode="External"/><Relationship Id="rId705" Type="http://schemas.openxmlformats.org/officeDocument/2006/relationships/hyperlink" Target="http://specification.sifinfo.org/Implementation/2.4/Infrastructure.html" TargetMode="External"/><Relationship Id="rId137" Type="http://schemas.openxmlformats.org/officeDocument/2006/relationships/hyperlink" Target="http://specification.sifinfo.org/Implementation/2.4/CodeSets.html" TargetMode="External"/><Relationship Id="rId302" Type="http://schemas.openxmlformats.org/officeDocument/2006/relationships/image" Target="media/image60.emf"/><Relationship Id="rId344" Type="http://schemas.openxmlformats.org/officeDocument/2006/relationships/hyperlink" Target="http://specification.sifinfo.org/Implementation/2.4/Infrastructure.html" TargetMode="External"/><Relationship Id="rId691" Type="http://schemas.openxmlformats.org/officeDocument/2006/relationships/hyperlink" Target="http://specification.sifinfo.org/Implementation/2.4/CommonTypes.html" TargetMode="External"/><Relationship Id="rId747" Type="http://schemas.openxmlformats.org/officeDocument/2006/relationships/hyperlink" Target="http://www.w3.org/TR/xmlschema-2/" TargetMode="External"/><Relationship Id="rId41" Type="http://schemas.openxmlformats.org/officeDocument/2006/relationships/image" Target="media/image7.emf"/><Relationship Id="rId83" Type="http://schemas.openxmlformats.org/officeDocument/2006/relationships/oleObject" Target="embeddings/oleObject20.bin"/><Relationship Id="rId179" Type="http://schemas.openxmlformats.org/officeDocument/2006/relationships/hyperlink" Target="http://specification.sifinfo.org/Implementation/2.4/Infrastructure.html" TargetMode="External"/><Relationship Id="rId386" Type="http://schemas.openxmlformats.org/officeDocument/2006/relationships/hyperlink" Target="http://specification.sifinfo.org/Implementation/2.4/diagrams/SIF_Context.png" TargetMode="External"/><Relationship Id="rId551" Type="http://schemas.openxmlformats.org/officeDocument/2006/relationships/hyperlink" Target="http://specification.sifinfo.org/Implementation/2.4/diagrams/SIF_SystemControl.png" TargetMode="External"/><Relationship Id="rId593" Type="http://schemas.openxmlformats.org/officeDocument/2006/relationships/hyperlink" Target="http://specification.sifinfo.org/Implementation/2.4/diagrams/SIF_Unregister.png" TargetMode="External"/><Relationship Id="rId607" Type="http://schemas.openxmlformats.org/officeDocument/2006/relationships/hyperlink" Target="http://specification.sifinfo.org/Implementation/2.4/Infrastructure.html" TargetMode="External"/><Relationship Id="rId649" Type="http://schemas.openxmlformats.org/officeDocument/2006/relationships/hyperlink" Target="http://specification.sifinfo.org/Implementation/2.4/Infrastructure.html" TargetMode="External"/><Relationship Id="rId190" Type="http://schemas.openxmlformats.org/officeDocument/2006/relationships/hyperlink" Target="http://specification.sifinfo.org/Implementation/2.4/Infrastructure.html" TargetMode="External"/><Relationship Id="rId204" Type="http://schemas.openxmlformats.org/officeDocument/2006/relationships/hyperlink" Target="http://specification.sifinfo.org/Implementation/2.4/Infrastructure.html" TargetMode="External"/><Relationship Id="rId246" Type="http://schemas.openxmlformats.org/officeDocument/2006/relationships/hyperlink" Target="http://specification.sifinfo.org/Implementation/2.4/Infrastructure.html" TargetMode="External"/><Relationship Id="rId288" Type="http://schemas.openxmlformats.org/officeDocument/2006/relationships/oleObject" Target="embeddings/oleObject51.bin"/><Relationship Id="rId411" Type="http://schemas.openxmlformats.org/officeDocument/2006/relationships/hyperlink" Target="http://specification.sifinfo.org/Implementation/2.4/CodeSets.html" TargetMode="External"/><Relationship Id="rId453" Type="http://schemas.openxmlformats.org/officeDocument/2006/relationships/hyperlink" Target="http://specification.sifinfo.org/Implementation/2.4/diagrams/SIF_ExtendedQueryResults.png" TargetMode="External"/><Relationship Id="rId509" Type="http://schemas.openxmlformats.org/officeDocument/2006/relationships/hyperlink" Target="http://www.w3.org/TR/xmlschema-2/" TargetMode="External"/><Relationship Id="rId660" Type="http://schemas.openxmlformats.org/officeDocument/2006/relationships/image" Target="media/image100.png"/><Relationship Id="rId106" Type="http://schemas.openxmlformats.org/officeDocument/2006/relationships/image" Target="media/image29.emf"/><Relationship Id="rId313" Type="http://schemas.openxmlformats.org/officeDocument/2006/relationships/hyperlink" Target="http://specification.sifinfo.org/Implementation/2.4/CodeSets.html" TargetMode="External"/><Relationship Id="rId495" Type="http://schemas.openxmlformats.org/officeDocument/2006/relationships/hyperlink" Target="http://specification.sifinfo.org/Implementation/2.4/CommonTypes.html" TargetMode="External"/><Relationship Id="rId716" Type="http://schemas.openxmlformats.org/officeDocument/2006/relationships/hyperlink" Target="http://specification.sifinfo.org/Implementation/2.4/CommonTypes.html" TargetMode="External"/><Relationship Id="rId758" Type="http://schemas.openxmlformats.org/officeDocument/2006/relationships/hyperlink" Target="http://specification.sifinfo.org/Implementation/2.4/CommonTypes.html" TargetMode="External"/><Relationship Id="rId10" Type="http://schemas.openxmlformats.org/officeDocument/2006/relationships/hyperlink" Target="http://specification.sifinfo.org/Implementation/2.4/Infrastructure.html" TargetMode="External"/><Relationship Id="rId52" Type="http://schemas.openxmlformats.org/officeDocument/2006/relationships/image" Target="media/image12.emf"/><Relationship Id="rId94" Type="http://schemas.openxmlformats.org/officeDocument/2006/relationships/hyperlink" Target="http://specification.sifinfo.org/Implementation/2.4/References.html" TargetMode="External"/><Relationship Id="rId148" Type="http://schemas.openxmlformats.org/officeDocument/2006/relationships/hyperlink" Target="http://specification.sifinfo.org/Implementation/2.4/Infrastructure.html" TargetMode="External"/><Relationship Id="rId355" Type="http://schemas.openxmlformats.org/officeDocument/2006/relationships/hyperlink" Target="http://specification.sifinfo.org/Implementation/2.4/Infrastructure.html" TargetMode="External"/><Relationship Id="rId397" Type="http://schemas.openxmlformats.org/officeDocument/2006/relationships/hyperlink" Target="http://www.w3.org/TR/xmlschema-2/" TargetMode="External"/><Relationship Id="rId520" Type="http://schemas.openxmlformats.org/officeDocument/2006/relationships/hyperlink" Target="http://www.w3.org/TR/xmlschema-2/" TargetMode="External"/><Relationship Id="rId562" Type="http://schemas.openxmlformats.org/officeDocument/2006/relationships/hyperlink" Target="http://specification.sifinfo.org/Implementation/2.4/diagrams/SIF_Ping.png" TargetMode="External"/><Relationship Id="rId618" Type="http://schemas.openxmlformats.org/officeDocument/2006/relationships/hyperlink" Target="http://specification.sifinfo.org/Implementation/2.4/diagrams/SIF_AgentACL.png" TargetMode="External"/><Relationship Id="rId215" Type="http://schemas.openxmlformats.org/officeDocument/2006/relationships/hyperlink" Target="http://specification.sifinfo.org/Implementation/2.4/Infrastructure.html" TargetMode="External"/><Relationship Id="rId257" Type="http://schemas.openxmlformats.org/officeDocument/2006/relationships/oleObject" Target="embeddings/oleObject42.bin"/><Relationship Id="rId422" Type="http://schemas.openxmlformats.org/officeDocument/2006/relationships/hyperlink" Target="http://www.w3.org/TR/xmlschema-2/" TargetMode="External"/><Relationship Id="rId464" Type="http://schemas.openxmlformats.org/officeDocument/2006/relationships/hyperlink" Target="http://specification.sifinfo.org/Implementation/2.4/CommonTypes.html" TargetMode="External"/><Relationship Id="rId299" Type="http://schemas.openxmlformats.org/officeDocument/2006/relationships/image" Target="media/image59.emf"/><Relationship Id="rId727" Type="http://schemas.openxmlformats.org/officeDocument/2006/relationships/hyperlink" Target="http://www.w3.org/TR/xmlschema-2/" TargetMode="External"/><Relationship Id="rId63" Type="http://schemas.openxmlformats.org/officeDocument/2006/relationships/oleObject" Target="embeddings/oleObject13.bin"/><Relationship Id="rId159" Type="http://schemas.openxmlformats.org/officeDocument/2006/relationships/hyperlink" Target="http://specification.sifinfo.org/Implementation/2.4/Infrastructure.html" TargetMode="External"/><Relationship Id="rId366" Type="http://schemas.openxmlformats.org/officeDocument/2006/relationships/hyperlink" Target="http://specification.sifinfo.org/Implementation/2.4/Infrastructure.html" TargetMode="External"/><Relationship Id="rId573" Type="http://schemas.openxmlformats.org/officeDocument/2006/relationships/hyperlink" Target="http://specification.sifinfo.org/Implementation/2.4/Infrastructure.html" TargetMode="External"/><Relationship Id="rId780" Type="http://schemas.openxmlformats.org/officeDocument/2006/relationships/hyperlink" Target="http://specification.sifinfo.org/Implementation/2.4/DataModel.html" TargetMode="External"/><Relationship Id="rId226" Type="http://schemas.openxmlformats.org/officeDocument/2006/relationships/hyperlink" Target="http://specification.sifinfo.org/Implementation/2.4/CodeSets.html" TargetMode="External"/><Relationship Id="rId433" Type="http://schemas.openxmlformats.org/officeDocument/2006/relationships/hyperlink" Target="http://specification.sifinfo.org/Implementation/2.4/diagrams/SIF_ExtendedQuery.png" TargetMode="External"/><Relationship Id="rId640" Type="http://schemas.openxmlformats.org/officeDocument/2006/relationships/hyperlink" Target="http://specification.sifinfo.org/Implementation/2.4/Infrastructure.html" TargetMode="External"/><Relationship Id="rId738" Type="http://schemas.openxmlformats.org/officeDocument/2006/relationships/hyperlink" Target="http://www.w3.org/TR/xmlschema-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B6497-7D0E-439D-A09B-482A62510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359</Pages>
  <Words>81816</Words>
  <Characters>466352</Characters>
  <Application>Microsoft Office Word</Application>
  <DocSecurity>0</DocSecurity>
  <Lines>3886</Lines>
  <Paragraphs>1094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Halter</dc:creator>
  <cp:lastModifiedBy>Richard Halter</cp:lastModifiedBy>
  <cp:revision>17</cp:revision>
  <dcterms:created xsi:type="dcterms:W3CDTF">2010-08-31T19:15:00Z</dcterms:created>
  <dcterms:modified xsi:type="dcterms:W3CDTF">2010-09-02T15:12:00Z</dcterms:modified>
</cp:coreProperties>
</file>